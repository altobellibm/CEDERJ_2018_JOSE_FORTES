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E6E7B" w14:textId="77777777" w:rsidR="00744CE7" w:rsidRDefault="00744CE7" w:rsidP="00A353A0">
      <w:pPr>
        <w:jc w:val="center"/>
      </w:pPr>
    </w:p>
    <w:p w14:paraId="46716423" w14:textId="77777777" w:rsidR="00673EDE" w:rsidRDefault="00673EDE" w:rsidP="00A353A0">
      <w:pPr>
        <w:jc w:val="center"/>
      </w:pPr>
    </w:p>
    <w:p w14:paraId="071B6B82" w14:textId="77777777" w:rsidR="00B84177" w:rsidRDefault="00673EDE" w:rsidP="00B85EF8">
      <w:pPr>
        <w:pStyle w:val="NOMEAUTOR"/>
      </w:pPr>
      <w:r>
        <w:t>UNIVERSIDADE FEDERAL FLUMINENSE</w:t>
      </w:r>
    </w:p>
    <w:p w14:paraId="41F81712" w14:textId="7B2F60E7" w:rsidR="00B916E6" w:rsidRPr="00962810" w:rsidRDefault="00FB0074" w:rsidP="00B85EF8">
      <w:pPr>
        <w:pStyle w:val="NOMEAUTOR"/>
      </w:pPr>
      <w:r w:rsidRPr="00962810">
        <w:t>JOSÉ LUIS SANTOS FORTES</w:t>
      </w:r>
    </w:p>
    <w:p w14:paraId="6599D3E5" w14:textId="77777777" w:rsidR="00B916E6" w:rsidRDefault="00B916E6" w:rsidP="00B85EF8">
      <w:pPr>
        <w:pStyle w:val="NOMEAUTOR"/>
      </w:pPr>
    </w:p>
    <w:p w14:paraId="5962E789" w14:textId="2D6FCDD9" w:rsidR="00B916E6" w:rsidRDefault="00B916E6" w:rsidP="00B85EF8">
      <w:pPr>
        <w:pStyle w:val="NOMEAUTOR"/>
      </w:pPr>
    </w:p>
    <w:p w14:paraId="42594976" w14:textId="77777777" w:rsidR="00B916E6" w:rsidRDefault="00B916E6" w:rsidP="00B85EF8">
      <w:pPr>
        <w:pStyle w:val="NOMEAUTOR"/>
      </w:pPr>
    </w:p>
    <w:p w14:paraId="766413C6" w14:textId="77777777" w:rsidR="00B916E6" w:rsidRDefault="00B916E6" w:rsidP="00B85EF8">
      <w:pPr>
        <w:pStyle w:val="NOMEAUTOR"/>
      </w:pPr>
    </w:p>
    <w:p w14:paraId="78577FF2" w14:textId="77777777" w:rsidR="00B916E6" w:rsidRDefault="00B916E6" w:rsidP="00B85EF8">
      <w:pPr>
        <w:pStyle w:val="NOMEAUTOR"/>
      </w:pPr>
    </w:p>
    <w:p w14:paraId="4FD47235" w14:textId="77777777" w:rsidR="00B916E6" w:rsidRDefault="00B916E6" w:rsidP="00B85EF8">
      <w:pPr>
        <w:pStyle w:val="NOMEAUTOR"/>
      </w:pPr>
    </w:p>
    <w:p w14:paraId="242E2882" w14:textId="77777777" w:rsidR="00B916E6" w:rsidRDefault="00B916E6" w:rsidP="00B85EF8">
      <w:pPr>
        <w:pStyle w:val="NOMEAUTOR"/>
      </w:pPr>
    </w:p>
    <w:p w14:paraId="19D4C11F" w14:textId="77777777" w:rsidR="00B916E6" w:rsidRDefault="00B916E6" w:rsidP="00B85EF8">
      <w:pPr>
        <w:pStyle w:val="NOMEAUTOR"/>
      </w:pPr>
    </w:p>
    <w:p w14:paraId="12017717" w14:textId="77777777" w:rsidR="00B916E6" w:rsidRDefault="00B916E6" w:rsidP="00B85EF8">
      <w:pPr>
        <w:pStyle w:val="NOMEAUTOR"/>
      </w:pPr>
    </w:p>
    <w:p w14:paraId="5D426301" w14:textId="77777777" w:rsidR="00B916E6" w:rsidRDefault="00B916E6" w:rsidP="00B85EF8">
      <w:pPr>
        <w:pStyle w:val="NOMEAUTOR"/>
      </w:pPr>
    </w:p>
    <w:p w14:paraId="56DCF94D" w14:textId="77777777" w:rsidR="00B916E6" w:rsidRDefault="00B916E6" w:rsidP="00B85EF8">
      <w:pPr>
        <w:pStyle w:val="NOMEAUTOR"/>
      </w:pPr>
    </w:p>
    <w:p w14:paraId="7654D3F0" w14:textId="77777777" w:rsidR="00B916E6" w:rsidRPr="00BC7A0A" w:rsidRDefault="00B916E6" w:rsidP="00B85EF8">
      <w:pPr>
        <w:pStyle w:val="NOMEAUTOR"/>
        <w:rPr>
          <w:color w:val="008000"/>
        </w:rPr>
      </w:pPr>
      <w:r w:rsidRPr="00BC7A0A">
        <w:rPr>
          <w:color w:val="008000"/>
        </w:rPr>
        <w:t xml:space="preserve">TÍTULO </w:t>
      </w:r>
      <w:r w:rsidR="00523047" w:rsidRPr="00BC7A0A">
        <w:rPr>
          <w:color w:val="008000"/>
        </w:rPr>
        <w:t>DO TRABALHO</w:t>
      </w:r>
    </w:p>
    <w:p w14:paraId="2F539DA4" w14:textId="77777777" w:rsidR="00B916E6" w:rsidRDefault="00B916E6" w:rsidP="00B85EF8">
      <w:pPr>
        <w:pStyle w:val="NOMEAUTOR"/>
      </w:pPr>
    </w:p>
    <w:p w14:paraId="35D3755E" w14:textId="77777777" w:rsidR="00B916E6" w:rsidRDefault="00B916E6" w:rsidP="00B85EF8">
      <w:pPr>
        <w:pStyle w:val="NOMEAUTOR"/>
      </w:pPr>
    </w:p>
    <w:p w14:paraId="0C4A7A5B" w14:textId="77777777" w:rsidR="00B916E6" w:rsidRDefault="00B916E6" w:rsidP="00B85EF8">
      <w:pPr>
        <w:pStyle w:val="NOMEAUTOR"/>
      </w:pPr>
    </w:p>
    <w:p w14:paraId="2044BB6B" w14:textId="77777777" w:rsidR="00B916E6" w:rsidRDefault="00B916E6" w:rsidP="00B85EF8">
      <w:pPr>
        <w:pStyle w:val="NOMEAUTOR"/>
      </w:pPr>
    </w:p>
    <w:p w14:paraId="07D6C0DB" w14:textId="77777777" w:rsidR="00B916E6" w:rsidRDefault="00B916E6" w:rsidP="00B85EF8">
      <w:pPr>
        <w:pStyle w:val="NOMEAUTOR"/>
      </w:pPr>
    </w:p>
    <w:p w14:paraId="54B141E3" w14:textId="77777777" w:rsidR="00B916E6" w:rsidRDefault="00B916E6" w:rsidP="00B85EF8">
      <w:pPr>
        <w:pStyle w:val="NOMEAUTOR"/>
      </w:pPr>
    </w:p>
    <w:p w14:paraId="2F398160" w14:textId="77777777" w:rsidR="00523047" w:rsidRDefault="00523047" w:rsidP="00B85EF8">
      <w:pPr>
        <w:pStyle w:val="NOMEAUTOR"/>
      </w:pPr>
    </w:p>
    <w:p w14:paraId="4C250688" w14:textId="77777777" w:rsidR="00B916E6" w:rsidRDefault="00B916E6" w:rsidP="00B85EF8">
      <w:pPr>
        <w:pStyle w:val="NOMEAUTOR"/>
      </w:pPr>
    </w:p>
    <w:p w14:paraId="43787443" w14:textId="77777777" w:rsidR="00B916E6" w:rsidRDefault="00B916E6" w:rsidP="00B85EF8">
      <w:pPr>
        <w:pStyle w:val="NOMEAUTOR"/>
      </w:pPr>
    </w:p>
    <w:p w14:paraId="7F10F48B" w14:textId="77777777" w:rsidR="00B916E6" w:rsidRDefault="00B916E6" w:rsidP="00B85EF8">
      <w:pPr>
        <w:pStyle w:val="NOMEAUTOR"/>
      </w:pPr>
    </w:p>
    <w:p w14:paraId="48828044" w14:textId="77777777" w:rsidR="002A1881" w:rsidRDefault="00523047" w:rsidP="00B85EF8">
      <w:pPr>
        <w:pStyle w:val="NOMEAUTOR"/>
      </w:pPr>
      <w:r>
        <w:t>Niterói</w:t>
      </w:r>
    </w:p>
    <w:p w14:paraId="517F8FA3" w14:textId="0278CFE6" w:rsidR="00B916E6" w:rsidRDefault="00962810" w:rsidP="00B85EF8">
      <w:pPr>
        <w:pStyle w:val="NOMEAUTOR"/>
      </w:pPr>
      <w:r w:rsidRPr="00962810">
        <w:t>2018</w:t>
      </w:r>
      <w:r w:rsidR="00B916E6">
        <w:br w:type="page"/>
      </w:r>
      <w:r w:rsidRPr="00962810">
        <w:lastRenderedPageBreak/>
        <w:t>JOSÉ LUIS SANTOS FORTES</w:t>
      </w:r>
    </w:p>
    <w:p w14:paraId="25B63F60" w14:textId="77777777" w:rsidR="00B916E6" w:rsidRDefault="00B916E6">
      <w:pPr>
        <w:pStyle w:val="NOMEAUTOR"/>
      </w:pPr>
    </w:p>
    <w:p w14:paraId="5BAA1393" w14:textId="77777777" w:rsidR="00B916E6" w:rsidRDefault="00B916E6">
      <w:pPr>
        <w:pStyle w:val="NOMEAUTOR"/>
      </w:pPr>
    </w:p>
    <w:p w14:paraId="26BDD61B" w14:textId="77777777" w:rsidR="00B916E6" w:rsidRDefault="00B916E6">
      <w:pPr>
        <w:pStyle w:val="NOMEAUTOR"/>
      </w:pPr>
    </w:p>
    <w:p w14:paraId="5BCB8C45" w14:textId="77777777" w:rsidR="00B916E6" w:rsidRPr="00BC7A0A" w:rsidRDefault="00B916E6">
      <w:pPr>
        <w:pStyle w:val="NOMEAUTOR"/>
        <w:rPr>
          <w:color w:val="008000"/>
        </w:rPr>
      </w:pPr>
      <w:r w:rsidRPr="00BC7A0A">
        <w:rPr>
          <w:color w:val="008000"/>
        </w:rPr>
        <w:t>TÍTULO DO TRABALHO</w:t>
      </w:r>
    </w:p>
    <w:p w14:paraId="2AD11154" w14:textId="77777777" w:rsidR="00B916E6" w:rsidRDefault="00B916E6">
      <w:pPr>
        <w:pStyle w:val="NOMEAUTOR"/>
      </w:pPr>
    </w:p>
    <w:p w14:paraId="31928A53" w14:textId="77777777" w:rsidR="00DB7599" w:rsidRDefault="00DB7599">
      <w:pPr>
        <w:pStyle w:val="NOMEAUTOR"/>
      </w:pPr>
    </w:p>
    <w:p w14:paraId="5DD15E94" w14:textId="77777777" w:rsidR="00B916E6" w:rsidRDefault="00B916E6">
      <w:pPr>
        <w:pStyle w:val="NOMEAUTOR"/>
      </w:pPr>
    </w:p>
    <w:p w14:paraId="44263818" w14:textId="77777777" w:rsidR="00B916E6" w:rsidRDefault="00017EC6">
      <w:pPr>
        <w:pStyle w:val="NOMEAUTOR"/>
        <w:ind w:left="4680"/>
        <w:jc w:val="both"/>
        <w:rPr>
          <w:b w:val="0"/>
          <w:sz w:val="24"/>
        </w:rPr>
      </w:pPr>
      <w:r>
        <w:rPr>
          <w:b w:val="0"/>
          <w:sz w:val="24"/>
        </w:rPr>
        <w:t xml:space="preserve">Trabalho de Conclusão de Curso </w:t>
      </w:r>
      <w:r w:rsidR="00673EDE">
        <w:rPr>
          <w:b w:val="0"/>
          <w:sz w:val="24"/>
        </w:rPr>
        <w:t xml:space="preserve">submetido ao Curso de </w:t>
      </w:r>
      <w:r w:rsidR="00673EDE" w:rsidRPr="00673EDE">
        <w:rPr>
          <w:b w:val="0"/>
          <w:sz w:val="24"/>
        </w:rPr>
        <w:t>Tecnologia em Sistemas de Computação</w:t>
      </w:r>
      <w:r w:rsidR="00673EDE">
        <w:rPr>
          <w:b w:val="0"/>
          <w:sz w:val="24"/>
        </w:rPr>
        <w:t xml:space="preserve"> da Universidade Federal Fluminense </w:t>
      </w:r>
      <w:r w:rsidR="00B916E6">
        <w:rPr>
          <w:b w:val="0"/>
          <w:sz w:val="24"/>
        </w:rPr>
        <w:t xml:space="preserve">como </w:t>
      </w:r>
      <w:r w:rsidR="00C536AA">
        <w:rPr>
          <w:b w:val="0"/>
          <w:sz w:val="24"/>
        </w:rPr>
        <w:t>requisito</w:t>
      </w:r>
      <w:r w:rsidR="00B916E6">
        <w:rPr>
          <w:b w:val="0"/>
          <w:sz w:val="24"/>
        </w:rPr>
        <w:t xml:space="preserve"> parcial para obtenção do </w:t>
      </w:r>
      <w:r w:rsidR="00D77D8A">
        <w:rPr>
          <w:b w:val="0"/>
          <w:sz w:val="24"/>
        </w:rPr>
        <w:t xml:space="preserve">título de </w:t>
      </w:r>
      <w:r w:rsidR="00673EDE" w:rsidRPr="00673EDE">
        <w:rPr>
          <w:b w:val="0"/>
          <w:sz w:val="24"/>
        </w:rPr>
        <w:t>Tecnólogo em Sistemas de Computação</w:t>
      </w:r>
      <w:r w:rsidR="00B916E6">
        <w:rPr>
          <w:b w:val="0"/>
          <w:sz w:val="24"/>
        </w:rPr>
        <w:t>.</w:t>
      </w:r>
    </w:p>
    <w:p w14:paraId="0942D2E1" w14:textId="77777777" w:rsidR="00B916E6" w:rsidRDefault="00B916E6">
      <w:pPr>
        <w:pStyle w:val="NOMEAUTOR"/>
      </w:pPr>
    </w:p>
    <w:p w14:paraId="63A0B344" w14:textId="77777777" w:rsidR="00983EF0" w:rsidRDefault="00983EF0">
      <w:pPr>
        <w:pStyle w:val="NOMEAUTOR"/>
      </w:pPr>
    </w:p>
    <w:p w14:paraId="270A1404" w14:textId="77777777" w:rsidR="00DB7599" w:rsidRDefault="00DB7599">
      <w:pPr>
        <w:pStyle w:val="NOMEAUTOR"/>
      </w:pPr>
    </w:p>
    <w:p w14:paraId="48AEAEE6" w14:textId="77777777" w:rsidR="002739BA" w:rsidRDefault="002739BA">
      <w:pPr>
        <w:pStyle w:val="NOMEAUTOR"/>
      </w:pPr>
    </w:p>
    <w:p w14:paraId="70789866" w14:textId="77777777" w:rsidR="002739BA" w:rsidRDefault="002739BA">
      <w:pPr>
        <w:pStyle w:val="NOMEAUTOR"/>
      </w:pPr>
    </w:p>
    <w:p w14:paraId="5D7B8201" w14:textId="77777777" w:rsidR="002739BA" w:rsidRDefault="002739BA">
      <w:pPr>
        <w:pStyle w:val="NOMEAUTOR"/>
      </w:pPr>
    </w:p>
    <w:p w14:paraId="6637516E" w14:textId="77777777" w:rsidR="002739BA" w:rsidRDefault="002739BA">
      <w:pPr>
        <w:pStyle w:val="NOMEAUTOR"/>
      </w:pPr>
    </w:p>
    <w:p w14:paraId="733BC678" w14:textId="77777777" w:rsidR="002739BA" w:rsidRDefault="002739BA">
      <w:pPr>
        <w:pStyle w:val="NOMEAUTOR"/>
      </w:pPr>
    </w:p>
    <w:p w14:paraId="5739DDCE" w14:textId="5FFD0B02" w:rsidR="00673EDE" w:rsidRPr="00BF206D" w:rsidRDefault="00673EDE" w:rsidP="00673EDE">
      <w:pPr>
        <w:pStyle w:val="NOMEAUTOR"/>
      </w:pPr>
      <w:r w:rsidRPr="00BF206D">
        <w:t>Orientador:</w:t>
      </w:r>
    </w:p>
    <w:p w14:paraId="61FF1D8C" w14:textId="36425F81" w:rsidR="00AA03C7" w:rsidRPr="00BF206D" w:rsidRDefault="00525592" w:rsidP="00AA03C7">
      <w:pPr>
        <w:pStyle w:val="NOMEAUTOR"/>
      </w:pPr>
      <w:r w:rsidRPr="00BF206D">
        <w:t>A</w:t>
      </w:r>
      <w:r w:rsidR="00BF206D" w:rsidRPr="00BF206D">
        <w:t>LTOBELLI</w:t>
      </w:r>
      <w:r w:rsidRPr="00BF206D">
        <w:t xml:space="preserve"> </w:t>
      </w:r>
      <w:r w:rsidR="00BF206D" w:rsidRPr="00BF206D">
        <w:t>DE</w:t>
      </w:r>
      <w:r w:rsidRPr="00BF206D">
        <w:t xml:space="preserve"> B</w:t>
      </w:r>
      <w:r w:rsidR="00BF206D" w:rsidRPr="00BF206D">
        <w:t>RITO</w:t>
      </w:r>
      <w:r w:rsidRPr="00BF206D">
        <w:t xml:space="preserve"> M</w:t>
      </w:r>
      <w:r w:rsidR="00BF206D" w:rsidRPr="00BF206D">
        <w:t>ANTUAN</w:t>
      </w:r>
    </w:p>
    <w:p w14:paraId="131D6B6A" w14:textId="2B56B97F" w:rsidR="00983EF0" w:rsidRDefault="00983EF0">
      <w:pPr>
        <w:pStyle w:val="NOMEAUTOR"/>
      </w:pPr>
    </w:p>
    <w:p w14:paraId="39170A9D" w14:textId="77777777" w:rsidR="00BF206D" w:rsidRDefault="00BF206D">
      <w:pPr>
        <w:pStyle w:val="NOMEAUTOR"/>
      </w:pPr>
    </w:p>
    <w:p w14:paraId="6AAE7608" w14:textId="77777777" w:rsidR="00DA387E" w:rsidRDefault="00983EF0">
      <w:pPr>
        <w:pStyle w:val="NOMEAUTOR"/>
      </w:pPr>
      <w:r>
        <w:t>NITERÓI</w:t>
      </w:r>
    </w:p>
    <w:p w14:paraId="41F2F769" w14:textId="1A9EB2E4" w:rsidR="00911284" w:rsidRPr="00BF206D" w:rsidRDefault="00BF206D">
      <w:pPr>
        <w:pStyle w:val="NOMEAUTOR"/>
      </w:pPr>
      <w:r w:rsidRPr="00BF206D">
        <w:t>2018</w:t>
      </w:r>
    </w:p>
    <w:p w14:paraId="210A3D34" w14:textId="77777777" w:rsidR="00673EDE" w:rsidRPr="00BC7A0A" w:rsidRDefault="00911284">
      <w:pPr>
        <w:pStyle w:val="NOMEAUTOR"/>
        <w:rPr>
          <w:color w:val="008000"/>
        </w:rPr>
      </w:pPr>
      <w:r>
        <w:rPr>
          <w:color w:val="008000"/>
        </w:rPr>
        <w:br w:type="page"/>
      </w:r>
      <w:r w:rsidRPr="00911284">
        <w:rPr>
          <w:color w:val="A6A6A6"/>
        </w:rPr>
        <w:lastRenderedPageBreak/>
        <w:t>Folha reservada para a ficha catalográfica</w:t>
      </w:r>
    </w:p>
    <w:p w14:paraId="20DAC75D" w14:textId="75034688" w:rsidR="00E120C4" w:rsidRDefault="00B916E6">
      <w:pPr>
        <w:pStyle w:val="NOMEAUTOR"/>
      </w:pPr>
      <w:r>
        <w:br w:type="page"/>
      </w:r>
      <w:r w:rsidR="00BF206D" w:rsidRPr="00BF206D">
        <w:lastRenderedPageBreak/>
        <w:t>JOSÉ LUIS SANTOS FORTES</w:t>
      </w:r>
    </w:p>
    <w:p w14:paraId="041EFB9A" w14:textId="77777777" w:rsidR="00E120C4" w:rsidRDefault="00E120C4">
      <w:pPr>
        <w:pStyle w:val="NOMEAUTOR"/>
      </w:pPr>
    </w:p>
    <w:p w14:paraId="33A6FAFE" w14:textId="77777777" w:rsidR="00E120C4" w:rsidRDefault="00E120C4">
      <w:pPr>
        <w:pStyle w:val="NOMEAUTOR"/>
      </w:pPr>
    </w:p>
    <w:p w14:paraId="27F7B705" w14:textId="77777777" w:rsidR="00B916E6" w:rsidRPr="00BC7A0A" w:rsidRDefault="00B916E6">
      <w:pPr>
        <w:pStyle w:val="NOMEAUTOR"/>
        <w:rPr>
          <w:color w:val="008000"/>
        </w:rPr>
      </w:pPr>
      <w:r w:rsidRPr="00BC7A0A">
        <w:rPr>
          <w:color w:val="008000"/>
        </w:rPr>
        <w:t>TÍTULO DO TRABALHO</w:t>
      </w:r>
    </w:p>
    <w:p w14:paraId="6534FF00" w14:textId="77777777" w:rsidR="00B916E6" w:rsidRPr="00BC7A0A" w:rsidRDefault="00B85667">
      <w:pPr>
        <w:pStyle w:val="NOMEAUTOR"/>
        <w:rPr>
          <w:color w:val="008000"/>
        </w:rPr>
      </w:pPr>
      <w:r w:rsidRPr="00BC7A0A">
        <w:rPr>
          <w:color w:val="008000"/>
        </w:rPr>
        <w:t>SUBTÍTULO</w:t>
      </w:r>
    </w:p>
    <w:p w14:paraId="3D278814" w14:textId="77777777" w:rsidR="00B916E6" w:rsidRDefault="00B916E6">
      <w:pPr>
        <w:pStyle w:val="NOMEAUTOR"/>
      </w:pPr>
    </w:p>
    <w:p w14:paraId="309C4261" w14:textId="77777777" w:rsidR="00D474FF" w:rsidRDefault="00D474FF" w:rsidP="00D474FF">
      <w:pPr>
        <w:pStyle w:val="NOMEAUTOR"/>
        <w:ind w:left="4680"/>
        <w:jc w:val="both"/>
        <w:rPr>
          <w:b w:val="0"/>
          <w:sz w:val="24"/>
        </w:rPr>
      </w:pPr>
      <w:r>
        <w:rPr>
          <w:b w:val="0"/>
          <w:sz w:val="24"/>
        </w:rPr>
        <w:t xml:space="preserve">Trabalho de Conclusão de Curso submetido ao Curso de </w:t>
      </w:r>
      <w:r w:rsidRPr="00673EDE">
        <w:rPr>
          <w:b w:val="0"/>
          <w:sz w:val="24"/>
        </w:rPr>
        <w:t>Tecnologia em Sistemas de Computação</w:t>
      </w:r>
      <w:r>
        <w:rPr>
          <w:b w:val="0"/>
          <w:sz w:val="24"/>
        </w:rPr>
        <w:t xml:space="preserve"> da Universidade Federal Fluminense como requisito parcial para obtenção do </w:t>
      </w:r>
      <w:r w:rsidR="00D77D8A">
        <w:rPr>
          <w:b w:val="0"/>
          <w:sz w:val="24"/>
        </w:rPr>
        <w:t xml:space="preserve">título de </w:t>
      </w:r>
      <w:r w:rsidRPr="00673EDE">
        <w:rPr>
          <w:b w:val="0"/>
          <w:sz w:val="24"/>
        </w:rPr>
        <w:t>Tecnólogo em Sistemas de Computação</w:t>
      </w:r>
      <w:r>
        <w:rPr>
          <w:b w:val="0"/>
          <w:sz w:val="24"/>
        </w:rPr>
        <w:t>.</w:t>
      </w:r>
    </w:p>
    <w:p w14:paraId="75AB5847" w14:textId="77777777" w:rsidR="008177D2" w:rsidRDefault="008177D2"/>
    <w:p w14:paraId="4966A237" w14:textId="77777777" w:rsidR="008177D2" w:rsidRDefault="00983EF0" w:rsidP="008177D2">
      <w:pPr>
        <w:jc w:val="center"/>
      </w:pPr>
      <w:r>
        <w:t>Niterói</w:t>
      </w:r>
      <w:r w:rsidR="008177D2">
        <w:t>,</w:t>
      </w:r>
      <w:r w:rsidR="006479A4">
        <w:t xml:space="preserve"> ___ de _______________ de </w:t>
      </w:r>
      <w:r w:rsidR="00BC7A0A" w:rsidRPr="00BC7A0A">
        <w:rPr>
          <w:color w:val="008000"/>
        </w:rPr>
        <w:t>ANO</w:t>
      </w:r>
      <w:r w:rsidR="008177D2">
        <w:t>.</w:t>
      </w:r>
    </w:p>
    <w:p w14:paraId="0169ECBA" w14:textId="77777777" w:rsidR="00B916E6" w:rsidRDefault="006479A4" w:rsidP="002115D8">
      <w:r>
        <w:t xml:space="preserve">Banca Examinadora </w:t>
      </w:r>
      <w:r w:rsidRPr="006479A4">
        <w:rPr>
          <w:color w:val="FF0000"/>
        </w:rPr>
        <w:t>(provisório)</w:t>
      </w:r>
      <w:r>
        <w:t>:</w:t>
      </w:r>
    </w:p>
    <w:p w14:paraId="57AB5FC1" w14:textId="77777777" w:rsidR="00983EF0" w:rsidRDefault="00983EF0" w:rsidP="00983EF0">
      <w:pPr>
        <w:jc w:val="center"/>
      </w:pPr>
      <w:r>
        <w:t>_________________________________________</w:t>
      </w:r>
    </w:p>
    <w:p w14:paraId="64855431" w14:textId="77777777" w:rsidR="00B916E6" w:rsidRDefault="00B916E6" w:rsidP="002739BA">
      <w:pPr>
        <w:jc w:val="center"/>
      </w:pPr>
      <w:r>
        <w:t xml:space="preserve">Prof. </w:t>
      </w:r>
      <w:r w:rsidR="002739BA">
        <w:t xml:space="preserve">ou </w:t>
      </w:r>
      <w:r w:rsidR="002739BA" w:rsidRPr="00BC7A0A">
        <w:t>Prof</w:t>
      </w:r>
      <w:r w:rsidR="002739BA" w:rsidRPr="00BC7A0A">
        <w:rPr>
          <w:szCs w:val="24"/>
          <w:vertAlign w:val="superscript"/>
        </w:rPr>
        <w:t>a</w:t>
      </w:r>
      <w:r w:rsidR="002739BA" w:rsidRPr="00BC7A0A">
        <w:t>.</w:t>
      </w:r>
      <w:r w:rsidR="002739BA">
        <w:t xml:space="preserve"> &lt;NOME&gt;</w:t>
      </w:r>
      <w:r w:rsidR="00983EF0">
        <w:t xml:space="preserve">, </w:t>
      </w:r>
      <w:r w:rsidR="002739BA">
        <w:t>&lt;Título&gt;</w:t>
      </w:r>
      <w:r w:rsidR="00983EF0">
        <w:t>.</w:t>
      </w:r>
      <w:r>
        <w:t xml:space="preserve"> –</w:t>
      </w:r>
      <w:r w:rsidR="00BC7A0A">
        <w:t xml:space="preserve"> </w:t>
      </w:r>
      <w:r w:rsidR="00BC7A0A" w:rsidRPr="00BC7A0A">
        <w:rPr>
          <w:color w:val="008000"/>
        </w:rPr>
        <w:t>Orientador ou</w:t>
      </w:r>
      <w:r w:rsidRPr="00BC7A0A">
        <w:rPr>
          <w:color w:val="008000"/>
        </w:rPr>
        <w:t xml:space="preserve"> </w:t>
      </w:r>
      <w:r w:rsidR="00700708" w:rsidRPr="00BC7A0A">
        <w:rPr>
          <w:color w:val="008000"/>
        </w:rPr>
        <w:t>Avaliador</w:t>
      </w:r>
    </w:p>
    <w:p w14:paraId="69FBC260" w14:textId="77777777" w:rsidR="006479A4" w:rsidRPr="00EC3353" w:rsidRDefault="002739BA" w:rsidP="002739BA">
      <w:pPr>
        <w:jc w:val="center"/>
      </w:pPr>
      <w:r>
        <w:t>&lt;Sigla da Universidade&gt;</w:t>
      </w:r>
      <w:r w:rsidR="00983EF0" w:rsidRPr="00EC3353">
        <w:t xml:space="preserve"> </w:t>
      </w:r>
      <w:r>
        <w:t>- &lt;Nome da Universidade&gt;</w:t>
      </w:r>
    </w:p>
    <w:p w14:paraId="7A5CD043" w14:textId="77777777" w:rsidR="00B916E6" w:rsidRDefault="00B916E6">
      <w:pPr>
        <w:jc w:val="center"/>
        <w:rPr>
          <w:b/>
        </w:rPr>
      </w:pPr>
    </w:p>
    <w:p w14:paraId="55AE900D" w14:textId="77777777" w:rsidR="002739BA" w:rsidRDefault="002739BA" w:rsidP="002739BA">
      <w:pPr>
        <w:jc w:val="center"/>
      </w:pPr>
      <w:r>
        <w:t>_________________________________________</w:t>
      </w:r>
    </w:p>
    <w:p w14:paraId="24D92A5A" w14:textId="77777777" w:rsidR="002739BA" w:rsidRDefault="002739BA" w:rsidP="002739BA">
      <w:pPr>
        <w:jc w:val="center"/>
      </w:pPr>
      <w:r>
        <w:t xml:space="preserve">Prof. ou </w:t>
      </w:r>
      <w:r w:rsidRPr="00BC7A0A">
        <w:t>Prof</w:t>
      </w:r>
      <w:r w:rsidRPr="00BC7A0A">
        <w:rPr>
          <w:szCs w:val="24"/>
          <w:vertAlign w:val="superscript"/>
        </w:rPr>
        <w:t>a</w:t>
      </w:r>
      <w:r w:rsidRPr="00BC7A0A">
        <w:t>.</w:t>
      </w:r>
      <w:r>
        <w:t xml:space="preserve"> &lt;NOME&gt;, &lt;Título&gt;. – </w:t>
      </w:r>
      <w:r w:rsidRPr="00BC7A0A">
        <w:rPr>
          <w:color w:val="008000"/>
        </w:rPr>
        <w:t>Orientador ou Avaliador</w:t>
      </w:r>
    </w:p>
    <w:p w14:paraId="3A3A7A30" w14:textId="77777777" w:rsidR="002739BA" w:rsidRPr="00EC3353" w:rsidRDefault="002739BA" w:rsidP="002739BA">
      <w:pPr>
        <w:jc w:val="center"/>
      </w:pPr>
      <w:r>
        <w:t>&lt;Sigla da Universidade&gt;</w:t>
      </w:r>
      <w:r w:rsidRPr="00EC3353">
        <w:t xml:space="preserve"> </w:t>
      </w:r>
      <w:r>
        <w:t>- &lt;Nome da Universidade&gt;</w:t>
      </w:r>
    </w:p>
    <w:p w14:paraId="706E65D1" w14:textId="77777777" w:rsidR="00B916E6" w:rsidRDefault="00B916E6">
      <w:pPr>
        <w:jc w:val="center"/>
        <w:rPr>
          <w:b/>
        </w:rPr>
      </w:pPr>
    </w:p>
    <w:p w14:paraId="5644EFB8" w14:textId="77777777" w:rsidR="00B916E6" w:rsidRDefault="00B916E6">
      <w:pPr>
        <w:jc w:val="center"/>
        <w:rPr>
          <w:b/>
        </w:rPr>
      </w:pPr>
    </w:p>
    <w:p w14:paraId="2DAD5C28" w14:textId="77777777" w:rsidR="00B916E6" w:rsidRDefault="00B916E6">
      <w:pPr>
        <w:jc w:val="center"/>
        <w:rPr>
          <w:b/>
        </w:rPr>
      </w:pPr>
    </w:p>
    <w:p w14:paraId="6EB53D1A" w14:textId="77777777" w:rsidR="00B916E6" w:rsidRDefault="00B916E6">
      <w:pPr>
        <w:jc w:val="center"/>
        <w:rPr>
          <w:b/>
        </w:rPr>
      </w:pPr>
    </w:p>
    <w:p w14:paraId="39F5EEBB" w14:textId="77777777" w:rsidR="00384268" w:rsidRDefault="00384268">
      <w:pPr>
        <w:jc w:val="center"/>
        <w:rPr>
          <w:b/>
        </w:rPr>
      </w:pPr>
    </w:p>
    <w:p w14:paraId="2AD43F25" w14:textId="77777777" w:rsidR="00384268" w:rsidRDefault="00384268">
      <w:pPr>
        <w:jc w:val="center"/>
        <w:rPr>
          <w:b/>
        </w:rPr>
      </w:pPr>
    </w:p>
    <w:p w14:paraId="2B8745A9" w14:textId="77777777" w:rsidR="00384268" w:rsidRDefault="00384268">
      <w:pPr>
        <w:jc w:val="center"/>
        <w:rPr>
          <w:b/>
        </w:rPr>
      </w:pPr>
    </w:p>
    <w:p w14:paraId="7F88285A" w14:textId="77777777" w:rsidR="00384268" w:rsidRDefault="00384268">
      <w:pPr>
        <w:jc w:val="center"/>
        <w:rPr>
          <w:b/>
        </w:rPr>
      </w:pPr>
    </w:p>
    <w:p w14:paraId="2580FB3C" w14:textId="77777777" w:rsidR="00384268" w:rsidRDefault="00384268">
      <w:pPr>
        <w:jc w:val="center"/>
        <w:rPr>
          <w:b/>
        </w:rPr>
      </w:pPr>
    </w:p>
    <w:p w14:paraId="6032EE0F" w14:textId="77777777" w:rsidR="00384268" w:rsidRDefault="00384268">
      <w:pPr>
        <w:jc w:val="center"/>
        <w:rPr>
          <w:b/>
        </w:rPr>
      </w:pPr>
    </w:p>
    <w:p w14:paraId="1CE3974F" w14:textId="77777777" w:rsidR="00384268" w:rsidRDefault="00384268">
      <w:pPr>
        <w:jc w:val="center"/>
        <w:rPr>
          <w:b/>
        </w:rPr>
      </w:pPr>
    </w:p>
    <w:p w14:paraId="62306DB7" w14:textId="77777777" w:rsidR="00384268" w:rsidRDefault="00384268">
      <w:pPr>
        <w:jc w:val="center"/>
        <w:rPr>
          <w:b/>
        </w:rPr>
      </w:pPr>
    </w:p>
    <w:p w14:paraId="76EDF246" w14:textId="77777777" w:rsidR="00384268" w:rsidRDefault="00384268">
      <w:pPr>
        <w:jc w:val="center"/>
        <w:rPr>
          <w:b/>
        </w:rPr>
      </w:pPr>
    </w:p>
    <w:p w14:paraId="21745DBE" w14:textId="77777777" w:rsidR="00384268" w:rsidRDefault="00384268">
      <w:pPr>
        <w:jc w:val="center"/>
        <w:rPr>
          <w:b/>
        </w:rPr>
      </w:pPr>
    </w:p>
    <w:p w14:paraId="083D14AC" w14:textId="77777777" w:rsidR="00384268" w:rsidRDefault="00384268">
      <w:pPr>
        <w:jc w:val="center"/>
        <w:rPr>
          <w:b/>
        </w:rPr>
      </w:pPr>
    </w:p>
    <w:p w14:paraId="2A4ECB60" w14:textId="77777777" w:rsidR="00EE20E7" w:rsidRDefault="00EE20E7">
      <w:pPr>
        <w:jc w:val="center"/>
        <w:rPr>
          <w:b/>
        </w:rPr>
      </w:pPr>
    </w:p>
    <w:p w14:paraId="2BDCE0E4" w14:textId="77777777" w:rsidR="00EE20E7" w:rsidRDefault="00EE20E7">
      <w:pPr>
        <w:jc w:val="center"/>
        <w:rPr>
          <w:b/>
        </w:rPr>
      </w:pPr>
    </w:p>
    <w:p w14:paraId="53AC5B73" w14:textId="77777777" w:rsidR="00EE20E7" w:rsidRDefault="00EE20E7">
      <w:pPr>
        <w:jc w:val="center"/>
        <w:rPr>
          <w:b/>
        </w:rPr>
      </w:pPr>
    </w:p>
    <w:p w14:paraId="163D35B4" w14:textId="77777777" w:rsidR="00EE20E7" w:rsidRDefault="00EE20E7">
      <w:pPr>
        <w:jc w:val="center"/>
        <w:rPr>
          <w:b/>
        </w:rPr>
      </w:pPr>
    </w:p>
    <w:p w14:paraId="4541F595" w14:textId="77777777" w:rsidR="00EE20E7" w:rsidRDefault="00EE20E7">
      <w:pPr>
        <w:jc w:val="center"/>
        <w:rPr>
          <w:b/>
        </w:rPr>
      </w:pPr>
    </w:p>
    <w:p w14:paraId="0E774201" w14:textId="77777777" w:rsidR="00EE20E7" w:rsidRDefault="00EE20E7">
      <w:pPr>
        <w:jc w:val="center"/>
        <w:rPr>
          <w:b/>
        </w:rPr>
      </w:pPr>
    </w:p>
    <w:p w14:paraId="102BD0EC" w14:textId="77777777" w:rsidR="00EE20E7" w:rsidRDefault="00EE20E7">
      <w:pPr>
        <w:jc w:val="center"/>
        <w:rPr>
          <w:b/>
        </w:rPr>
      </w:pPr>
    </w:p>
    <w:p w14:paraId="7BFA95D1" w14:textId="77777777" w:rsidR="00B916E6" w:rsidRDefault="00B916E6">
      <w:pPr>
        <w:jc w:val="center"/>
        <w:rPr>
          <w:b/>
        </w:rPr>
      </w:pPr>
    </w:p>
    <w:p w14:paraId="575279F2" w14:textId="77777777" w:rsidR="00EE20E7" w:rsidRDefault="00EE20E7">
      <w:pPr>
        <w:jc w:val="center"/>
        <w:rPr>
          <w:b/>
        </w:rPr>
      </w:pPr>
    </w:p>
    <w:p w14:paraId="121D1F0B" w14:textId="77777777" w:rsidR="00EE20E7" w:rsidRDefault="00EE20E7">
      <w:pPr>
        <w:jc w:val="center"/>
        <w:rPr>
          <w:b/>
        </w:rPr>
      </w:pPr>
    </w:p>
    <w:p w14:paraId="023CB294" w14:textId="77777777" w:rsidR="00EE20E7" w:rsidRDefault="00EE20E7">
      <w:pPr>
        <w:jc w:val="center"/>
        <w:rPr>
          <w:b/>
        </w:rPr>
      </w:pPr>
    </w:p>
    <w:p w14:paraId="6D9B997A" w14:textId="77777777" w:rsidR="00EE20E7" w:rsidRDefault="00EE20E7">
      <w:pPr>
        <w:jc w:val="center"/>
        <w:rPr>
          <w:b/>
        </w:rPr>
      </w:pPr>
    </w:p>
    <w:p w14:paraId="055BC2A1" w14:textId="77777777" w:rsidR="00EE20E7" w:rsidRDefault="00EE20E7">
      <w:pPr>
        <w:jc w:val="center"/>
        <w:rPr>
          <w:b/>
        </w:rPr>
      </w:pPr>
    </w:p>
    <w:p w14:paraId="2C4654DC" w14:textId="77777777" w:rsidR="00EE20E7" w:rsidRDefault="00EE20E7">
      <w:pPr>
        <w:jc w:val="center"/>
        <w:rPr>
          <w:b/>
        </w:rPr>
      </w:pPr>
    </w:p>
    <w:p w14:paraId="21324282" w14:textId="77777777" w:rsidR="00EE20E7" w:rsidRDefault="00EE20E7">
      <w:pPr>
        <w:jc w:val="center"/>
        <w:rPr>
          <w:b/>
        </w:rPr>
      </w:pPr>
    </w:p>
    <w:p w14:paraId="202E2CC0" w14:textId="77777777" w:rsidR="00EE20E7" w:rsidRDefault="00EE20E7">
      <w:pPr>
        <w:jc w:val="center"/>
        <w:rPr>
          <w:b/>
        </w:rPr>
      </w:pPr>
    </w:p>
    <w:p w14:paraId="26778C15" w14:textId="77777777" w:rsidR="00EE20E7" w:rsidRDefault="00EE20E7">
      <w:pPr>
        <w:jc w:val="center"/>
        <w:rPr>
          <w:b/>
        </w:rPr>
      </w:pPr>
    </w:p>
    <w:p w14:paraId="5345BC4C" w14:textId="77777777" w:rsidR="00EE20E7" w:rsidRDefault="00EE20E7">
      <w:pPr>
        <w:jc w:val="center"/>
        <w:rPr>
          <w:b/>
        </w:rPr>
      </w:pPr>
    </w:p>
    <w:p w14:paraId="35559211" w14:textId="77777777" w:rsidR="00EE20E7" w:rsidRDefault="00EE20E7">
      <w:pPr>
        <w:jc w:val="center"/>
        <w:rPr>
          <w:b/>
        </w:rPr>
      </w:pPr>
    </w:p>
    <w:p w14:paraId="2ED16394" w14:textId="77777777" w:rsidR="00B916E6" w:rsidRDefault="00B916E6">
      <w:pPr>
        <w:jc w:val="center"/>
        <w:rPr>
          <w:b/>
        </w:rPr>
      </w:pPr>
    </w:p>
    <w:p w14:paraId="31E5F098" w14:textId="77777777" w:rsidR="00B916E6" w:rsidRDefault="00B916E6">
      <w:pPr>
        <w:jc w:val="center"/>
        <w:rPr>
          <w:b/>
        </w:rPr>
      </w:pPr>
    </w:p>
    <w:p w14:paraId="5D4BCA2A" w14:textId="77777777" w:rsidR="00B916E6" w:rsidRDefault="00B916E6">
      <w:pPr>
        <w:jc w:val="center"/>
        <w:rPr>
          <w:b/>
        </w:rPr>
      </w:pPr>
    </w:p>
    <w:p w14:paraId="3F978A05" w14:textId="675097E1" w:rsidR="00B916E6" w:rsidRDefault="005218D2">
      <w:pPr>
        <w:jc w:val="center"/>
        <w:rPr>
          <w:b/>
        </w:rPr>
      </w:pPr>
      <w:r>
        <w:rPr>
          <w:b/>
          <w:noProof/>
        </w:rPr>
        <mc:AlternateContent>
          <mc:Choice Requires="wps">
            <w:drawing>
              <wp:anchor distT="0" distB="0" distL="114300" distR="114300" simplePos="0" relativeHeight="251658240" behindDoc="0" locked="0" layoutInCell="1" allowOverlap="1" wp14:anchorId="2C5D7ED0" wp14:editId="71BC7E92">
                <wp:simplePos x="0" y="0"/>
                <wp:positionH relativeFrom="column">
                  <wp:posOffset>342900</wp:posOffset>
                </wp:positionH>
                <wp:positionV relativeFrom="paragraph">
                  <wp:posOffset>46355</wp:posOffset>
                </wp:positionV>
                <wp:extent cx="2171700" cy="857885"/>
                <wp:effectExtent l="0" t="0" r="0" b="0"/>
                <wp:wrapNone/>
                <wp:docPr id="6"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57885"/>
                        </a:xfrm>
                        <a:prstGeom prst="rect">
                          <a:avLst/>
                        </a:prstGeom>
                        <a:solidFill>
                          <a:srgbClr val="FFFF00"/>
                        </a:solidFill>
                        <a:ln w="9525">
                          <a:solidFill>
                            <a:srgbClr val="000000"/>
                          </a:solidFill>
                          <a:miter lim="800000"/>
                          <a:headEnd/>
                          <a:tailEnd/>
                        </a:ln>
                      </wps:spPr>
                      <wps:txbx>
                        <w:txbxContent>
                          <w:p w14:paraId="5ACB3529" w14:textId="77777777" w:rsidR="003F5C5C" w:rsidRDefault="003F5C5C">
                            <w:pPr>
                              <w:rPr>
                                <w:rFonts w:cs="Arial"/>
                                <w:sz w:val="20"/>
                              </w:rPr>
                            </w:pPr>
                            <w:r>
                              <w:rPr>
                                <w:rFonts w:cs="Arial"/>
                                <w:sz w:val="20"/>
                              </w:rPr>
                              <w:t>A dedicatória é opcional, no qual o autor presta homenagem ou dedica seu trabalho a alguém.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5D7ED0" id="_x0000_t202" coordsize="21600,21600" o:spt="202" path="m,l,21600r21600,l21600,xe">
                <v:stroke joinstyle="miter"/>
                <v:path gradientshapeok="t" o:connecttype="rect"/>
              </v:shapetype>
              <v:shape id="Text Box 105" o:spid="_x0000_s1026" type="#_x0000_t202" style="position:absolute;left:0;text-align:left;margin-left:27pt;margin-top:3.65pt;width:171pt;height:6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" fillcolor="yellow">
                <v:textbox>
                  <w:txbxContent>
                    <w:p w14:paraId="5ACB3529" w14:textId="77777777" w:rsidR="003F5C5C" w:rsidRDefault="003F5C5C">
                      <w:pPr>
                        <w:rPr>
                          <w:rFonts w:cs="Arial"/>
                          <w:sz w:val="20"/>
                        </w:rPr>
                      </w:pPr>
                      <w:r>
                        <w:rPr>
                          <w:rFonts w:cs="Arial"/>
                          <w:sz w:val="20"/>
                        </w:rPr>
                        <w:t>A dedicatória é opcional, no qual o autor presta homenagem ou dedica seu trabalho a alguém.</w:t>
                      </w:r>
                    </w:p>
                  </w:txbxContent>
                </v:textbox>
              </v:shape>
            </w:pict>
          </mc:Fallback>
        </mc:AlternateContent>
      </w:r>
    </w:p>
    <w:p w14:paraId="3396B6B6" w14:textId="77777777" w:rsidR="00B916E6" w:rsidRDefault="00B916E6">
      <w:pPr>
        <w:pStyle w:val="07-FolhadeRosto"/>
        <w:spacing w:after="0"/>
        <w:rPr>
          <w:caps w:val="0"/>
        </w:rPr>
      </w:pPr>
    </w:p>
    <w:p w14:paraId="37EC363D" w14:textId="77777777" w:rsidR="00B916E6" w:rsidRDefault="00B916E6">
      <w:pPr>
        <w:jc w:val="center"/>
        <w:rPr>
          <w:b/>
        </w:rPr>
      </w:pPr>
    </w:p>
    <w:p w14:paraId="7BE99EFE" w14:textId="77777777" w:rsidR="00B916E6" w:rsidRDefault="00B916E6">
      <w:pPr>
        <w:jc w:val="center"/>
        <w:rPr>
          <w:b/>
        </w:rPr>
      </w:pPr>
    </w:p>
    <w:p w14:paraId="4C857880" w14:textId="77777777" w:rsidR="00B916E6" w:rsidRPr="00BC7A0A" w:rsidRDefault="00B916E6" w:rsidP="00FD1C8A">
      <w:pPr>
        <w:pStyle w:val="Recuodecorpodetexto"/>
        <w:rPr>
          <w:color w:val="008000"/>
        </w:rPr>
      </w:pPr>
      <w:r w:rsidRPr="00BC7A0A">
        <w:rPr>
          <w:color w:val="008000"/>
        </w:rPr>
        <w:t>Dedico este trabalho a(</w:t>
      </w:r>
      <w:r w:rsidR="00E00DE7" w:rsidRPr="00BC7A0A">
        <w:rPr>
          <w:color w:val="008000"/>
        </w:rPr>
        <w:t>o</w:t>
      </w:r>
      <w:r w:rsidRPr="00BC7A0A">
        <w:rPr>
          <w:color w:val="008000"/>
        </w:rPr>
        <w:t>) minha(meu) esposa(o) e aos meus estimados filhos.</w:t>
      </w:r>
    </w:p>
    <w:p w14:paraId="376C94A7" w14:textId="77777777" w:rsidR="00B916E6" w:rsidRPr="00AB74FB" w:rsidRDefault="00B916E6" w:rsidP="00AB74FB">
      <w:pPr>
        <w:pStyle w:val="TITULOagradecimentossumarioresumosetc"/>
      </w:pPr>
      <w:r>
        <w:br w:type="page"/>
      </w:r>
      <w:r w:rsidRPr="00AB74FB">
        <w:lastRenderedPageBreak/>
        <w:t>AGRADECIMENTOS</w:t>
      </w:r>
    </w:p>
    <w:p w14:paraId="5B8F8F73" w14:textId="77777777" w:rsidR="00B916E6" w:rsidRPr="00BC7A0A" w:rsidRDefault="006479A4">
      <w:pPr>
        <w:ind w:left="4140"/>
        <w:rPr>
          <w:rFonts w:cs="Arial"/>
          <w:color w:val="008000"/>
        </w:rPr>
      </w:pPr>
      <w:r w:rsidRPr="006479A4">
        <w:rPr>
          <w:rFonts w:cs="Arial"/>
          <w:color w:val="FF0000"/>
        </w:rPr>
        <w:t>(EXEMPLO)</w:t>
      </w:r>
      <w:r>
        <w:rPr>
          <w:rFonts w:cs="Arial"/>
        </w:rPr>
        <w:t xml:space="preserve"> </w:t>
      </w:r>
      <w:r w:rsidR="00B916E6" w:rsidRPr="00BC7A0A">
        <w:rPr>
          <w:rFonts w:cs="Arial"/>
          <w:color w:val="008000"/>
        </w:rPr>
        <w:t>A Deus, que sempre iluminou a minha caminhada.</w:t>
      </w:r>
    </w:p>
    <w:p w14:paraId="2D7F253E" w14:textId="77777777" w:rsidR="00B916E6" w:rsidRPr="00BC7A0A" w:rsidRDefault="00B916E6">
      <w:pPr>
        <w:ind w:left="4140"/>
        <w:rPr>
          <w:rFonts w:cs="Arial"/>
          <w:color w:val="008000"/>
        </w:rPr>
      </w:pPr>
    </w:p>
    <w:p w14:paraId="01C475AC" w14:textId="77777777" w:rsidR="00B916E6" w:rsidRPr="00BC7A0A" w:rsidRDefault="00B916E6">
      <w:pPr>
        <w:ind w:left="4140"/>
        <w:rPr>
          <w:rFonts w:cs="Arial"/>
          <w:color w:val="008000"/>
        </w:rPr>
      </w:pPr>
      <w:r w:rsidRPr="00BC7A0A">
        <w:rPr>
          <w:rFonts w:cs="Arial"/>
          <w:color w:val="008000"/>
        </w:rPr>
        <w:t>A meu Orientador Fulano de Tal pelo estímulo e atenção que me concedeu durante o curso.</w:t>
      </w:r>
    </w:p>
    <w:p w14:paraId="68E2F929" w14:textId="77777777" w:rsidR="00B916E6" w:rsidRPr="00BC7A0A" w:rsidRDefault="00B916E6">
      <w:pPr>
        <w:ind w:left="4140"/>
        <w:rPr>
          <w:rFonts w:cs="Arial"/>
          <w:color w:val="008000"/>
        </w:rPr>
      </w:pPr>
    </w:p>
    <w:p w14:paraId="667D8425" w14:textId="77777777" w:rsidR="00B916E6" w:rsidRPr="00BC7A0A" w:rsidRDefault="00B916E6">
      <w:pPr>
        <w:ind w:left="4140"/>
        <w:rPr>
          <w:rFonts w:cs="Arial"/>
          <w:color w:val="008000"/>
        </w:rPr>
      </w:pPr>
      <w:r w:rsidRPr="00BC7A0A">
        <w:rPr>
          <w:rFonts w:cs="Arial"/>
          <w:color w:val="008000"/>
        </w:rPr>
        <w:t>Aos Colegas de curso pelo incentivo e troca de experiências.</w:t>
      </w:r>
    </w:p>
    <w:p w14:paraId="78435FA5" w14:textId="77777777" w:rsidR="00B916E6" w:rsidRPr="00BC7A0A" w:rsidRDefault="00B916E6">
      <w:pPr>
        <w:ind w:left="4140"/>
        <w:rPr>
          <w:rFonts w:cs="Arial"/>
          <w:color w:val="008000"/>
        </w:rPr>
      </w:pPr>
    </w:p>
    <w:p w14:paraId="4BB945D6" w14:textId="77777777" w:rsidR="00B916E6" w:rsidRPr="00BC7A0A" w:rsidRDefault="00B916E6">
      <w:pPr>
        <w:ind w:left="4140"/>
        <w:rPr>
          <w:rFonts w:cs="Arial"/>
          <w:color w:val="008000"/>
        </w:rPr>
      </w:pPr>
      <w:r w:rsidRPr="00BC7A0A">
        <w:rPr>
          <w:rFonts w:cs="Arial"/>
          <w:color w:val="008000"/>
        </w:rPr>
        <w:t>A todos os meus familiares e amigos pelo apoio e colaboração.</w:t>
      </w:r>
    </w:p>
    <w:p w14:paraId="1DB8F730" w14:textId="77777777" w:rsidR="00B916E6" w:rsidRDefault="00B916E6">
      <w:pPr>
        <w:ind w:left="4140"/>
      </w:pPr>
      <w:r>
        <w:rPr>
          <w:rFonts w:cs="Arial"/>
        </w:rPr>
        <w:br w:type="column"/>
      </w:r>
    </w:p>
    <w:p w14:paraId="5BEFBB1C" w14:textId="77777777" w:rsidR="00B916E6" w:rsidRDefault="00B916E6">
      <w:pPr>
        <w:ind w:left="4140"/>
      </w:pPr>
    </w:p>
    <w:p w14:paraId="16EA16BD" w14:textId="77777777" w:rsidR="00B916E6" w:rsidRDefault="00B916E6">
      <w:pPr>
        <w:ind w:left="4140"/>
      </w:pPr>
    </w:p>
    <w:p w14:paraId="2D7703EA" w14:textId="77777777" w:rsidR="00B916E6" w:rsidRDefault="00B916E6">
      <w:pPr>
        <w:ind w:left="4140"/>
      </w:pPr>
    </w:p>
    <w:p w14:paraId="49DDE4C6" w14:textId="77777777" w:rsidR="00B916E6" w:rsidRDefault="00B916E6">
      <w:pPr>
        <w:ind w:left="4140"/>
      </w:pPr>
    </w:p>
    <w:p w14:paraId="609E65AE" w14:textId="77777777" w:rsidR="00B916E6" w:rsidRDefault="00B916E6">
      <w:pPr>
        <w:ind w:left="4140"/>
      </w:pPr>
    </w:p>
    <w:p w14:paraId="37AFB7AD" w14:textId="77777777" w:rsidR="00B916E6" w:rsidRDefault="00B916E6">
      <w:pPr>
        <w:ind w:left="4140"/>
      </w:pPr>
    </w:p>
    <w:p w14:paraId="6B263E2A" w14:textId="77777777" w:rsidR="00B916E6" w:rsidRDefault="00B916E6">
      <w:pPr>
        <w:ind w:left="4140"/>
      </w:pPr>
    </w:p>
    <w:p w14:paraId="352BB4B0" w14:textId="77777777" w:rsidR="00B916E6" w:rsidRDefault="00B916E6">
      <w:pPr>
        <w:ind w:left="4140"/>
      </w:pPr>
    </w:p>
    <w:p w14:paraId="68BF9F46" w14:textId="77777777" w:rsidR="00B916E6" w:rsidRDefault="00B916E6">
      <w:pPr>
        <w:ind w:left="4140"/>
      </w:pPr>
    </w:p>
    <w:p w14:paraId="1A4E2A62" w14:textId="77777777" w:rsidR="00B916E6" w:rsidRDefault="00B916E6">
      <w:pPr>
        <w:ind w:left="4140"/>
      </w:pPr>
    </w:p>
    <w:p w14:paraId="43BC9EEF" w14:textId="77777777" w:rsidR="00B916E6" w:rsidRDefault="00B916E6">
      <w:pPr>
        <w:ind w:left="4140"/>
      </w:pPr>
    </w:p>
    <w:p w14:paraId="362A0C8B" w14:textId="77777777" w:rsidR="00B916E6" w:rsidRDefault="00B916E6">
      <w:pPr>
        <w:ind w:left="4140"/>
      </w:pPr>
    </w:p>
    <w:p w14:paraId="0630028C" w14:textId="77777777" w:rsidR="00B916E6" w:rsidRDefault="00B916E6">
      <w:pPr>
        <w:jc w:val="center"/>
        <w:rPr>
          <w:b/>
        </w:rPr>
      </w:pPr>
    </w:p>
    <w:p w14:paraId="7ADE645C" w14:textId="77777777" w:rsidR="00B916E6" w:rsidRDefault="00B916E6">
      <w:pPr>
        <w:jc w:val="center"/>
        <w:rPr>
          <w:b/>
        </w:rPr>
      </w:pPr>
    </w:p>
    <w:p w14:paraId="40BD23C5" w14:textId="77777777" w:rsidR="00EE20E7" w:rsidRDefault="00EE20E7">
      <w:pPr>
        <w:jc w:val="center"/>
        <w:rPr>
          <w:b/>
        </w:rPr>
      </w:pPr>
    </w:p>
    <w:p w14:paraId="33120A45" w14:textId="77777777" w:rsidR="00EE20E7" w:rsidRDefault="00EE20E7">
      <w:pPr>
        <w:jc w:val="center"/>
        <w:rPr>
          <w:b/>
        </w:rPr>
      </w:pPr>
    </w:p>
    <w:p w14:paraId="5620BA67" w14:textId="77777777" w:rsidR="00EE20E7" w:rsidRDefault="00EE20E7">
      <w:pPr>
        <w:jc w:val="center"/>
        <w:rPr>
          <w:b/>
        </w:rPr>
      </w:pPr>
    </w:p>
    <w:p w14:paraId="409BEA3E" w14:textId="77777777" w:rsidR="00EE20E7" w:rsidRDefault="00EE20E7">
      <w:pPr>
        <w:jc w:val="center"/>
        <w:rPr>
          <w:b/>
        </w:rPr>
      </w:pPr>
    </w:p>
    <w:p w14:paraId="38762AC9" w14:textId="77777777" w:rsidR="00B916E6" w:rsidRDefault="00B916E6">
      <w:pPr>
        <w:jc w:val="center"/>
        <w:rPr>
          <w:b/>
        </w:rPr>
      </w:pPr>
    </w:p>
    <w:p w14:paraId="285427D4" w14:textId="77777777" w:rsidR="00B916E6" w:rsidRDefault="00B916E6">
      <w:pPr>
        <w:jc w:val="center"/>
        <w:rPr>
          <w:b/>
        </w:rPr>
      </w:pPr>
    </w:p>
    <w:p w14:paraId="3F88BC71" w14:textId="35A471C8" w:rsidR="00B916E6" w:rsidRDefault="005218D2">
      <w:pPr>
        <w:jc w:val="center"/>
        <w:rPr>
          <w:b/>
        </w:rPr>
      </w:pPr>
      <w:r>
        <w:rPr>
          <w:b/>
          <w:noProof/>
        </w:rPr>
        <mc:AlternateContent>
          <mc:Choice Requires="wps">
            <w:drawing>
              <wp:anchor distT="0" distB="0" distL="114300" distR="114300" simplePos="0" relativeHeight="251658241" behindDoc="0" locked="0" layoutInCell="1" allowOverlap="1" wp14:anchorId="19D6BB25" wp14:editId="50DC7C96">
                <wp:simplePos x="0" y="0"/>
                <wp:positionH relativeFrom="column">
                  <wp:posOffset>228600</wp:posOffset>
                </wp:positionH>
                <wp:positionV relativeFrom="paragraph">
                  <wp:posOffset>107315</wp:posOffset>
                </wp:positionV>
                <wp:extent cx="2400300" cy="1257300"/>
                <wp:effectExtent l="0" t="0" r="0"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257300"/>
                        </a:xfrm>
                        <a:prstGeom prst="rect">
                          <a:avLst/>
                        </a:prstGeom>
                        <a:solidFill>
                          <a:srgbClr val="FFFF00"/>
                        </a:solidFill>
                        <a:ln w="9525">
                          <a:solidFill>
                            <a:srgbClr val="000000"/>
                          </a:solidFill>
                          <a:miter lim="800000"/>
                          <a:headEnd/>
                          <a:tailEnd/>
                        </a:ln>
                      </wps:spPr>
                      <wps:txbx>
                        <w:txbxContent>
                          <w:p w14:paraId="1FF1E422" w14:textId="77777777" w:rsidR="003F5C5C" w:rsidRDefault="003F5C5C">
                            <w:pPr>
                              <w:rPr>
                                <w:rFonts w:cs="Arial"/>
                              </w:rPr>
                            </w:pPr>
                            <w:r>
                              <w:rPr>
                                <w:rFonts w:cs="Arial"/>
                              </w:rPr>
                              <w:t>Epígrafe é a inscrição colocada no início de um trabalho, de um capítulo ou partes principais. É opcional para a monografia.</w:t>
                            </w:r>
                          </w:p>
                          <w:p w14:paraId="1DC9A11A" w14:textId="77777777" w:rsidR="003F5C5C" w:rsidRDefault="003F5C5C">
                            <w:pPr>
                              <w:rPr>
                                <w:rFonts w:cs="Arial"/>
                              </w:rPr>
                            </w:pPr>
                          </w:p>
                          <w:p w14:paraId="5B36377D" w14:textId="77777777" w:rsidR="003F5C5C" w:rsidRDefault="003F5C5C">
                            <w:pPr>
                              <w:rPr>
                                <w:color w:val="FF0000"/>
                              </w:rPr>
                            </w:pPr>
                            <w:r>
                              <w:rPr>
                                <w:rFonts w:cs="Arial"/>
                                <w:color w:val="FF0000"/>
                              </w:rPr>
                              <w:t>Delete as caixas amarelas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BB25" id="Text Box 107" o:spid="_x0000_s1027" type="#_x0000_t202" style="position:absolute;left:0;text-align:left;margin-left:18pt;margin-top:8.45pt;width:189pt;height:9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" fillcolor="yellow">
                <v:textbox>
                  <w:txbxContent>
                    <w:p w14:paraId="1FF1E422" w14:textId="77777777" w:rsidR="003F5C5C" w:rsidRDefault="003F5C5C">
                      <w:pPr>
                        <w:rPr>
                          <w:rFonts w:cs="Arial"/>
                        </w:rPr>
                      </w:pPr>
                      <w:r>
                        <w:rPr>
                          <w:rFonts w:cs="Arial"/>
                        </w:rPr>
                        <w:t>Epígrafe é a inscrição colocada no início de um trabalho, de um capítulo ou partes principais. É opcional para a monografia.</w:t>
                      </w:r>
                    </w:p>
                    <w:p w14:paraId="1DC9A11A" w14:textId="77777777" w:rsidR="003F5C5C" w:rsidRDefault="003F5C5C">
                      <w:pPr>
                        <w:rPr>
                          <w:rFonts w:cs="Arial"/>
                        </w:rPr>
                      </w:pPr>
                    </w:p>
                    <w:p w14:paraId="5B36377D" w14:textId="77777777" w:rsidR="003F5C5C" w:rsidRDefault="003F5C5C">
                      <w:pPr>
                        <w:rPr>
                          <w:color w:val="FF0000"/>
                        </w:rPr>
                      </w:pPr>
                      <w:r>
                        <w:rPr>
                          <w:rFonts w:cs="Arial"/>
                          <w:color w:val="FF0000"/>
                        </w:rPr>
                        <w:t>Delete as caixas amarelas</w:t>
                      </w:r>
                    </w:p>
                  </w:txbxContent>
                </v:textbox>
              </v:shape>
            </w:pict>
          </mc:Fallback>
        </mc:AlternateContent>
      </w:r>
    </w:p>
    <w:p w14:paraId="7BB21F60" w14:textId="77777777" w:rsidR="00B916E6" w:rsidRDefault="00B916E6">
      <w:pPr>
        <w:rPr>
          <w:caps/>
        </w:rPr>
      </w:pPr>
    </w:p>
    <w:p w14:paraId="7B6AAE64" w14:textId="77777777" w:rsidR="00B916E6" w:rsidRDefault="00B916E6">
      <w:pPr>
        <w:jc w:val="center"/>
        <w:rPr>
          <w:b/>
        </w:rPr>
      </w:pPr>
    </w:p>
    <w:p w14:paraId="46B130BB" w14:textId="77777777" w:rsidR="00B916E6" w:rsidRDefault="00B916E6">
      <w:pPr>
        <w:jc w:val="center"/>
        <w:rPr>
          <w:b/>
        </w:rPr>
      </w:pPr>
    </w:p>
    <w:p w14:paraId="16A76042" w14:textId="77777777" w:rsidR="00B916E6" w:rsidRDefault="00B916E6">
      <w:pPr>
        <w:jc w:val="center"/>
        <w:rPr>
          <w:b/>
        </w:rPr>
      </w:pPr>
    </w:p>
    <w:p w14:paraId="2E249427" w14:textId="77777777" w:rsidR="00B916E6" w:rsidRDefault="00B916E6">
      <w:pPr>
        <w:jc w:val="center"/>
        <w:rPr>
          <w:b/>
        </w:rPr>
      </w:pPr>
    </w:p>
    <w:p w14:paraId="4C545D48" w14:textId="77777777" w:rsidR="00B916E6" w:rsidRDefault="00B916E6">
      <w:pPr>
        <w:jc w:val="center"/>
        <w:rPr>
          <w:b/>
        </w:rPr>
      </w:pPr>
    </w:p>
    <w:p w14:paraId="5B8B6713" w14:textId="77777777" w:rsidR="00B916E6" w:rsidRDefault="00B916E6">
      <w:pPr>
        <w:jc w:val="center"/>
        <w:rPr>
          <w:b/>
        </w:rPr>
      </w:pPr>
    </w:p>
    <w:p w14:paraId="0DFE2E87" w14:textId="77777777" w:rsidR="00B916E6" w:rsidRPr="00BC7A0A" w:rsidRDefault="006479A4" w:rsidP="007773F5">
      <w:pPr>
        <w:pStyle w:val="Recuodecorpodetexto"/>
        <w:rPr>
          <w:color w:val="008000"/>
        </w:rPr>
      </w:pPr>
      <w:r w:rsidRPr="00BC7A0A">
        <w:rPr>
          <w:color w:val="008000"/>
        </w:rPr>
        <w:t>“</w:t>
      </w:r>
      <w:r w:rsidR="00B916E6" w:rsidRPr="00BC7A0A">
        <w:rPr>
          <w:color w:val="008000"/>
        </w:rPr>
        <w:t>A Escola é uma arena onde grupos sociais lutam por legitimidade e poder</w:t>
      </w:r>
      <w:r w:rsidR="00523047" w:rsidRPr="00BC7A0A">
        <w:rPr>
          <w:color w:val="008000"/>
        </w:rPr>
        <w:t>”.</w:t>
      </w:r>
    </w:p>
    <w:p w14:paraId="6B4BB6B9" w14:textId="77777777" w:rsidR="00B916E6" w:rsidRDefault="00B916E6" w:rsidP="007773F5">
      <w:pPr>
        <w:pStyle w:val="Recuodecorpodetexto"/>
      </w:pPr>
      <w:r w:rsidRPr="00BC7A0A">
        <w:rPr>
          <w:color w:val="008000"/>
        </w:rPr>
        <w:t>Dinair Leal da Hora</w:t>
      </w:r>
    </w:p>
    <w:p w14:paraId="52ADD490" w14:textId="77777777" w:rsidR="00336327" w:rsidRDefault="00336327" w:rsidP="00336327">
      <w:pPr>
        <w:pStyle w:val="ANEXOS"/>
        <w:rPr>
          <w:b w:val="0"/>
        </w:rPr>
      </w:pPr>
      <w:r>
        <w:br w:type="page"/>
      </w:r>
      <w:bookmarkStart w:id="0" w:name="_Toc511244459"/>
      <w:r>
        <w:lastRenderedPageBreak/>
        <w:t>RESUMO</w:t>
      </w:r>
      <w:bookmarkStart w:id="1" w:name="RESUMO"/>
      <w:bookmarkEnd w:id="0"/>
      <w:bookmarkEnd w:id="1"/>
    </w:p>
    <w:p w14:paraId="71C06DCE" w14:textId="77777777" w:rsidR="00336327" w:rsidRPr="00FD50B3" w:rsidRDefault="00336327" w:rsidP="00336327">
      <w:pPr>
        <w:pStyle w:val="Normal-resumoabstract"/>
        <w:rPr>
          <w:color w:val="008000"/>
        </w:rPr>
      </w:pPr>
      <w:r w:rsidRPr="00FD50B3">
        <w:rPr>
          <w:color w:val="008000"/>
        </w:rPr>
        <w:t>O resumo deve apresentar os pontos relevantes de um texto, no mesmo momento ele terá que dar uma visão rápida e clara dos conteúdos, metodologias e das conclusões do trabalho</w:t>
      </w:r>
      <w:r w:rsidR="00BC7A0A" w:rsidRPr="00FD50B3">
        <w:rPr>
          <w:color w:val="008000"/>
        </w:rPr>
        <w:t>. As frases têm que ter uma sequ</w:t>
      </w:r>
      <w:r w:rsidRPr="00FD50B3">
        <w:rPr>
          <w:color w:val="008000"/>
        </w:rPr>
        <w:t>ência lógica e objetiva. A fonte do estilo é Arial e tamanho 12.</w:t>
      </w:r>
    </w:p>
    <w:p w14:paraId="7E415B56" w14:textId="77777777" w:rsidR="00336327" w:rsidRPr="00E00DE7" w:rsidRDefault="00336327" w:rsidP="00336327">
      <w:pPr>
        <w:pStyle w:val="PalavrasChaves"/>
        <w:rPr>
          <w:lang w:val="pt-BR"/>
        </w:rPr>
      </w:pPr>
      <w:r w:rsidRPr="00E00DE7">
        <w:rPr>
          <w:lang w:val="pt-BR"/>
        </w:rPr>
        <w:t xml:space="preserve">Palavras-chaves: </w:t>
      </w:r>
      <w:r w:rsidRPr="00FD50B3">
        <w:rPr>
          <w:color w:val="008000"/>
          <w:lang w:val="pt-BR"/>
        </w:rPr>
        <w:t>palavra1, palavra2 e palavra3</w:t>
      </w:r>
      <w:r w:rsidRPr="00E00DE7">
        <w:rPr>
          <w:lang w:val="pt-BR"/>
        </w:rPr>
        <w:t>.</w:t>
      </w:r>
    </w:p>
    <w:p w14:paraId="2C59FAD7" w14:textId="7A3F6438" w:rsidR="00336327" w:rsidRPr="00E00DE7" w:rsidRDefault="005218D2" w:rsidP="00336327">
      <w:pPr>
        <w:pStyle w:val="PalavrasChaves"/>
        <w:rPr>
          <w:lang w:val="pt-BR"/>
        </w:rPr>
      </w:pPr>
      <w:r>
        <w:rPr>
          <w:noProof/>
          <w:sz w:val="20"/>
          <w:lang w:val="pt-BR"/>
        </w:rPr>
        <mc:AlternateContent>
          <mc:Choice Requires="wps">
            <w:drawing>
              <wp:anchor distT="0" distB="0" distL="114300" distR="114300" simplePos="0" relativeHeight="251658243" behindDoc="0" locked="0" layoutInCell="1" allowOverlap="1" wp14:anchorId="5DD63C27" wp14:editId="3111282F">
                <wp:simplePos x="0" y="0"/>
                <wp:positionH relativeFrom="column">
                  <wp:posOffset>1371600</wp:posOffset>
                </wp:positionH>
                <wp:positionV relativeFrom="paragraph">
                  <wp:posOffset>46355</wp:posOffset>
                </wp:positionV>
                <wp:extent cx="3543300" cy="1371600"/>
                <wp:effectExtent l="0" t="0" r="0" b="0"/>
                <wp:wrapNone/>
                <wp:docPr id="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371600"/>
                        </a:xfrm>
                        <a:prstGeom prst="rect">
                          <a:avLst/>
                        </a:prstGeom>
                        <a:solidFill>
                          <a:srgbClr val="FFFF99"/>
                        </a:solidFill>
                        <a:ln w="9525">
                          <a:solidFill>
                            <a:srgbClr val="000000"/>
                          </a:solidFill>
                          <a:miter lim="800000"/>
                          <a:headEnd/>
                          <a:tailEnd/>
                        </a:ln>
                      </wps:spPr>
                      <wps:txbx>
                        <w:txbxContent>
                          <w:p w14:paraId="53C84E30" w14:textId="77777777" w:rsidR="003F5C5C" w:rsidRDefault="003F5C5C"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63C27" id="Text Box 142" o:spid="_x0000_s1028" type="#_x0000_t202" style="position:absolute;left:0;text-align:left;margin-left:108pt;margin-top:3.65pt;width:279pt;height:1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" fillcolor="#ff9">
                <v:textbox>
                  <w:txbxContent>
                    <w:p w14:paraId="53C84E30" w14:textId="77777777" w:rsidR="003F5C5C" w:rsidRDefault="003F5C5C"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v:textbox>
              </v:shape>
            </w:pict>
          </mc:Fallback>
        </mc:AlternateContent>
      </w:r>
    </w:p>
    <w:p w14:paraId="12F8C2AE" w14:textId="77777777" w:rsidR="00336327" w:rsidRPr="00E00DE7" w:rsidRDefault="00336327" w:rsidP="00336327">
      <w:pPr>
        <w:pStyle w:val="PalavrasChaves"/>
        <w:rPr>
          <w:lang w:val="pt-BR"/>
        </w:rPr>
      </w:pPr>
    </w:p>
    <w:p w14:paraId="6C514601" w14:textId="77777777" w:rsidR="00336327" w:rsidRPr="00E00DE7" w:rsidRDefault="00336327" w:rsidP="00336327">
      <w:pPr>
        <w:pStyle w:val="PalavrasChaves"/>
        <w:rPr>
          <w:lang w:val="pt-BR"/>
        </w:rPr>
      </w:pPr>
    </w:p>
    <w:p w14:paraId="04F7886E" w14:textId="77777777" w:rsidR="00336327" w:rsidRDefault="00336327" w:rsidP="00336327">
      <w:pPr>
        <w:pStyle w:val="ANEXOS"/>
        <w:rPr>
          <w:b w:val="0"/>
          <w:szCs w:val="32"/>
          <w:lang w:val="en-US"/>
        </w:rPr>
      </w:pPr>
      <w:r w:rsidRPr="00D357EA">
        <w:rPr>
          <w:lang w:val="en-US"/>
        </w:rPr>
        <w:br w:type="page"/>
      </w:r>
      <w:bookmarkStart w:id="2" w:name="_Toc511244460"/>
      <w:r>
        <w:rPr>
          <w:lang w:val="en-US"/>
        </w:rPr>
        <w:lastRenderedPageBreak/>
        <w:t>ABSTRACT</w:t>
      </w:r>
      <w:bookmarkStart w:id="3" w:name="ABSTRACT"/>
      <w:bookmarkEnd w:id="3"/>
      <w:r w:rsidR="006479A4">
        <w:rPr>
          <w:lang w:val="en-US"/>
        </w:rPr>
        <w:t xml:space="preserve"> </w:t>
      </w:r>
      <w:r w:rsidR="006479A4" w:rsidRPr="006479A4">
        <w:rPr>
          <w:color w:val="FF0000"/>
          <w:lang w:val="en-US"/>
        </w:rPr>
        <w:t>(</w:t>
      </w:r>
      <w:r w:rsidR="005072A4" w:rsidRPr="006479A4">
        <w:rPr>
          <w:color w:val="FF0000"/>
          <w:lang w:val="en-US"/>
        </w:rPr>
        <w:t>op</w:t>
      </w:r>
      <w:r w:rsidR="00FD50B3">
        <w:rPr>
          <w:color w:val="FF0000"/>
          <w:lang w:val="en-US"/>
        </w:rPr>
        <w:t>cional</w:t>
      </w:r>
      <w:r w:rsidR="006479A4" w:rsidRPr="006479A4">
        <w:rPr>
          <w:color w:val="FF0000"/>
          <w:lang w:val="en-US"/>
        </w:rPr>
        <w:t>)</w:t>
      </w:r>
      <w:bookmarkEnd w:id="2"/>
    </w:p>
    <w:p w14:paraId="2739A560" w14:textId="77777777" w:rsidR="00336327" w:rsidRPr="00FD50B3" w:rsidRDefault="00336327" w:rsidP="00336327">
      <w:pPr>
        <w:pStyle w:val="Normal-resumoabstract"/>
        <w:rPr>
          <w:color w:val="008000"/>
          <w:lang w:val="en-US"/>
        </w:rPr>
      </w:pPr>
      <w:r w:rsidRPr="00FD50B3">
        <w:rPr>
          <w:color w:val="008000"/>
          <w:lang w:val="en-US"/>
        </w:rPr>
        <w:t>The summary must present the excellent points of a text, at the same moment it will have that to give a fast and clear vision of the contents, methodologies and of the conclusions of the work.  The phrases have that to have a logical and objective sequence.  The source of the style is so great Arial and 12.</w:t>
      </w:r>
    </w:p>
    <w:p w14:paraId="698A1D4D" w14:textId="77777777" w:rsidR="00336327" w:rsidRDefault="00336327" w:rsidP="00336327">
      <w:pPr>
        <w:pStyle w:val="PalavrasChaves"/>
      </w:pPr>
      <w:r>
        <w:t xml:space="preserve">Key words: </w:t>
      </w:r>
      <w:r w:rsidRPr="00FD50B3">
        <w:rPr>
          <w:color w:val="008000"/>
        </w:rPr>
        <w:t>word1, word2 and word3</w:t>
      </w:r>
      <w:r>
        <w:t>.</w:t>
      </w:r>
    </w:p>
    <w:p w14:paraId="72931379" w14:textId="77777777" w:rsidR="00FF01F7" w:rsidRDefault="00336327" w:rsidP="00336327">
      <w:pPr>
        <w:pStyle w:val="ANEXOS"/>
        <w:rPr>
          <w:b w:val="0"/>
          <w:szCs w:val="32"/>
        </w:rPr>
      </w:pPr>
      <w:r w:rsidRPr="00DB6BD1">
        <w:rPr>
          <w:lang w:val="en-US"/>
        </w:rPr>
        <w:br w:type="column"/>
      </w:r>
      <w:bookmarkStart w:id="4" w:name="_Toc511244461"/>
      <w:r w:rsidR="00FF01F7">
        <w:lastRenderedPageBreak/>
        <w:t>LISTA DE ILUSTRAÇÕES</w:t>
      </w:r>
      <w:bookmarkStart w:id="5" w:name="LISTADEILISTRACOES"/>
      <w:bookmarkEnd w:id="4"/>
      <w:bookmarkEnd w:id="5"/>
    </w:p>
    <w:p w14:paraId="6F4CE71E" w14:textId="45FBD001" w:rsidR="00AF5A3D" w:rsidRDefault="00FE07B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bookmarkStart w:id="6" w:name="_Toc378693901"/>
      <w:r w:rsidR="00AF5A3D" w:rsidRPr="00C458D6">
        <w:rPr>
          <w:rStyle w:val="Hyperlink"/>
          <w:noProof/>
        </w:rPr>
        <w:fldChar w:fldCharType="begin"/>
      </w:r>
      <w:r w:rsidR="00AF5A3D" w:rsidRPr="00C458D6">
        <w:rPr>
          <w:rStyle w:val="Hyperlink"/>
          <w:noProof/>
        </w:rPr>
        <w:instrText xml:space="preserve"> </w:instrText>
      </w:r>
      <w:r w:rsidR="00AF5A3D">
        <w:rPr>
          <w:noProof/>
        </w:rPr>
        <w:instrText>HYPERLINK \l "_Toc511244404"</w:instrText>
      </w:r>
      <w:r w:rsidR="00AF5A3D" w:rsidRPr="00C458D6">
        <w:rPr>
          <w:rStyle w:val="Hyperlink"/>
          <w:noProof/>
        </w:rPr>
        <w:instrText xml:space="preserve"> </w:instrText>
      </w:r>
      <w:r w:rsidR="00AF5A3D" w:rsidRPr="00C458D6">
        <w:rPr>
          <w:rStyle w:val="Hyperlink"/>
          <w:noProof/>
        </w:rPr>
        <w:fldChar w:fldCharType="separate"/>
      </w:r>
      <w:r w:rsidR="00AF5A3D" w:rsidRPr="00C458D6">
        <w:rPr>
          <w:rStyle w:val="Hyperlink"/>
          <w:noProof/>
        </w:rPr>
        <w:t>Figura 1: Exemplo de Figura.</w:t>
      </w:r>
      <w:r w:rsidR="00AF5A3D">
        <w:rPr>
          <w:noProof/>
          <w:webHidden/>
        </w:rPr>
        <w:tab/>
      </w:r>
      <w:r w:rsidR="00AF5A3D">
        <w:rPr>
          <w:noProof/>
          <w:webHidden/>
        </w:rPr>
        <w:fldChar w:fldCharType="begin"/>
      </w:r>
      <w:r w:rsidR="00AF5A3D">
        <w:rPr>
          <w:noProof/>
          <w:webHidden/>
        </w:rPr>
        <w:instrText xml:space="preserve"> PAGEREF _Toc511244404 \h </w:instrText>
      </w:r>
      <w:r w:rsidR="00AF5A3D">
        <w:rPr>
          <w:noProof/>
          <w:webHidden/>
        </w:rPr>
      </w:r>
      <w:r w:rsidR="00AF5A3D">
        <w:rPr>
          <w:noProof/>
          <w:webHidden/>
        </w:rPr>
        <w:fldChar w:fldCharType="separate"/>
      </w:r>
      <w:r w:rsidR="00AF5A3D">
        <w:rPr>
          <w:noProof/>
          <w:webHidden/>
        </w:rPr>
        <w:t>63</w:t>
      </w:r>
      <w:r w:rsidR="00AF5A3D">
        <w:rPr>
          <w:noProof/>
          <w:webHidden/>
        </w:rPr>
        <w:fldChar w:fldCharType="end"/>
      </w:r>
      <w:r w:rsidR="00AF5A3D" w:rsidRPr="00C458D6">
        <w:rPr>
          <w:rStyle w:val="Hyperlink"/>
          <w:noProof/>
        </w:rPr>
        <w:fldChar w:fldCharType="end"/>
      </w:r>
    </w:p>
    <w:p w14:paraId="49237BEB" w14:textId="1E27935C" w:rsidR="00FF01F7" w:rsidRDefault="00FE07B5" w:rsidP="00FE07B5">
      <w:pPr>
        <w:pStyle w:val="ANEXOS"/>
      </w:pPr>
      <w:r>
        <w:fldChar w:fldCharType="end"/>
      </w:r>
      <w:r w:rsidR="00FF01F7" w:rsidRPr="00FE07B5">
        <w:br w:type="page"/>
      </w:r>
      <w:bookmarkStart w:id="7" w:name="_Toc268009113"/>
      <w:bookmarkStart w:id="8" w:name="_Toc299204216"/>
      <w:bookmarkStart w:id="9" w:name="_Toc330745075"/>
      <w:bookmarkStart w:id="10" w:name="_Toc378694362"/>
      <w:bookmarkStart w:id="11" w:name="_Toc511244462"/>
      <w:r w:rsidR="00FF01F7">
        <w:lastRenderedPageBreak/>
        <w:t>LISTA DE TABELAS</w:t>
      </w:r>
      <w:bookmarkStart w:id="12" w:name="LISTADETABELASEGRAFICOS"/>
      <w:bookmarkEnd w:id="6"/>
      <w:bookmarkEnd w:id="7"/>
      <w:bookmarkEnd w:id="8"/>
      <w:bookmarkEnd w:id="9"/>
      <w:bookmarkEnd w:id="10"/>
      <w:bookmarkEnd w:id="11"/>
      <w:bookmarkEnd w:id="12"/>
    </w:p>
    <w:p w14:paraId="643CE2D8" w14:textId="1649CC43" w:rsidR="00AF5A3D" w:rsidRDefault="00E92A29">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"Tabela" </w:instrText>
      </w:r>
      <w:r>
        <w:rPr>
          <w:rFonts w:cs="Arial"/>
        </w:rPr>
        <w:fldChar w:fldCharType="separate"/>
      </w:r>
      <w:hyperlink w:anchor="_Toc511244405" w:history="1">
        <w:r w:rsidR="00AF5A3D" w:rsidRPr="00016AB7">
          <w:rPr>
            <w:rStyle w:val="Hyperlink"/>
            <w:noProof/>
          </w:rPr>
          <w:t>Tabela 1 - Tabela de padrão de respostas do questionário de exemplo.</w:t>
        </w:r>
        <w:r w:rsidR="00AF5A3D">
          <w:rPr>
            <w:noProof/>
            <w:webHidden/>
          </w:rPr>
          <w:tab/>
        </w:r>
        <w:r w:rsidR="00AF5A3D">
          <w:rPr>
            <w:noProof/>
            <w:webHidden/>
          </w:rPr>
          <w:fldChar w:fldCharType="begin"/>
        </w:r>
        <w:r w:rsidR="00AF5A3D">
          <w:rPr>
            <w:noProof/>
            <w:webHidden/>
          </w:rPr>
          <w:instrText xml:space="preserve"> PAGEREF _Toc511244405 \h </w:instrText>
        </w:r>
        <w:r w:rsidR="00AF5A3D">
          <w:rPr>
            <w:noProof/>
            <w:webHidden/>
          </w:rPr>
        </w:r>
        <w:r w:rsidR="00AF5A3D">
          <w:rPr>
            <w:noProof/>
            <w:webHidden/>
          </w:rPr>
          <w:fldChar w:fldCharType="separate"/>
        </w:r>
        <w:r w:rsidR="00AF5A3D">
          <w:rPr>
            <w:noProof/>
            <w:webHidden/>
          </w:rPr>
          <w:t>25</w:t>
        </w:r>
        <w:r w:rsidR="00AF5A3D">
          <w:rPr>
            <w:noProof/>
            <w:webHidden/>
          </w:rPr>
          <w:fldChar w:fldCharType="end"/>
        </w:r>
      </w:hyperlink>
    </w:p>
    <w:p w14:paraId="0ED75C34" w14:textId="4F4F527F"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06" w:history="1">
        <w:r w:rsidR="00AF5A3D" w:rsidRPr="00016AB7">
          <w:rPr>
            <w:rStyle w:val="Hyperlink"/>
            <w:noProof/>
          </w:rPr>
          <w:t>Tabela 2 - Matriz de padrão de respostas (</w:t>
        </w:r>
        <m:oMath>
          <m:r>
            <w:rPr>
              <w:rStyle w:val="Hyperlink"/>
              <w:rFonts w:ascii="Cambria Math" w:hAnsi="Cambria Math"/>
              <w:noProof/>
            </w:rPr>
            <m:t>Fn,m</m:t>
          </m:r>
        </m:oMath>
        <w:r w:rsidR="00AF5A3D" w:rsidRPr="00016AB7">
          <w:rPr>
            <w:rStyle w:val="Hyperlink"/>
            <w:noProof/>
          </w:rPr>
          <w:t>) gerada através da tabela de padrão de respostas.</w:t>
        </w:r>
        <w:r w:rsidR="00AF5A3D">
          <w:rPr>
            <w:noProof/>
            <w:webHidden/>
          </w:rPr>
          <w:tab/>
        </w:r>
        <w:r w:rsidR="00AF5A3D">
          <w:rPr>
            <w:noProof/>
            <w:webHidden/>
          </w:rPr>
          <w:fldChar w:fldCharType="begin"/>
        </w:r>
        <w:r w:rsidR="00AF5A3D">
          <w:rPr>
            <w:noProof/>
            <w:webHidden/>
          </w:rPr>
          <w:instrText xml:space="preserve"> PAGEREF _Toc511244406 \h </w:instrText>
        </w:r>
        <w:r w:rsidR="00AF5A3D">
          <w:rPr>
            <w:noProof/>
            <w:webHidden/>
          </w:rPr>
        </w:r>
        <w:r w:rsidR="00AF5A3D">
          <w:rPr>
            <w:noProof/>
            <w:webHidden/>
          </w:rPr>
          <w:fldChar w:fldCharType="separate"/>
        </w:r>
        <w:r w:rsidR="00AF5A3D">
          <w:rPr>
            <w:noProof/>
            <w:webHidden/>
          </w:rPr>
          <w:t>25</w:t>
        </w:r>
        <w:r w:rsidR="00AF5A3D">
          <w:rPr>
            <w:noProof/>
            <w:webHidden/>
          </w:rPr>
          <w:fldChar w:fldCharType="end"/>
        </w:r>
      </w:hyperlink>
    </w:p>
    <w:p w14:paraId="76F8E14C" w14:textId="6F245348"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07" w:history="1">
        <w:r w:rsidR="00AF5A3D" w:rsidRPr="00016AB7">
          <w:rPr>
            <w:rStyle w:val="Hyperlink"/>
            <w:noProof/>
          </w:rPr>
          <w:t xml:space="preserve">Tabela 3 – Vetor de frequência de linhas </w:t>
        </w:r>
        <m:oMath>
          <m:r>
            <w:rPr>
              <w:rStyle w:val="Hyperlink"/>
              <w:rFonts w:ascii="Cambria Math" w:hAnsi="Cambria Math"/>
              <w:noProof/>
            </w:rPr>
            <m:t>fr</m:t>
          </m:r>
        </m:oMath>
        <w:r w:rsidR="00AF5A3D" w:rsidRPr="00016AB7">
          <w:rPr>
            <w:rStyle w:val="Hyperlink"/>
            <w:noProof/>
          </w:rPr>
          <w:t xml:space="preserve"> da matriz de padrão de respostas </w:t>
        </w:r>
        <m:oMath>
          <m:r>
            <w:rPr>
              <w:rStyle w:val="Hyperlink"/>
              <w:rFonts w:ascii="Cambria Math" w:hAnsi="Cambria Math"/>
              <w:noProof/>
            </w:rPr>
            <m:t>F</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_Toc511244407 \h </w:instrText>
        </w:r>
        <w:r w:rsidR="00AF5A3D">
          <w:rPr>
            <w:noProof/>
            <w:webHidden/>
          </w:rPr>
        </w:r>
        <w:r w:rsidR="00AF5A3D">
          <w:rPr>
            <w:noProof/>
            <w:webHidden/>
          </w:rPr>
          <w:fldChar w:fldCharType="separate"/>
        </w:r>
        <w:r w:rsidR="00AF5A3D">
          <w:rPr>
            <w:noProof/>
            <w:webHidden/>
          </w:rPr>
          <w:t>26</w:t>
        </w:r>
        <w:r w:rsidR="00AF5A3D">
          <w:rPr>
            <w:noProof/>
            <w:webHidden/>
          </w:rPr>
          <w:fldChar w:fldCharType="end"/>
        </w:r>
      </w:hyperlink>
    </w:p>
    <w:p w14:paraId="44E81978" w14:textId="46481FED"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08" w:history="1">
        <w:r w:rsidR="00AF5A3D" w:rsidRPr="00016AB7">
          <w:rPr>
            <w:rStyle w:val="Hyperlink"/>
            <w:noProof/>
          </w:rPr>
          <w:t xml:space="preserve">Tabela 4 - Vetor de frequência de colunas </w:t>
        </w:r>
        <m:oMath>
          <m:r>
            <w:rPr>
              <w:rStyle w:val="Hyperlink"/>
              <w:rFonts w:ascii="Cambria Math" w:hAnsi="Cambria Math"/>
              <w:noProof/>
            </w:rPr>
            <m:t>fc</m:t>
          </m:r>
        </m:oMath>
        <w:r w:rsidR="00AF5A3D" w:rsidRPr="00016AB7">
          <w:rPr>
            <w:rStyle w:val="Hyperlink"/>
            <w:noProof/>
          </w:rPr>
          <w:t xml:space="preserve"> da matriz de padrão de respostas </w:t>
        </w:r>
        <m:oMath>
          <m:r>
            <w:rPr>
              <w:rStyle w:val="Hyperlink"/>
              <w:rFonts w:ascii="Cambria Math" w:hAnsi="Cambria Math"/>
              <w:noProof/>
            </w:rPr>
            <m:t>F</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_Toc511244408 \h </w:instrText>
        </w:r>
        <w:r w:rsidR="00AF5A3D">
          <w:rPr>
            <w:noProof/>
            <w:webHidden/>
          </w:rPr>
        </w:r>
        <w:r w:rsidR="00AF5A3D">
          <w:rPr>
            <w:noProof/>
            <w:webHidden/>
          </w:rPr>
          <w:fldChar w:fldCharType="separate"/>
        </w:r>
        <w:r w:rsidR="00AF5A3D">
          <w:rPr>
            <w:noProof/>
            <w:webHidden/>
          </w:rPr>
          <w:t>26</w:t>
        </w:r>
        <w:r w:rsidR="00AF5A3D">
          <w:rPr>
            <w:noProof/>
            <w:webHidden/>
          </w:rPr>
          <w:fldChar w:fldCharType="end"/>
        </w:r>
      </w:hyperlink>
    </w:p>
    <w:p w14:paraId="1725E9FC" w14:textId="3B597B78"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09" w:history="1">
        <w:r w:rsidR="00AF5A3D" w:rsidRPr="00016AB7">
          <w:rPr>
            <w:rStyle w:val="Hyperlink"/>
            <w:noProof/>
          </w:rPr>
          <w:t xml:space="preserve">Tabela 5 - Matriz diagonal de linhas </w:t>
        </w:r>
        <m:oMath>
          <m:r>
            <w:rPr>
              <w:rStyle w:val="Hyperlink"/>
              <w:rFonts w:ascii="Cambria Math" w:hAnsi="Cambria Math"/>
              <w:noProof/>
            </w:rPr>
            <m:t>Dr</m:t>
          </m:r>
        </m:oMath>
        <w:r w:rsidR="00AF5A3D" w:rsidRPr="00016AB7">
          <w:rPr>
            <w:rStyle w:val="Hyperlink"/>
            <w:noProof/>
          </w:rPr>
          <w:t xml:space="preserve"> calculada através da diagonalização de </w:t>
        </w:r>
        <m:oMath>
          <m:r>
            <w:rPr>
              <w:rStyle w:val="Hyperlink"/>
              <w:rFonts w:ascii="Cambria Math" w:hAnsi="Cambria Math"/>
              <w:noProof/>
            </w:rPr>
            <m:t>fr</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_Toc511244409 \h </w:instrText>
        </w:r>
        <w:r w:rsidR="00AF5A3D">
          <w:rPr>
            <w:noProof/>
            <w:webHidden/>
          </w:rPr>
        </w:r>
        <w:r w:rsidR="00AF5A3D">
          <w:rPr>
            <w:noProof/>
            <w:webHidden/>
          </w:rPr>
          <w:fldChar w:fldCharType="separate"/>
        </w:r>
        <w:r w:rsidR="00AF5A3D">
          <w:rPr>
            <w:noProof/>
            <w:webHidden/>
          </w:rPr>
          <w:t>27</w:t>
        </w:r>
        <w:r w:rsidR="00AF5A3D">
          <w:rPr>
            <w:noProof/>
            <w:webHidden/>
          </w:rPr>
          <w:fldChar w:fldCharType="end"/>
        </w:r>
      </w:hyperlink>
    </w:p>
    <w:p w14:paraId="248E36C6" w14:textId="5B72F272"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0" w:history="1">
        <w:r w:rsidR="00AF5A3D" w:rsidRPr="00016AB7">
          <w:rPr>
            <w:rStyle w:val="Hyperlink"/>
            <w:noProof/>
          </w:rPr>
          <w:t xml:space="preserve">Tabela 6 - Matriz diagonal de colunas </w:t>
        </w:r>
        <m:oMath>
          <m:r>
            <w:rPr>
              <w:rStyle w:val="Hyperlink"/>
              <w:rFonts w:ascii="Cambria Math" w:hAnsi="Cambria Math"/>
              <w:noProof/>
            </w:rPr>
            <m:t>Dc</m:t>
          </m:r>
        </m:oMath>
        <w:r w:rsidR="00AF5A3D" w:rsidRPr="00016AB7">
          <w:rPr>
            <w:rStyle w:val="Hyperlink"/>
            <w:noProof/>
          </w:rPr>
          <w:t xml:space="preserve"> calculada através da diagonalização de </w:t>
        </w:r>
        <m:oMath>
          <m:r>
            <w:rPr>
              <w:rStyle w:val="Hyperlink"/>
              <w:rFonts w:ascii="Cambria Math" w:hAnsi="Cambria Math"/>
              <w:noProof/>
            </w:rPr>
            <m:t>fc</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_Toc511244410 \h </w:instrText>
        </w:r>
        <w:r w:rsidR="00AF5A3D">
          <w:rPr>
            <w:noProof/>
            <w:webHidden/>
          </w:rPr>
        </w:r>
        <w:r w:rsidR="00AF5A3D">
          <w:rPr>
            <w:noProof/>
            <w:webHidden/>
          </w:rPr>
          <w:fldChar w:fldCharType="separate"/>
        </w:r>
        <w:r w:rsidR="00AF5A3D">
          <w:rPr>
            <w:noProof/>
            <w:webHidden/>
          </w:rPr>
          <w:t>27</w:t>
        </w:r>
        <w:r w:rsidR="00AF5A3D">
          <w:rPr>
            <w:noProof/>
            <w:webHidden/>
          </w:rPr>
          <w:fldChar w:fldCharType="end"/>
        </w:r>
      </w:hyperlink>
    </w:p>
    <w:p w14:paraId="7ED815AE" w14:textId="051DD4C1"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1" w:history="1">
        <w:r w:rsidR="00AF5A3D" w:rsidRPr="00016AB7">
          <w:rPr>
            <w:rStyle w:val="Hyperlink"/>
            <w:noProof/>
          </w:rPr>
          <w:t xml:space="preserve">Tabela 7 – Valores aproximados da matriz </w:t>
        </w:r>
        <m:oMath>
          <m:r>
            <w:rPr>
              <w:rStyle w:val="Hyperlink"/>
              <w:rFonts w:ascii="Cambria Math" w:hAnsi="Cambria Math"/>
              <w:noProof/>
            </w:rPr>
            <m:t>M</m:t>
          </m:r>
        </m:oMath>
        <w:r w:rsidR="00AF5A3D" w:rsidRPr="00016AB7">
          <w:rPr>
            <w:rStyle w:val="Hyperlink"/>
            <w:noProof/>
          </w:rPr>
          <w:t xml:space="preserve"> calculada segundo equação </w:t>
        </w:r>
        <w:r w:rsidR="00AF5A3D" w:rsidRPr="00016AB7">
          <w:rPr>
            <w:rStyle w:val="Hyperlink"/>
            <w:rFonts w:cs="Arial"/>
            <w:noProof/>
          </w:rPr>
          <w:t>(</w:t>
        </w:r>
        <w:r w:rsidR="00AF5A3D" w:rsidRPr="00016AB7">
          <w:rPr>
            <w:rStyle w:val="Hyperlink"/>
            <w:noProof/>
          </w:rPr>
          <w:t>6).</w:t>
        </w:r>
        <w:r w:rsidR="00AF5A3D">
          <w:rPr>
            <w:noProof/>
            <w:webHidden/>
          </w:rPr>
          <w:tab/>
        </w:r>
        <w:r w:rsidR="00AF5A3D">
          <w:rPr>
            <w:noProof/>
            <w:webHidden/>
          </w:rPr>
          <w:fldChar w:fldCharType="begin"/>
        </w:r>
        <w:r w:rsidR="00AF5A3D">
          <w:rPr>
            <w:noProof/>
            <w:webHidden/>
          </w:rPr>
          <w:instrText xml:space="preserve"> PAGEREF _Toc511244411 \h </w:instrText>
        </w:r>
        <w:r w:rsidR="00AF5A3D">
          <w:rPr>
            <w:noProof/>
            <w:webHidden/>
          </w:rPr>
        </w:r>
        <w:r w:rsidR="00AF5A3D">
          <w:rPr>
            <w:noProof/>
            <w:webHidden/>
          </w:rPr>
          <w:fldChar w:fldCharType="separate"/>
        </w:r>
        <w:r w:rsidR="00AF5A3D">
          <w:rPr>
            <w:noProof/>
            <w:webHidden/>
          </w:rPr>
          <w:t>28</w:t>
        </w:r>
        <w:r w:rsidR="00AF5A3D">
          <w:rPr>
            <w:noProof/>
            <w:webHidden/>
          </w:rPr>
          <w:fldChar w:fldCharType="end"/>
        </w:r>
      </w:hyperlink>
    </w:p>
    <w:p w14:paraId="42C4A68D" w14:textId="7D8E4937"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2" w:history="1">
        <w:r w:rsidR="00AF5A3D" w:rsidRPr="00016AB7">
          <w:rPr>
            <w:rStyle w:val="Hyperlink"/>
            <w:noProof/>
          </w:rPr>
          <w:t xml:space="preserve">Tabela 8 – Valores aproximados do vetor final de autovalores </w:t>
        </w:r>
        <m:oMath>
          <m:r>
            <w:rPr>
              <w:rStyle w:val="Hyperlink"/>
              <w:rFonts w:ascii="Cambria Math" w:hAnsi="Cambria Math"/>
              <w:noProof/>
            </w:rPr>
            <m:t>λf</m:t>
          </m:r>
        </m:oMath>
        <w:r w:rsidR="00AF5A3D" w:rsidRPr="00016AB7">
          <w:rPr>
            <w:rStyle w:val="Hyperlink"/>
            <w:noProof/>
          </w:rPr>
          <w:t xml:space="preserve">, já ordenados, da matriz </w:t>
        </w:r>
        <m:oMath>
          <m:r>
            <w:rPr>
              <w:rStyle w:val="Hyperlink"/>
              <w:rFonts w:ascii="Cambria Math" w:hAnsi="Cambria Math"/>
              <w:noProof/>
            </w:rPr>
            <m:t>M</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_Toc511244412 \h </w:instrText>
        </w:r>
        <w:r w:rsidR="00AF5A3D">
          <w:rPr>
            <w:noProof/>
            <w:webHidden/>
          </w:rPr>
        </w:r>
        <w:r w:rsidR="00AF5A3D">
          <w:rPr>
            <w:noProof/>
            <w:webHidden/>
          </w:rPr>
          <w:fldChar w:fldCharType="separate"/>
        </w:r>
        <w:r w:rsidR="00AF5A3D">
          <w:rPr>
            <w:noProof/>
            <w:webHidden/>
          </w:rPr>
          <w:t>28</w:t>
        </w:r>
        <w:r w:rsidR="00AF5A3D">
          <w:rPr>
            <w:noProof/>
            <w:webHidden/>
          </w:rPr>
          <w:fldChar w:fldCharType="end"/>
        </w:r>
      </w:hyperlink>
    </w:p>
    <w:p w14:paraId="0D365042" w14:textId="37EA977F"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3" w:history="1">
        <w:r w:rsidR="00AF5A3D" w:rsidRPr="00016AB7">
          <w:rPr>
            <w:rStyle w:val="Hyperlink"/>
            <w:noProof/>
          </w:rPr>
          <w:t xml:space="preserve">Tabela 9 – Valores aproximados da matriz final de autovetores </w:t>
        </w:r>
        <m:oMath>
          <m:r>
            <w:rPr>
              <w:rStyle w:val="Hyperlink"/>
              <w:rFonts w:ascii="Cambria Math" w:hAnsi="Cambria Math"/>
              <w:noProof/>
            </w:rPr>
            <m:t>Vf</m:t>
          </m:r>
        </m:oMath>
        <w:r w:rsidR="00AF5A3D" w:rsidRPr="00016AB7">
          <w:rPr>
            <w:rStyle w:val="Hyperlink"/>
            <w:noProof/>
          </w:rPr>
          <w:t xml:space="preserve">, já ordenados, da matriz </w:t>
        </w:r>
        <m:oMath>
          <m:r>
            <w:rPr>
              <w:rStyle w:val="Hyperlink"/>
              <w:rFonts w:ascii="Cambria Math" w:hAnsi="Cambria Math"/>
              <w:noProof/>
            </w:rPr>
            <m:t>M</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_Toc511244413 \h </w:instrText>
        </w:r>
        <w:r w:rsidR="00AF5A3D">
          <w:rPr>
            <w:noProof/>
            <w:webHidden/>
          </w:rPr>
        </w:r>
        <w:r w:rsidR="00AF5A3D">
          <w:rPr>
            <w:noProof/>
            <w:webHidden/>
          </w:rPr>
          <w:fldChar w:fldCharType="separate"/>
        </w:r>
        <w:r w:rsidR="00AF5A3D">
          <w:rPr>
            <w:noProof/>
            <w:webHidden/>
          </w:rPr>
          <w:t>29</w:t>
        </w:r>
        <w:r w:rsidR="00AF5A3D">
          <w:rPr>
            <w:noProof/>
            <w:webHidden/>
          </w:rPr>
          <w:fldChar w:fldCharType="end"/>
        </w:r>
      </w:hyperlink>
    </w:p>
    <w:p w14:paraId="77B1B011" w14:textId="189DEB48"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4" w:history="1">
        <w:r w:rsidR="00AF5A3D" w:rsidRPr="00016AB7">
          <w:rPr>
            <w:rStyle w:val="Hyperlink"/>
            <w:noProof/>
          </w:rPr>
          <w:t xml:space="preserve">Tabela 10 – Valores da matriz produto de </w:t>
        </w:r>
        <w:r w:rsidR="00AF5A3D" w:rsidRPr="00016AB7">
          <w:rPr>
            <w:rStyle w:val="Hyperlink"/>
            <w:i/>
            <w:noProof/>
          </w:rPr>
          <w:t>Hadamard</w:t>
        </w:r>
        <w:r w:rsidR="00AF5A3D" w:rsidRPr="00016AB7">
          <w:rPr>
            <w:rStyle w:val="Hyperlink"/>
            <w:noProof/>
          </w:rPr>
          <w:t xml:space="preserve"> </w:t>
        </w:r>
        <m:oMath>
          <m:r>
            <w:rPr>
              <w:rStyle w:val="Hyperlink"/>
              <w:rFonts w:ascii="Cambria Math" w:hAnsi="Cambria Math"/>
              <w:noProof/>
            </w:rPr>
            <m:t>H</m:t>
          </m:r>
        </m:oMath>
        <w:r w:rsidR="00AF5A3D" w:rsidRPr="00016AB7">
          <w:rPr>
            <w:rStyle w:val="Hyperlink"/>
            <w:noProof/>
          </w:rPr>
          <w:t xml:space="preserve"> para </w:t>
        </w:r>
        <m:oMath>
          <m:r>
            <w:rPr>
              <w:rStyle w:val="Hyperlink"/>
              <w:rFonts w:ascii="Cambria Math" w:hAnsi="Cambria Math"/>
              <w:noProof/>
            </w:rPr>
            <m:t>Vf</m:t>
          </m:r>
          <m:r>
            <w:rPr>
              <w:rStyle w:val="Hyperlink"/>
              <w:rFonts w:ascii="Cambria Math" w:hAnsi="Cambria Math" w:cs="LMRoman8-Regular"/>
              <w:noProof/>
            </w:rPr>
            <m:t>∘</m:t>
          </m:r>
          <m:r>
            <w:rPr>
              <w:rStyle w:val="Hyperlink"/>
              <w:rFonts w:ascii="Cambria Math" w:hAnsi="Cambria Math"/>
              <w:noProof/>
            </w:rPr>
            <m:t>Vf</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_Toc511244414 \h </w:instrText>
        </w:r>
        <w:r w:rsidR="00AF5A3D">
          <w:rPr>
            <w:noProof/>
            <w:webHidden/>
          </w:rPr>
        </w:r>
        <w:r w:rsidR="00AF5A3D">
          <w:rPr>
            <w:noProof/>
            <w:webHidden/>
          </w:rPr>
          <w:fldChar w:fldCharType="separate"/>
        </w:r>
        <w:r w:rsidR="00AF5A3D">
          <w:rPr>
            <w:noProof/>
            <w:webHidden/>
          </w:rPr>
          <w:t>29</w:t>
        </w:r>
        <w:r w:rsidR="00AF5A3D">
          <w:rPr>
            <w:noProof/>
            <w:webHidden/>
          </w:rPr>
          <w:fldChar w:fldCharType="end"/>
        </w:r>
      </w:hyperlink>
    </w:p>
    <w:p w14:paraId="76BC6FF0" w14:textId="4DB14775"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5" w:history="1">
        <w:r w:rsidR="00AF5A3D" w:rsidRPr="00016AB7">
          <w:rPr>
            <w:rStyle w:val="Hyperlink"/>
            <w:noProof/>
          </w:rPr>
          <w:t xml:space="preserve">Tabela 11 – Valores calculados da matriz </w:t>
        </w:r>
        <m:oMath>
          <m:r>
            <w:rPr>
              <w:rStyle w:val="Hyperlink"/>
              <w:rFonts w:ascii="Cambria Math" w:hAnsi="Cambria Math"/>
              <w:noProof/>
            </w:rPr>
            <m:t>T</m:t>
          </m:r>
        </m:oMath>
        <w:r w:rsidR="00AF5A3D" w:rsidRPr="00016AB7">
          <w:rPr>
            <w:rStyle w:val="Hyperlink"/>
            <w:noProof/>
          </w:rPr>
          <w:t xml:space="preserve"> utilizando a equação </w:t>
        </w:r>
        <w:r w:rsidR="00AF5A3D" w:rsidRPr="00016AB7">
          <w:rPr>
            <w:rStyle w:val="Hyperlink"/>
            <w:rFonts w:cs="Arial"/>
            <w:noProof/>
          </w:rPr>
          <w:t>(</w:t>
        </w:r>
        <w:r w:rsidR="00AF5A3D" w:rsidRPr="00016AB7">
          <w:rPr>
            <w:rStyle w:val="Hyperlink"/>
            <w:noProof/>
          </w:rPr>
          <w:t>7</w:t>
        </w:r>
        <w:r w:rsidR="00AF5A3D" w:rsidRPr="00016AB7">
          <w:rPr>
            <w:rStyle w:val="Hyperlink"/>
            <w:rFonts w:cs="Arial"/>
            <w:noProof/>
          </w:rPr>
          <w:t>)</w:t>
        </w:r>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_Toc511244415 \h </w:instrText>
        </w:r>
        <w:r w:rsidR="00AF5A3D">
          <w:rPr>
            <w:noProof/>
            <w:webHidden/>
          </w:rPr>
        </w:r>
        <w:r w:rsidR="00AF5A3D">
          <w:rPr>
            <w:noProof/>
            <w:webHidden/>
          </w:rPr>
          <w:fldChar w:fldCharType="separate"/>
        </w:r>
        <w:r w:rsidR="00AF5A3D">
          <w:rPr>
            <w:noProof/>
            <w:webHidden/>
          </w:rPr>
          <w:t>30</w:t>
        </w:r>
        <w:r w:rsidR="00AF5A3D">
          <w:rPr>
            <w:noProof/>
            <w:webHidden/>
          </w:rPr>
          <w:fldChar w:fldCharType="end"/>
        </w:r>
      </w:hyperlink>
    </w:p>
    <w:p w14:paraId="361F3C74" w14:textId="316BB3D0"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6" w:history="1">
        <w:r w:rsidR="00AF5A3D" w:rsidRPr="00016AB7">
          <w:rPr>
            <w:rStyle w:val="Hyperlink"/>
            <w:noProof/>
          </w:rPr>
          <w:t xml:space="preserve">Tabela 12 - Valores aproximados do vetor de frequência de colunas </w:t>
        </w:r>
        <m:oMath>
          <m:r>
            <w:rPr>
              <w:rStyle w:val="Hyperlink"/>
              <w:rFonts w:ascii="Cambria Math" w:hAnsi="Cambria Math"/>
              <w:noProof/>
            </w:rPr>
            <m:t>tc</m:t>
          </m:r>
        </m:oMath>
        <w:r w:rsidR="00AF5A3D" w:rsidRPr="00016AB7">
          <w:rPr>
            <w:rStyle w:val="Hyperlink"/>
            <w:noProof/>
          </w:rPr>
          <w:t xml:space="preserve"> da matriz </w:t>
        </w:r>
        <m:oMath>
          <m:r>
            <w:rPr>
              <w:rStyle w:val="Hyperlink"/>
              <w:rFonts w:ascii="Cambria Math" w:hAnsi="Cambria Math"/>
              <w:noProof/>
            </w:rPr>
            <m:t>T</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_Toc511244416 \h </w:instrText>
        </w:r>
        <w:r w:rsidR="00AF5A3D">
          <w:rPr>
            <w:noProof/>
            <w:webHidden/>
          </w:rPr>
        </w:r>
        <w:r w:rsidR="00AF5A3D">
          <w:rPr>
            <w:noProof/>
            <w:webHidden/>
          </w:rPr>
          <w:fldChar w:fldCharType="separate"/>
        </w:r>
        <w:r w:rsidR="00AF5A3D">
          <w:rPr>
            <w:noProof/>
            <w:webHidden/>
          </w:rPr>
          <w:t>31</w:t>
        </w:r>
        <w:r w:rsidR="00AF5A3D">
          <w:rPr>
            <w:noProof/>
            <w:webHidden/>
          </w:rPr>
          <w:fldChar w:fldCharType="end"/>
        </w:r>
      </w:hyperlink>
    </w:p>
    <w:p w14:paraId="675F0821" w14:textId="7BF364A8"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7" w:history="1">
        <w:r w:rsidR="00AF5A3D" w:rsidRPr="00016AB7">
          <w:rPr>
            <w:rStyle w:val="Hyperlink"/>
            <w:noProof/>
          </w:rPr>
          <w:t xml:space="preserve">Tabela 13 – Valores aproximados do vetor de multiplicadores </w:t>
        </w:r>
        <m:oMath>
          <m:r>
            <w:rPr>
              <w:rStyle w:val="Hyperlink"/>
              <w:rFonts w:ascii="Cambria Math" w:hAnsi="Cambria Math"/>
              <w:noProof/>
            </w:rPr>
            <m:t>Cc</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_Toc511244417 \h </w:instrText>
        </w:r>
        <w:r w:rsidR="00AF5A3D">
          <w:rPr>
            <w:noProof/>
            <w:webHidden/>
          </w:rPr>
        </w:r>
        <w:r w:rsidR="00AF5A3D">
          <w:rPr>
            <w:noProof/>
            <w:webHidden/>
          </w:rPr>
          <w:fldChar w:fldCharType="separate"/>
        </w:r>
        <w:r w:rsidR="00AF5A3D">
          <w:rPr>
            <w:noProof/>
            <w:webHidden/>
          </w:rPr>
          <w:t>31</w:t>
        </w:r>
        <w:r w:rsidR="00AF5A3D">
          <w:rPr>
            <w:noProof/>
            <w:webHidden/>
          </w:rPr>
          <w:fldChar w:fldCharType="end"/>
        </w:r>
      </w:hyperlink>
    </w:p>
    <w:p w14:paraId="43C7B999" w14:textId="684BF70B"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8" w:history="1">
        <w:r w:rsidR="00AF5A3D" w:rsidRPr="00016AB7">
          <w:rPr>
            <w:rStyle w:val="Hyperlink"/>
            <w:noProof/>
          </w:rPr>
          <w:t>Tabela 14 – Valores da matriz de pesos padrão dos itens (</w:t>
        </w:r>
        <w:r w:rsidR="00AF5A3D" w:rsidRPr="00016AB7">
          <w:rPr>
            <w:rStyle w:val="Hyperlink"/>
            <w:i/>
            <w:noProof/>
          </w:rPr>
          <w:t>x-normed weights</w:t>
        </w:r>
        <w:r w:rsidR="00AF5A3D" w:rsidRPr="00016AB7">
          <w:rPr>
            <w:rStyle w:val="Hyperlink"/>
            <w:noProof/>
          </w:rPr>
          <w:t xml:space="preserve">) </w:t>
        </w:r>
        <m:oMath>
          <m:r>
            <w:rPr>
              <w:rStyle w:val="Hyperlink"/>
              <w:rFonts w:ascii="Cambria Math" w:hAnsi="Cambria Math"/>
              <w:noProof/>
            </w:rPr>
            <m:t>Nx</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_Toc511244418 \h </w:instrText>
        </w:r>
        <w:r w:rsidR="00AF5A3D">
          <w:rPr>
            <w:noProof/>
            <w:webHidden/>
          </w:rPr>
        </w:r>
        <w:r w:rsidR="00AF5A3D">
          <w:rPr>
            <w:noProof/>
            <w:webHidden/>
          </w:rPr>
          <w:fldChar w:fldCharType="separate"/>
        </w:r>
        <w:r w:rsidR="00AF5A3D">
          <w:rPr>
            <w:noProof/>
            <w:webHidden/>
          </w:rPr>
          <w:t>31</w:t>
        </w:r>
        <w:r w:rsidR="00AF5A3D">
          <w:rPr>
            <w:noProof/>
            <w:webHidden/>
          </w:rPr>
          <w:fldChar w:fldCharType="end"/>
        </w:r>
      </w:hyperlink>
    </w:p>
    <w:p w14:paraId="6027F3BA" w14:textId="50F98357"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19" w:history="1">
        <w:r w:rsidR="00AF5A3D" w:rsidRPr="00016AB7">
          <w:rPr>
            <w:rStyle w:val="Hyperlink"/>
            <w:noProof/>
          </w:rPr>
          <w:t xml:space="preserve">Tabela 15 – Valores aproximados do vetor de multiplicadores </w:t>
        </w:r>
        <m:oMath>
          <m:r>
            <w:rPr>
              <w:rStyle w:val="Hyperlink"/>
              <w:rFonts w:ascii="Cambria Math" w:hAnsi="Cambria Math"/>
              <w:noProof/>
            </w:rPr>
            <m:t>ρ</m:t>
          </m:r>
        </m:oMath>
        <w:r w:rsidR="00AF5A3D">
          <w:rPr>
            <w:noProof/>
            <w:webHidden/>
          </w:rPr>
          <w:tab/>
        </w:r>
        <w:r w:rsidR="00AF5A3D">
          <w:rPr>
            <w:noProof/>
            <w:webHidden/>
          </w:rPr>
          <w:fldChar w:fldCharType="begin"/>
        </w:r>
        <w:r w:rsidR="00AF5A3D">
          <w:rPr>
            <w:noProof/>
            <w:webHidden/>
          </w:rPr>
          <w:instrText xml:space="preserve"> PAGEREF _Toc511244419 \h </w:instrText>
        </w:r>
        <w:r w:rsidR="00AF5A3D">
          <w:rPr>
            <w:noProof/>
            <w:webHidden/>
          </w:rPr>
        </w:r>
        <w:r w:rsidR="00AF5A3D">
          <w:rPr>
            <w:noProof/>
            <w:webHidden/>
          </w:rPr>
          <w:fldChar w:fldCharType="separate"/>
        </w:r>
        <w:r w:rsidR="00AF5A3D">
          <w:rPr>
            <w:noProof/>
            <w:webHidden/>
          </w:rPr>
          <w:t>32</w:t>
        </w:r>
        <w:r w:rsidR="00AF5A3D">
          <w:rPr>
            <w:noProof/>
            <w:webHidden/>
          </w:rPr>
          <w:fldChar w:fldCharType="end"/>
        </w:r>
      </w:hyperlink>
    </w:p>
    <w:p w14:paraId="77BE1BE8" w14:textId="02E2FAA6"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20" w:history="1">
        <w:r w:rsidR="00AF5A3D" w:rsidRPr="00016AB7">
          <w:rPr>
            <w:rStyle w:val="Hyperlink"/>
            <w:noProof/>
          </w:rPr>
          <w:t>Tabela 16 – Matriz de pesos projetados dos itens, que representa os valores aproximados das coordenadas dos itens em cada uma das dimensões do espaço-solução</w:t>
        </w:r>
        <w:r w:rsidR="00AF5A3D">
          <w:rPr>
            <w:noProof/>
            <w:webHidden/>
          </w:rPr>
          <w:tab/>
        </w:r>
        <w:r w:rsidR="00AF5A3D">
          <w:rPr>
            <w:noProof/>
            <w:webHidden/>
          </w:rPr>
          <w:fldChar w:fldCharType="begin"/>
        </w:r>
        <w:r w:rsidR="00AF5A3D">
          <w:rPr>
            <w:noProof/>
            <w:webHidden/>
          </w:rPr>
          <w:instrText xml:space="preserve"> PAGEREF _Toc511244420 \h </w:instrText>
        </w:r>
        <w:r w:rsidR="00AF5A3D">
          <w:rPr>
            <w:noProof/>
            <w:webHidden/>
          </w:rPr>
        </w:r>
        <w:r w:rsidR="00AF5A3D">
          <w:rPr>
            <w:noProof/>
            <w:webHidden/>
          </w:rPr>
          <w:fldChar w:fldCharType="separate"/>
        </w:r>
        <w:r w:rsidR="00AF5A3D">
          <w:rPr>
            <w:noProof/>
            <w:webHidden/>
          </w:rPr>
          <w:t>33</w:t>
        </w:r>
        <w:r w:rsidR="00AF5A3D">
          <w:rPr>
            <w:noProof/>
            <w:webHidden/>
          </w:rPr>
          <w:fldChar w:fldCharType="end"/>
        </w:r>
      </w:hyperlink>
    </w:p>
    <w:p w14:paraId="53417E5A" w14:textId="1801F35A"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21" w:history="1">
        <w:r w:rsidR="00AF5A3D" w:rsidRPr="00016AB7">
          <w:rPr>
            <w:rStyle w:val="Hyperlink"/>
            <w:noProof/>
          </w:rPr>
          <w:t xml:space="preserve">Tabela 17 – Valores da matriz </w:t>
        </w:r>
        <m:oMath>
          <m:r>
            <w:rPr>
              <w:rStyle w:val="Hyperlink"/>
              <w:rFonts w:ascii="Cambria Math" w:hAnsi="Cambria Math"/>
              <w:noProof/>
            </w:rPr>
            <m:t>W</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_Toc511244421 \h </w:instrText>
        </w:r>
        <w:r w:rsidR="00AF5A3D">
          <w:rPr>
            <w:noProof/>
            <w:webHidden/>
          </w:rPr>
        </w:r>
        <w:r w:rsidR="00AF5A3D">
          <w:rPr>
            <w:noProof/>
            <w:webHidden/>
          </w:rPr>
          <w:fldChar w:fldCharType="separate"/>
        </w:r>
        <w:r w:rsidR="00AF5A3D">
          <w:rPr>
            <w:noProof/>
            <w:webHidden/>
          </w:rPr>
          <w:t>33</w:t>
        </w:r>
        <w:r w:rsidR="00AF5A3D">
          <w:rPr>
            <w:noProof/>
            <w:webHidden/>
          </w:rPr>
          <w:fldChar w:fldCharType="end"/>
        </w:r>
      </w:hyperlink>
    </w:p>
    <w:p w14:paraId="12993244" w14:textId="1522F867"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22" w:history="1">
        <w:r w:rsidR="00AF5A3D" w:rsidRPr="00016AB7">
          <w:rPr>
            <w:rStyle w:val="Hyperlink"/>
            <w:noProof/>
          </w:rPr>
          <w:t xml:space="preserve">Tabela 18 – Valores da matriz de pesos padrão das transações </w:t>
        </w:r>
        <m:oMath>
          <m:r>
            <w:rPr>
              <w:rStyle w:val="Hyperlink"/>
              <w:rFonts w:ascii="Cambria Math" w:hAnsi="Cambria Math"/>
              <w:noProof/>
            </w:rPr>
            <m:t>Ny</m:t>
          </m:r>
        </m:oMath>
        <w:r w:rsidR="00AF5A3D" w:rsidRPr="00016AB7">
          <w:rPr>
            <w:rStyle w:val="Hyperlink"/>
            <w:noProof/>
          </w:rPr>
          <w:t>.</w:t>
        </w:r>
        <w:r w:rsidR="00AF5A3D">
          <w:rPr>
            <w:noProof/>
            <w:webHidden/>
          </w:rPr>
          <w:tab/>
        </w:r>
        <w:r w:rsidR="00AF5A3D">
          <w:rPr>
            <w:noProof/>
            <w:webHidden/>
          </w:rPr>
          <w:fldChar w:fldCharType="begin"/>
        </w:r>
        <w:r w:rsidR="00AF5A3D">
          <w:rPr>
            <w:noProof/>
            <w:webHidden/>
          </w:rPr>
          <w:instrText xml:space="preserve"> PAGEREF _Toc511244422 \h </w:instrText>
        </w:r>
        <w:r w:rsidR="00AF5A3D">
          <w:rPr>
            <w:noProof/>
            <w:webHidden/>
          </w:rPr>
        </w:r>
        <w:r w:rsidR="00AF5A3D">
          <w:rPr>
            <w:noProof/>
            <w:webHidden/>
          </w:rPr>
          <w:fldChar w:fldCharType="separate"/>
        </w:r>
        <w:r w:rsidR="00AF5A3D">
          <w:rPr>
            <w:noProof/>
            <w:webHidden/>
          </w:rPr>
          <w:t>34</w:t>
        </w:r>
        <w:r w:rsidR="00AF5A3D">
          <w:rPr>
            <w:noProof/>
            <w:webHidden/>
          </w:rPr>
          <w:fldChar w:fldCharType="end"/>
        </w:r>
      </w:hyperlink>
    </w:p>
    <w:p w14:paraId="1A2A1FF1" w14:textId="411AE8C5"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23" w:history="1">
        <w:r w:rsidR="00AF5A3D" w:rsidRPr="00016AB7">
          <w:rPr>
            <w:rStyle w:val="Hyperlink"/>
            <w:noProof/>
          </w:rPr>
          <w:t>Tabela 19 - Matriz de pesos projetados das transações, que representa os valores aproximados das coordenadas das transações em cada uma das dimensões do espaço-solução.</w:t>
        </w:r>
        <w:r w:rsidR="00AF5A3D">
          <w:rPr>
            <w:noProof/>
            <w:webHidden/>
          </w:rPr>
          <w:tab/>
        </w:r>
        <w:r w:rsidR="00AF5A3D">
          <w:rPr>
            <w:noProof/>
            <w:webHidden/>
          </w:rPr>
          <w:fldChar w:fldCharType="begin"/>
        </w:r>
        <w:r w:rsidR="00AF5A3D">
          <w:rPr>
            <w:noProof/>
            <w:webHidden/>
          </w:rPr>
          <w:instrText xml:space="preserve"> PAGEREF _Toc511244423 \h </w:instrText>
        </w:r>
        <w:r w:rsidR="00AF5A3D">
          <w:rPr>
            <w:noProof/>
            <w:webHidden/>
          </w:rPr>
        </w:r>
        <w:r w:rsidR="00AF5A3D">
          <w:rPr>
            <w:noProof/>
            <w:webHidden/>
          </w:rPr>
          <w:fldChar w:fldCharType="separate"/>
        </w:r>
        <w:r w:rsidR="00AF5A3D">
          <w:rPr>
            <w:noProof/>
            <w:webHidden/>
          </w:rPr>
          <w:t>35</w:t>
        </w:r>
        <w:r w:rsidR="00AF5A3D">
          <w:rPr>
            <w:noProof/>
            <w:webHidden/>
          </w:rPr>
          <w:fldChar w:fldCharType="end"/>
        </w:r>
      </w:hyperlink>
    </w:p>
    <w:p w14:paraId="5D180DBB" w14:textId="6713C5A6"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24" w:history="1">
        <w:r w:rsidR="00AF5A3D" w:rsidRPr="00016AB7">
          <w:rPr>
            <w:rStyle w:val="Hyperlink"/>
            <w:noProof/>
          </w:rPr>
          <w:t>Tabela 20 - Valores aproximados dos deltas e do delta acumulado em cada uma das dimensões do espaço-solução, em percentual.</w:t>
        </w:r>
        <w:r w:rsidR="00AF5A3D">
          <w:rPr>
            <w:noProof/>
            <w:webHidden/>
          </w:rPr>
          <w:tab/>
        </w:r>
        <w:r w:rsidR="00AF5A3D">
          <w:rPr>
            <w:noProof/>
            <w:webHidden/>
          </w:rPr>
          <w:fldChar w:fldCharType="begin"/>
        </w:r>
        <w:r w:rsidR="00AF5A3D">
          <w:rPr>
            <w:noProof/>
            <w:webHidden/>
          </w:rPr>
          <w:instrText xml:space="preserve"> PAGEREF _Toc511244424 \h </w:instrText>
        </w:r>
        <w:r w:rsidR="00AF5A3D">
          <w:rPr>
            <w:noProof/>
            <w:webHidden/>
          </w:rPr>
        </w:r>
        <w:r w:rsidR="00AF5A3D">
          <w:rPr>
            <w:noProof/>
            <w:webHidden/>
          </w:rPr>
          <w:fldChar w:fldCharType="separate"/>
        </w:r>
        <w:r w:rsidR="00AF5A3D">
          <w:rPr>
            <w:noProof/>
            <w:webHidden/>
          </w:rPr>
          <w:t>35</w:t>
        </w:r>
        <w:r w:rsidR="00AF5A3D">
          <w:rPr>
            <w:noProof/>
            <w:webHidden/>
          </w:rPr>
          <w:fldChar w:fldCharType="end"/>
        </w:r>
      </w:hyperlink>
    </w:p>
    <w:p w14:paraId="7ED3AD13" w14:textId="744DE588"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25" w:history="1">
        <w:r w:rsidR="00AF5A3D" w:rsidRPr="00016AB7">
          <w:rPr>
            <w:rStyle w:val="Hyperlink"/>
            <w:noProof/>
          </w:rPr>
          <w:t>Tabela 21 - Valores aproximados das distâncias entre os Itens no espaço-solução.</w:t>
        </w:r>
        <w:r w:rsidR="00AF5A3D">
          <w:rPr>
            <w:noProof/>
            <w:webHidden/>
          </w:rPr>
          <w:tab/>
        </w:r>
        <w:r w:rsidR="00AF5A3D">
          <w:rPr>
            <w:noProof/>
            <w:webHidden/>
          </w:rPr>
          <w:fldChar w:fldCharType="begin"/>
        </w:r>
        <w:r w:rsidR="00AF5A3D">
          <w:rPr>
            <w:noProof/>
            <w:webHidden/>
          </w:rPr>
          <w:instrText xml:space="preserve"> PAGEREF _Toc511244425 \h </w:instrText>
        </w:r>
        <w:r w:rsidR="00AF5A3D">
          <w:rPr>
            <w:noProof/>
            <w:webHidden/>
          </w:rPr>
        </w:r>
        <w:r w:rsidR="00AF5A3D">
          <w:rPr>
            <w:noProof/>
            <w:webHidden/>
          </w:rPr>
          <w:fldChar w:fldCharType="separate"/>
        </w:r>
        <w:r w:rsidR="00AF5A3D">
          <w:rPr>
            <w:noProof/>
            <w:webHidden/>
          </w:rPr>
          <w:t>39</w:t>
        </w:r>
        <w:r w:rsidR="00AF5A3D">
          <w:rPr>
            <w:noProof/>
            <w:webHidden/>
          </w:rPr>
          <w:fldChar w:fldCharType="end"/>
        </w:r>
      </w:hyperlink>
    </w:p>
    <w:p w14:paraId="19A3B28F" w14:textId="1AC11CC3"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26" w:history="1">
        <w:r w:rsidR="00AF5A3D" w:rsidRPr="00016AB7">
          <w:rPr>
            <w:rStyle w:val="Hyperlink"/>
            <w:noProof/>
          </w:rPr>
          <w:t>Tabela 22 - Valores aproximados das distâncias entre as transações no espaço-solução.</w:t>
        </w:r>
        <w:r w:rsidR="00AF5A3D">
          <w:rPr>
            <w:noProof/>
            <w:webHidden/>
          </w:rPr>
          <w:tab/>
        </w:r>
        <w:r w:rsidR="00AF5A3D">
          <w:rPr>
            <w:noProof/>
            <w:webHidden/>
          </w:rPr>
          <w:fldChar w:fldCharType="begin"/>
        </w:r>
        <w:r w:rsidR="00AF5A3D">
          <w:rPr>
            <w:noProof/>
            <w:webHidden/>
          </w:rPr>
          <w:instrText xml:space="preserve"> PAGEREF _Toc511244426 \h </w:instrText>
        </w:r>
        <w:r w:rsidR="00AF5A3D">
          <w:rPr>
            <w:noProof/>
            <w:webHidden/>
          </w:rPr>
        </w:r>
        <w:r w:rsidR="00AF5A3D">
          <w:rPr>
            <w:noProof/>
            <w:webHidden/>
          </w:rPr>
          <w:fldChar w:fldCharType="separate"/>
        </w:r>
        <w:r w:rsidR="00AF5A3D">
          <w:rPr>
            <w:noProof/>
            <w:webHidden/>
          </w:rPr>
          <w:t>44</w:t>
        </w:r>
        <w:r w:rsidR="00AF5A3D">
          <w:rPr>
            <w:noProof/>
            <w:webHidden/>
          </w:rPr>
          <w:fldChar w:fldCharType="end"/>
        </w:r>
      </w:hyperlink>
    </w:p>
    <w:p w14:paraId="3805C6C8" w14:textId="3D87BC0A"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27" w:history="1">
        <w:r w:rsidR="00AF5A3D" w:rsidRPr="00016AB7">
          <w:rPr>
            <w:rStyle w:val="Hyperlink"/>
            <w:noProof/>
          </w:rPr>
          <w:t>Tabela 23 - Valores aproximados das distâncias quadradas entre os itens e as transações no espaço-solução.</w:t>
        </w:r>
        <w:r w:rsidR="00AF5A3D">
          <w:rPr>
            <w:noProof/>
            <w:webHidden/>
          </w:rPr>
          <w:tab/>
        </w:r>
        <w:r w:rsidR="00AF5A3D">
          <w:rPr>
            <w:noProof/>
            <w:webHidden/>
          </w:rPr>
          <w:fldChar w:fldCharType="begin"/>
        </w:r>
        <w:r w:rsidR="00AF5A3D">
          <w:rPr>
            <w:noProof/>
            <w:webHidden/>
          </w:rPr>
          <w:instrText xml:space="preserve"> PAGEREF _Toc511244427 \h </w:instrText>
        </w:r>
        <w:r w:rsidR="00AF5A3D">
          <w:rPr>
            <w:noProof/>
            <w:webHidden/>
          </w:rPr>
        </w:r>
        <w:r w:rsidR="00AF5A3D">
          <w:rPr>
            <w:noProof/>
            <w:webHidden/>
          </w:rPr>
          <w:fldChar w:fldCharType="separate"/>
        </w:r>
        <w:r w:rsidR="00AF5A3D">
          <w:rPr>
            <w:noProof/>
            <w:webHidden/>
          </w:rPr>
          <w:t>56</w:t>
        </w:r>
        <w:r w:rsidR="00AF5A3D">
          <w:rPr>
            <w:noProof/>
            <w:webHidden/>
          </w:rPr>
          <w:fldChar w:fldCharType="end"/>
        </w:r>
      </w:hyperlink>
    </w:p>
    <w:p w14:paraId="50A7AE49" w14:textId="37B4296E"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28" w:history="1">
        <w:r w:rsidR="00AF5A3D" w:rsidRPr="00016AB7">
          <w:rPr>
            <w:rStyle w:val="Hyperlink"/>
            <w:noProof/>
          </w:rPr>
          <w:t>Tabela 24: Exemplo de Tabela.</w:t>
        </w:r>
        <w:r w:rsidR="00AF5A3D">
          <w:rPr>
            <w:noProof/>
            <w:webHidden/>
          </w:rPr>
          <w:tab/>
        </w:r>
        <w:r w:rsidR="00AF5A3D">
          <w:rPr>
            <w:noProof/>
            <w:webHidden/>
          </w:rPr>
          <w:fldChar w:fldCharType="begin"/>
        </w:r>
        <w:r w:rsidR="00AF5A3D">
          <w:rPr>
            <w:noProof/>
            <w:webHidden/>
          </w:rPr>
          <w:instrText xml:space="preserve"> PAGEREF _Toc511244428 \h </w:instrText>
        </w:r>
        <w:r w:rsidR="00AF5A3D">
          <w:rPr>
            <w:noProof/>
            <w:webHidden/>
          </w:rPr>
        </w:r>
        <w:r w:rsidR="00AF5A3D">
          <w:rPr>
            <w:noProof/>
            <w:webHidden/>
          </w:rPr>
          <w:fldChar w:fldCharType="separate"/>
        </w:r>
        <w:r w:rsidR="00AF5A3D">
          <w:rPr>
            <w:noProof/>
            <w:webHidden/>
          </w:rPr>
          <w:t>63</w:t>
        </w:r>
        <w:r w:rsidR="00AF5A3D">
          <w:rPr>
            <w:noProof/>
            <w:webHidden/>
          </w:rPr>
          <w:fldChar w:fldCharType="end"/>
        </w:r>
      </w:hyperlink>
    </w:p>
    <w:p w14:paraId="024E42B3" w14:textId="5A1B4BEF" w:rsidR="00FF01F7" w:rsidRDefault="00E92A29" w:rsidP="00FF01F7">
      <w:pPr>
        <w:pStyle w:val="Rodap"/>
        <w:tabs>
          <w:tab w:val="clear" w:pos="4419"/>
          <w:tab w:val="clear" w:pos="8838"/>
          <w:tab w:val="left" w:leader="dot" w:pos="8647"/>
        </w:tabs>
        <w:rPr>
          <w:rFonts w:cs="Arial"/>
        </w:rPr>
      </w:pPr>
      <w:r>
        <w:rPr>
          <w:rFonts w:cs="Arial"/>
        </w:rPr>
        <w:fldChar w:fldCharType="end"/>
      </w:r>
    </w:p>
    <w:p w14:paraId="0F616DC6" w14:textId="77777777" w:rsidR="00FF01F7" w:rsidRDefault="00FF01F7" w:rsidP="00FF01F7">
      <w:pPr>
        <w:pStyle w:val="Rodap"/>
        <w:tabs>
          <w:tab w:val="clear" w:pos="4419"/>
          <w:tab w:val="clear" w:pos="8838"/>
          <w:tab w:val="left" w:leader="dot" w:pos="8647"/>
        </w:tabs>
        <w:rPr>
          <w:rFonts w:cs="Arial"/>
        </w:rPr>
      </w:pPr>
    </w:p>
    <w:p w14:paraId="27BD06DF" w14:textId="77777777" w:rsidR="00336327" w:rsidRDefault="00336327" w:rsidP="00336327">
      <w:pPr>
        <w:pStyle w:val="ANEXOS"/>
      </w:pPr>
      <w:r>
        <w:br w:type="page"/>
      </w:r>
      <w:bookmarkStart w:id="13" w:name="_Toc511244463"/>
      <w:r>
        <w:lastRenderedPageBreak/>
        <w:t>LISTA DE GRÁFICOS</w:t>
      </w:r>
      <w:bookmarkEnd w:id="13"/>
    </w:p>
    <w:p w14:paraId="44020BAD" w14:textId="54FCB726" w:rsidR="00AF5A3D" w:rsidRDefault="009963CA">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"Gráfico" </w:instrText>
      </w:r>
      <w:r>
        <w:rPr>
          <w:rFonts w:cs="Arial"/>
        </w:rPr>
        <w:fldChar w:fldCharType="separate"/>
      </w:r>
      <w:hyperlink w:anchor="_Toc511244429" w:history="1">
        <w:r w:rsidR="00AF5A3D" w:rsidRPr="00657C0C">
          <w:rPr>
            <w:rStyle w:val="Hyperlink"/>
            <w:noProof/>
          </w:rPr>
          <w:t>Gráfico 1 - Valores aproximados dos deltas e do delta acumulado em cada uma das dimensões do espaço-solução.</w:t>
        </w:r>
        <w:r w:rsidR="00AF5A3D">
          <w:rPr>
            <w:noProof/>
            <w:webHidden/>
          </w:rPr>
          <w:tab/>
        </w:r>
        <w:r w:rsidR="00AF5A3D">
          <w:rPr>
            <w:noProof/>
            <w:webHidden/>
          </w:rPr>
          <w:fldChar w:fldCharType="begin"/>
        </w:r>
        <w:r w:rsidR="00AF5A3D">
          <w:rPr>
            <w:noProof/>
            <w:webHidden/>
          </w:rPr>
          <w:instrText xml:space="preserve"> PAGEREF _Toc511244429 \h </w:instrText>
        </w:r>
        <w:r w:rsidR="00AF5A3D">
          <w:rPr>
            <w:noProof/>
            <w:webHidden/>
          </w:rPr>
        </w:r>
        <w:r w:rsidR="00AF5A3D">
          <w:rPr>
            <w:noProof/>
            <w:webHidden/>
          </w:rPr>
          <w:fldChar w:fldCharType="separate"/>
        </w:r>
        <w:r w:rsidR="00AF5A3D">
          <w:rPr>
            <w:noProof/>
            <w:webHidden/>
          </w:rPr>
          <w:t>36</w:t>
        </w:r>
        <w:r w:rsidR="00AF5A3D">
          <w:rPr>
            <w:noProof/>
            <w:webHidden/>
          </w:rPr>
          <w:fldChar w:fldCharType="end"/>
        </w:r>
      </w:hyperlink>
    </w:p>
    <w:p w14:paraId="1D86CC95" w14:textId="698C4B6D"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0" w:history="1">
        <w:r w:rsidR="00AF5A3D" w:rsidRPr="00657C0C">
          <w:rPr>
            <w:rStyle w:val="Hyperlink"/>
            <w:noProof/>
          </w:rPr>
          <w:t xml:space="preserve">Gráfico 2 - Solução da análise utilizando </w:t>
        </w:r>
        <w:r w:rsidR="00AF5A3D" w:rsidRPr="00657C0C">
          <w:rPr>
            <w:rStyle w:val="Hyperlink"/>
            <w:i/>
            <w:noProof/>
          </w:rPr>
          <w:t>Dual Scaling</w:t>
        </w:r>
        <w:r w:rsidR="00AF5A3D" w:rsidRPr="00657C0C">
          <w:rPr>
            <w:rStyle w:val="Hyperlink"/>
            <w:noProof/>
          </w:rPr>
          <w:t>, usando as duas primeiras dimensões. Os itens estão representados por triângulos e as transações por quadrados.</w:t>
        </w:r>
        <w:r w:rsidR="00AF5A3D">
          <w:rPr>
            <w:noProof/>
            <w:webHidden/>
          </w:rPr>
          <w:tab/>
        </w:r>
        <w:r w:rsidR="00AF5A3D">
          <w:rPr>
            <w:noProof/>
            <w:webHidden/>
          </w:rPr>
          <w:fldChar w:fldCharType="begin"/>
        </w:r>
        <w:r w:rsidR="00AF5A3D">
          <w:rPr>
            <w:noProof/>
            <w:webHidden/>
          </w:rPr>
          <w:instrText xml:space="preserve"> PAGEREF _Toc511244430 \h </w:instrText>
        </w:r>
        <w:r w:rsidR="00AF5A3D">
          <w:rPr>
            <w:noProof/>
            <w:webHidden/>
          </w:rPr>
        </w:r>
        <w:r w:rsidR="00AF5A3D">
          <w:rPr>
            <w:noProof/>
            <w:webHidden/>
          </w:rPr>
          <w:fldChar w:fldCharType="separate"/>
        </w:r>
        <w:r w:rsidR="00AF5A3D">
          <w:rPr>
            <w:noProof/>
            <w:webHidden/>
          </w:rPr>
          <w:t>37</w:t>
        </w:r>
        <w:r w:rsidR="00AF5A3D">
          <w:rPr>
            <w:noProof/>
            <w:webHidden/>
          </w:rPr>
          <w:fldChar w:fldCharType="end"/>
        </w:r>
      </w:hyperlink>
    </w:p>
    <w:p w14:paraId="576336B6" w14:textId="4310F212"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1" w:history="1">
        <w:r w:rsidR="00AF5A3D" w:rsidRPr="00657C0C">
          <w:rPr>
            <w:rStyle w:val="Hyperlink"/>
            <w:noProof/>
          </w:rPr>
          <w:t xml:space="preserve">Gráfico 3 - Representação da distância de todos os itens em relação aos itens da categoria </w:t>
        </w:r>
        <w:r w:rsidR="00AF5A3D" w:rsidRPr="00657C0C">
          <w:rPr>
            <w:rStyle w:val="Hyperlink"/>
            <w:b/>
            <w:noProof/>
          </w:rPr>
          <w:t>Pressão.</w:t>
        </w:r>
        <w:r w:rsidR="00AF5A3D">
          <w:rPr>
            <w:noProof/>
            <w:webHidden/>
          </w:rPr>
          <w:tab/>
        </w:r>
        <w:r w:rsidR="00AF5A3D">
          <w:rPr>
            <w:noProof/>
            <w:webHidden/>
          </w:rPr>
          <w:fldChar w:fldCharType="begin"/>
        </w:r>
        <w:r w:rsidR="00AF5A3D">
          <w:rPr>
            <w:noProof/>
            <w:webHidden/>
          </w:rPr>
          <w:instrText xml:space="preserve"> PAGEREF _Toc511244431 \h </w:instrText>
        </w:r>
        <w:r w:rsidR="00AF5A3D">
          <w:rPr>
            <w:noProof/>
            <w:webHidden/>
          </w:rPr>
        </w:r>
        <w:r w:rsidR="00AF5A3D">
          <w:rPr>
            <w:noProof/>
            <w:webHidden/>
          </w:rPr>
          <w:fldChar w:fldCharType="separate"/>
        </w:r>
        <w:r w:rsidR="00AF5A3D">
          <w:rPr>
            <w:noProof/>
            <w:webHidden/>
          </w:rPr>
          <w:t>40</w:t>
        </w:r>
        <w:r w:rsidR="00AF5A3D">
          <w:rPr>
            <w:noProof/>
            <w:webHidden/>
          </w:rPr>
          <w:fldChar w:fldCharType="end"/>
        </w:r>
      </w:hyperlink>
    </w:p>
    <w:p w14:paraId="1436C201" w14:textId="6151C3CB"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2" w:history="1">
        <w:r w:rsidR="00AF5A3D" w:rsidRPr="00657C0C">
          <w:rPr>
            <w:rStyle w:val="Hyperlink"/>
            <w:noProof/>
          </w:rPr>
          <w:t xml:space="preserve">Gráfico 4 - Representação da distância de todos os itens em relação aos itens da categoria </w:t>
        </w:r>
        <w:r w:rsidR="00AF5A3D" w:rsidRPr="00657C0C">
          <w:rPr>
            <w:rStyle w:val="Hyperlink"/>
            <w:b/>
            <w:noProof/>
          </w:rPr>
          <w:t>Enxaquecas</w:t>
        </w:r>
        <w:r w:rsidR="00AF5A3D" w:rsidRPr="00657C0C">
          <w:rPr>
            <w:rStyle w:val="Hyperlink"/>
            <w:noProof/>
          </w:rPr>
          <w:t>.</w:t>
        </w:r>
        <w:r w:rsidR="00AF5A3D">
          <w:rPr>
            <w:noProof/>
            <w:webHidden/>
          </w:rPr>
          <w:tab/>
        </w:r>
        <w:r w:rsidR="00AF5A3D">
          <w:rPr>
            <w:noProof/>
            <w:webHidden/>
          </w:rPr>
          <w:fldChar w:fldCharType="begin"/>
        </w:r>
        <w:r w:rsidR="00AF5A3D">
          <w:rPr>
            <w:noProof/>
            <w:webHidden/>
          </w:rPr>
          <w:instrText xml:space="preserve"> PAGEREF _Toc511244432 \h </w:instrText>
        </w:r>
        <w:r w:rsidR="00AF5A3D">
          <w:rPr>
            <w:noProof/>
            <w:webHidden/>
          </w:rPr>
        </w:r>
        <w:r w:rsidR="00AF5A3D">
          <w:rPr>
            <w:noProof/>
            <w:webHidden/>
          </w:rPr>
          <w:fldChar w:fldCharType="separate"/>
        </w:r>
        <w:r w:rsidR="00AF5A3D">
          <w:rPr>
            <w:noProof/>
            <w:webHidden/>
          </w:rPr>
          <w:t>41</w:t>
        </w:r>
        <w:r w:rsidR="00AF5A3D">
          <w:rPr>
            <w:noProof/>
            <w:webHidden/>
          </w:rPr>
          <w:fldChar w:fldCharType="end"/>
        </w:r>
      </w:hyperlink>
    </w:p>
    <w:p w14:paraId="13BD6AB2" w14:textId="02C2A6E9"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3" w:history="1">
        <w:r w:rsidR="00AF5A3D" w:rsidRPr="00657C0C">
          <w:rPr>
            <w:rStyle w:val="Hyperlink"/>
            <w:noProof/>
          </w:rPr>
          <w:t xml:space="preserve">Gráfico 5 - Representação da distância de todos os itens em relação aos itens da categoria </w:t>
        </w:r>
        <w:r w:rsidR="00AF5A3D" w:rsidRPr="00657C0C">
          <w:rPr>
            <w:rStyle w:val="Hyperlink"/>
            <w:b/>
            <w:noProof/>
          </w:rPr>
          <w:t>Idade</w:t>
        </w:r>
        <w:r w:rsidR="00AF5A3D" w:rsidRPr="00657C0C">
          <w:rPr>
            <w:rStyle w:val="Hyperlink"/>
            <w:noProof/>
          </w:rPr>
          <w:t>.</w:t>
        </w:r>
        <w:r w:rsidR="00AF5A3D">
          <w:rPr>
            <w:noProof/>
            <w:webHidden/>
          </w:rPr>
          <w:tab/>
        </w:r>
        <w:r w:rsidR="00AF5A3D">
          <w:rPr>
            <w:noProof/>
            <w:webHidden/>
          </w:rPr>
          <w:fldChar w:fldCharType="begin"/>
        </w:r>
        <w:r w:rsidR="00AF5A3D">
          <w:rPr>
            <w:noProof/>
            <w:webHidden/>
          </w:rPr>
          <w:instrText xml:space="preserve"> PAGEREF _Toc511244433 \h </w:instrText>
        </w:r>
        <w:r w:rsidR="00AF5A3D">
          <w:rPr>
            <w:noProof/>
            <w:webHidden/>
          </w:rPr>
        </w:r>
        <w:r w:rsidR="00AF5A3D">
          <w:rPr>
            <w:noProof/>
            <w:webHidden/>
          </w:rPr>
          <w:fldChar w:fldCharType="separate"/>
        </w:r>
        <w:r w:rsidR="00AF5A3D">
          <w:rPr>
            <w:noProof/>
            <w:webHidden/>
          </w:rPr>
          <w:t>41</w:t>
        </w:r>
        <w:r w:rsidR="00AF5A3D">
          <w:rPr>
            <w:noProof/>
            <w:webHidden/>
          </w:rPr>
          <w:fldChar w:fldCharType="end"/>
        </w:r>
      </w:hyperlink>
    </w:p>
    <w:p w14:paraId="64B2E955" w14:textId="22ADD45E"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4" w:history="1">
        <w:r w:rsidR="00AF5A3D" w:rsidRPr="00657C0C">
          <w:rPr>
            <w:rStyle w:val="Hyperlink"/>
            <w:noProof/>
          </w:rPr>
          <w:t xml:space="preserve">Gráfico 6 - Representação da distância de todos os itens em relação aos itens da categoria </w:t>
        </w:r>
        <w:r w:rsidR="00AF5A3D" w:rsidRPr="00657C0C">
          <w:rPr>
            <w:rStyle w:val="Hyperlink"/>
            <w:b/>
            <w:noProof/>
          </w:rPr>
          <w:t>Ansiedade</w:t>
        </w:r>
        <w:r w:rsidR="00AF5A3D" w:rsidRPr="00657C0C">
          <w:rPr>
            <w:rStyle w:val="Hyperlink"/>
            <w:noProof/>
          </w:rPr>
          <w:t>.</w:t>
        </w:r>
        <w:r w:rsidR="00AF5A3D">
          <w:rPr>
            <w:noProof/>
            <w:webHidden/>
          </w:rPr>
          <w:tab/>
        </w:r>
        <w:r w:rsidR="00AF5A3D">
          <w:rPr>
            <w:noProof/>
            <w:webHidden/>
          </w:rPr>
          <w:fldChar w:fldCharType="begin"/>
        </w:r>
        <w:r w:rsidR="00AF5A3D">
          <w:rPr>
            <w:noProof/>
            <w:webHidden/>
          </w:rPr>
          <w:instrText xml:space="preserve"> PAGEREF _Toc511244434 \h </w:instrText>
        </w:r>
        <w:r w:rsidR="00AF5A3D">
          <w:rPr>
            <w:noProof/>
            <w:webHidden/>
          </w:rPr>
        </w:r>
        <w:r w:rsidR="00AF5A3D">
          <w:rPr>
            <w:noProof/>
            <w:webHidden/>
          </w:rPr>
          <w:fldChar w:fldCharType="separate"/>
        </w:r>
        <w:r w:rsidR="00AF5A3D">
          <w:rPr>
            <w:noProof/>
            <w:webHidden/>
          </w:rPr>
          <w:t>41</w:t>
        </w:r>
        <w:r w:rsidR="00AF5A3D">
          <w:rPr>
            <w:noProof/>
            <w:webHidden/>
          </w:rPr>
          <w:fldChar w:fldCharType="end"/>
        </w:r>
      </w:hyperlink>
    </w:p>
    <w:p w14:paraId="3EAE4456" w14:textId="17997D05"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5" w:history="1">
        <w:r w:rsidR="00AF5A3D" w:rsidRPr="00657C0C">
          <w:rPr>
            <w:rStyle w:val="Hyperlink"/>
            <w:noProof/>
          </w:rPr>
          <w:t xml:space="preserve">Gráfico 7 - representação da distância de todos os itens em relação aos itens da categoria </w:t>
        </w:r>
        <w:r w:rsidR="00AF5A3D" w:rsidRPr="00657C0C">
          <w:rPr>
            <w:rStyle w:val="Hyperlink"/>
            <w:b/>
            <w:noProof/>
          </w:rPr>
          <w:t>Peso</w:t>
        </w:r>
        <w:r w:rsidR="00AF5A3D" w:rsidRPr="00657C0C">
          <w:rPr>
            <w:rStyle w:val="Hyperlink"/>
            <w:noProof/>
          </w:rPr>
          <w:t>.</w:t>
        </w:r>
        <w:r w:rsidR="00AF5A3D">
          <w:rPr>
            <w:noProof/>
            <w:webHidden/>
          </w:rPr>
          <w:tab/>
        </w:r>
        <w:r w:rsidR="00AF5A3D">
          <w:rPr>
            <w:noProof/>
            <w:webHidden/>
          </w:rPr>
          <w:fldChar w:fldCharType="begin"/>
        </w:r>
        <w:r w:rsidR="00AF5A3D">
          <w:rPr>
            <w:noProof/>
            <w:webHidden/>
          </w:rPr>
          <w:instrText xml:space="preserve"> PAGEREF _Toc511244435 \h </w:instrText>
        </w:r>
        <w:r w:rsidR="00AF5A3D">
          <w:rPr>
            <w:noProof/>
            <w:webHidden/>
          </w:rPr>
        </w:r>
        <w:r w:rsidR="00AF5A3D">
          <w:rPr>
            <w:noProof/>
            <w:webHidden/>
          </w:rPr>
          <w:fldChar w:fldCharType="separate"/>
        </w:r>
        <w:r w:rsidR="00AF5A3D">
          <w:rPr>
            <w:noProof/>
            <w:webHidden/>
          </w:rPr>
          <w:t>42</w:t>
        </w:r>
        <w:r w:rsidR="00AF5A3D">
          <w:rPr>
            <w:noProof/>
            <w:webHidden/>
          </w:rPr>
          <w:fldChar w:fldCharType="end"/>
        </w:r>
      </w:hyperlink>
    </w:p>
    <w:p w14:paraId="3E8064A5" w14:textId="47AC6A82"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6" w:history="1">
        <w:r w:rsidR="00AF5A3D" w:rsidRPr="00657C0C">
          <w:rPr>
            <w:rStyle w:val="Hyperlink"/>
            <w:noProof/>
          </w:rPr>
          <w:t xml:space="preserve">Gráfico 8 - representação da distância de todos os itens em relação aos itens da categoria </w:t>
        </w:r>
        <w:r w:rsidR="00AF5A3D" w:rsidRPr="00657C0C">
          <w:rPr>
            <w:rStyle w:val="Hyperlink"/>
            <w:b/>
            <w:noProof/>
          </w:rPr>
          <w:t>Altura</w:t>
        </w:r>
        <w:r w:rsidR="00AF5A3D" w:rsidRPr="00657C0C">
          <w:rPr>
            <w:rStyle w:val="Hyperlink"/>
            <w:noProof/>
          </w:rPr>
          <w:t>.</w:t>
        </w:r>
        <w:r w:rsidR="00AF5A3D">
          <w:rPr>
            <w:noProof/>
            <w:webHidden/>
          </w:rPr>
          <w:tab/>
        </w:r>
        <w:r w:rsidR="00AF5A3D">
          <w:rPr>
            <w:noProof/>
            <w:webHidden/>
          </w:rPr>
          <w:fldChar w:fldCharType="begin"/>
        </w:r>
        <w:r w:rsidR="00AF5A3D">
          <w:rPr>
            <w:noProof/>
            <w:webHidden/>
          </w:rPr>
          <w:instrText xml:space="preserve"> PAGEREF _Toc511244436 \h </w:instrText>
        </w:r>
        <w:r w:rsidR="00AF5A3D">
          <w:rPr>
            <w:noProof/>
            <w:webHidden/>
          </w:rPr>
        </w:r>
        <w:r w:rsidR="00AF5A3D">
          <w:rPr>
            <w:noProof/>
            <w:webHidden/>
          </w:rPr>
          <w:fldChar w:fldCharType="separate"/>
        </w:r>
        <w:r w:rsidR="00AF5A3D">
          <w:rPr>
            <w:noProof/>
            <w:webHidden/>
          </w:rPr>
          <w:t>42</w:t>
        </w:r>
        <w:r w:rsidR="00AF5A3D">
          <w:rPr>
            <w:noProof/>
            <w:webHidden/>
          </w:rPr>
          <w:fldChar w:fldCharType="end"/>
        </w:r>
      </w:hyperlink>
    </w:p>
    <w:p w14:paraId="5EA1D9C4" w14:textId="310F863A"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7" w:history="1">
        <w:r w:rsidR="00AF5A3D" w:rsidRPr="00657C0C">
          <w:rPr>
            <w:rStyle w:val="Hyperlink"/>
            <w:noProof/>
          </w:rPr>
          <w:t>Gráfico 9 - Representação da distância de todas as transações em relação a transação 1.</w:t>
        </w:r>
        <w:r w:rsidR="00AF5A3D">
          <w:rPr>
            <w:noProof/>
            <w:webHidden/>
          </w:rPr>
          <w:tab/>
        </w:r>
        <w:r w:rsidR="00AF5A3D">
          <w:rPr>
            <w:noProof/>
            <w:webHidden/>
          </w:rPr>
          <w:fldChar w:fldCharType="begin"/>
        </w:r>
        <w:r w:rsidR="00AF5A3D">
          <w:rPr>
            <w:noProof/>
            <w:webHidden/>
          </w:rPr>
          <w:instrText xml:space="preserve"> PAGEREF _Toc511244437 \h </w:instrText>
        </w:r>
        <w:r w:rsidR="00AF5A3D">
          <w:rPr>
            <w:noProof/>
            <w:webHidden/>
          </w:rPr>
        </w:r>
        <w:r w:rsidR="00AF5A3D">
          <w:rPr>
            <w:noProof/>
            <w:webHidden/>
          </w:rPr>
          <w:fldChar w:fldCharType="separate"/>
        </w:r>
        <w:r w:rsidR="00AF5A3D">
          <w:rPr>
            <w:noProof/>
            <w:webHidden/>
          </w:rPr>
          <w:t>45</w:t>
        </w:r>
        <w:r w:rsidR="00AF5A3D">
          <w:rPr>
            <w:noProof/>
            <w:webHidden/>
          </w:rPr>
          <w:fldChar w:fldCharType="end"/>
        </w:r>
      </w:hyperlink>
    </w:p>
    <w:p w14:paraId="022C2D84" w14:textId="4E1E1580"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8" w:history="1">
        <w:r w:rsidR="00AF5A3D" w:rsidRPr="00657C0C">
          <w:rPr>
            <w:rStyle w:val="Hyperlink"/>
            <w:noProof/>
          </w:rPr>
          <w:t>Gráfico 10 - Representação da distância de todas as transações em relação a transação 2.</w:t>
        </w:r>
        <w:r w:rsidR="00AF5A3D">
          <w:rPr>
            <w:noProof/>
            <w:webHidden/>
          </w:rPr>
          <w:tab/>
        </w:r>
        <w:r w:rsidR="00AF5A3D">
          <w:rPr>
            <w:noProof/>
            <w:webHidden/>
          </w:rPr>
          <w:fldChar w:fldCharType="begin"/>
        </w:r>
        <w:r w:rsidR="00AF5A3D">
          <w:rPr>
            <w:noProof/>
            <w:webHidden/>
          </w:rPr>
          <w:instrText xml:space="preserve"> PAGEREF _Toc511244438 \h </w:instrText>
        </w:r>
        <w:r w:rsidR="00AF5A3D">
          <w:rPr>
            <w:noProof/>
            <w:webHidden/>
          </w:rPr>
        </w:r>
        <w:r w:rsidR="00AF5A3D">
          <w:rPr>
            <w:noProof/>
            <w:webHidden/>
          </w:rPr>
          <w:fldChar w:fldCharType="separate"/>
        </w:r>
        <w:r w:rsidR="00AF5A3D">
          <w:rPr>
            <w:noProof/>
            <w:webHidden/>
          </w:rPr>
          <w:t>46</w:t>
        </w:r>
        <w:r w:rsidR="00AF5A3D">
          <w:rPr>
            <w:noProof/>
            <w:webHidden/>
          </w:rPr>
          <w:fldChar w:fldCharType="end"/>
        </w:r>
      </w:hyperlink>
    </w:p>
    <w:p w14:paraId="73DAD759" w14:textId="5D2DFAA2"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39" w:history="1">
        <w:r w:rsidR="00AF5A3D" w:rsidRPr="00657C0C">
          <w:rPr>
            <w:rStyle w:val="Hyperlink"/>
            <w:noProof/>
          </w:rPr>
          <w:t>Gráfico 11 - Representação da distância de todas as transações em relação a transação 3.</w:t>
        </w:r>
        <w:r w:rsidR="00AF5A3D">
          <w:rPr>
            <w:noProof/>
            <w:webHidden/>
          </w:rPr>
          <w:tab/>
        </w:r>
        <w:r w:rsidR="00AF5A3D">
          <w:rPr>
            <w:noProof/>
            <w:webHidden/>
          </w:rPr>
          <w:fldChar w:fldCharType="begin"/>
        </w:r>
        <w:r w:rsidR="00AF5A3D">
          <w:rPr>
            <w:noProof/>
            <w:webHidden/>
          </w:rPr>
          <w:instrText xml:space="preserve"> PAGEREF _Toc511244439 \h </w:instrText>
        </w:r>
        <w:r w:rsidR="00AF5A3D">
          <w:rPr>
            <w:noProof/>
            <w:webHidden/>
          </w:rPr>
        </w:r>
        <w:r w:rsidR="00AF5A3D">
          <w:rPr>
            <w:noProof/>
            <w:webHidden/>
          </w:rPr>
          <w:fldChar w:fldCharType="separate"/>
        </w:r>
        <w:r w:rsidR="00AF5A3D">
          <w:rPr>
            <w:noProof/>
            <w:webHidden/>
          </w:rPr>
          <w:t>47</w:t>
        </w:r>
        <w:r w:rsidR="00AF5A3D">
          <w:rPr>
            <w:noProof/>
            <w:webHidden/>
          </w:rPr>
          <w:fldChar w:fldCharType="end"/>
        </w:r>
      </w:hyperlink>
    </w:p>
    <w:p w14:paraId="2D846C98" w14:textId="19104ABA"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0" w:history="1">
        <w:r w:rsidR="00AF5A3D" w:rsidRPr="00657C0C">
          <w:rPr>
            <w:rStyle w:val="Hyperlink"/>
            <w:noProof/>
          </w:rPr>
          <w:t>Gráfico 12 - Representação da distância de todas as transações em relação a transação 4.</w:t>
        </w:r>
        <w:r w:rsidR="00AF5A3D">
          <w:rPr>
            <w:noProof/>
            <w:webHidden/>
          </w:rPr>
          <w:tab/>
        </w:r>
        <w:r w:rsidR="00AF5A3D">
          <w:rPr>
            <w:noProof/>
            <w:webHidden/>
          </w:rPr>
          <w:fldChar w:fldCharType="begin"/>
        </w:r>
        <w:r w:rsidR="00AF5A3D">
          <w:rPr>
            <w:noProof/>
            <w:webHidden/>
          </w:rPr>
          <w:instrText xml:space="preserve"> PAGEREF _Toc511244440 \h </w:instrText>
        </w:r>
        <w:r w:rsidR="00AF5A3D">
          <w:rPr>
            <w:noProof/>
            <w:webHidden/>
          </w:rPr>
        </w:r>
        <w:r w:rsidR="00AF5A3D">
          <w:rPr>
            <w:noProof/>
            <w:webHidden/>
          </w:rPr>
          <w:fldChar w:fldCharType="separate"/>
        </w:r>
        <w:r w:rsidR="00AF5A3D">
          <w:rPr>
            <w:noProof/>
            <w:webHidden/>
          </w:rPr>
          <w:t>47</w:t>
        </w:r>
        <w:r w:rsidR="00AF5A3D">
          <w:rPr>
            <w:noProof/>
            <w:webHidden/>
          </w:rPr>
          <w:fldChar w:fldCharType="end"/>
        </w:r>
      </w:hyperlink>
    </w:p>
    <w:p w14:paraId="4C46C5FB" w14:textId="0CBDBB34"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1" w:history="1">
        <w:r w:rsidR="00AF5A3D" w:rsidRPr="00657C0C">
          <w:rPr>
            <w:rStyle w:val="Hyperlink"/>
            <w:noProof/>
          </w:rPr>
          <w:t>Gráfico 13 - Representação da distância de todas as transações em relação a transação 5.</w:t>
        </w:r>
        <w:r w:rsidR="00AF5A3D">
          <w:rPr>
            <w:noProof/>
            <w:webHidden/>
          </w:rPr>
          <w:tab/>
        </w:r>
        <w:r w:rsidR="00AF5A3D">
          <w:rPr>
            <w:noProof/>
            <w:webHidden/>
          </w:rPr>
          <w:fldChar w:fldCharType="begin"/>
        </w:r>
        <w:r w:rsidR="00AF5A3D">
          <w:rPr>
            <w:noProof/>
            <w:webHidden/>
          </w:rPr>
          <w:instrText xml:space="preserve"> PAGEREF _Toc511244441 \h </w:instrText>
        </w:r>
        <w:r w:rsidR="00AF5A3D">
          <w:rPr>
            <w:noProof/>
            <w:webHidden/>
          </w:rPr>
        </w:r>
        <w:r w:rsidR="00AF5A3D">
          <w:rPr>
            <w:noProof/>
            <w:webHidden/>
          </w:rPr>
          <w:fldChar w:fldCharType="separate"/>
        </w:r>
        <w:r w:rsidR="00AF5A3D">
          <w:rPr>
            <w:noProof/>
            <w:webHidden/>
          </w:rPr>
          <w:t>48</w:t>
        </w:r>
        <w:r w:rsidR="00AF5A3D">
          <w:rPr>
            <w:noProof/>
            <w:webHidden/>
          </w:rPr>
          <w:fldChar w:fldCharType="end"/>
        </w:r>
      </w:hyperlink>
    </w:p>
    <w:p w14:paraId="522601F4" w14:textId="6FB07F46"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2" w:history="1">
        <w:r w:rsidR="00AF5A3D" w:rsidRPr="00657C0C">
          <w:rPr>
            <w:rStyle w:val="Hyperlink"/>
            <w:noProof/>
          </w:rPr>
          <w:t>Gráfico 14 - Representação da distância de todas as transações em relação a transação 6.</w:t>
        </w:r>
        <w:r w:rsidR="00AF5A3D">
          <w:rPr>
            <w:noProof/>
            <w:webHidden/>
          </w:rPr>
          <w:tab/>
        </w:r>
        <w:r w:rsidR="00AF5A3D">
          <w:rPr>
            <w:noProof/>
            <w:webHidden/>
          </w:rPr>
          <w:fldChar w:fldCharType="begin"/>
        </w:r>
        <w:r w:rsidR="00AF5A3D">
          <w:rPr>
            <w:noProof/>
            <w:webHidden/>
          </w:rPr>
          <w:instrText xml:space="preserve"> PAGEREF _Toc511244442 \h </w:instrText>
        </w:r>
        <w:r w:rsidR="00AF5A3D">
          <w:rPr>
            <w:noProof/>
            <w:webHidden/>
          </w:rPr>
        </w:r>
        <w:r w:rsidR="00AF5A3D">
          <w:rPr>
            <w:noProof/>
            <w:webHidden/>
          </w:rPr>
          <w:fldChar w:fldCharType="separate"/>
        </w:r>
        <w:r w:rsidR="00AF5A3D">
          <w:rPr>
            <w:noProof/>
            <w:webHidden/>
          </w:rPr>
          <w:t>48</w:t>
        </w:r>
        <w:r w:rsidR="00AF5A3D">
          <w:rPr>
            <w:noProof/>
            <w:webHidden/>
          </w:rPr>
          <w:fldChar w:fldCharType="end"/>
        </w:r>
      </w:hyperlink>
    </w:p>
    <w:p w14:paraId="1725CA54" w14:textId="511EC67B"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3" w:history="1">
        <w:r w:rsidR="00AF5A3D" w:rsidRPr="00657C0C">
          <w:rPr>
            <w:rStyle w:val="Hyperlink"/>
            <w:noProof/>
          </w:rPr>
          <w:t>Gráfico 15 - Representação da distância de todas as transações em relação a transação 7.</w:t>
        </w:r>
        <w:r w:rsidR="00AF5A3D">
          <w:rPr>
            <w:noProof/>
            <w:webHidden/>
          </w:rPr>
          <w:tab/>
        </w:r>
        <w:r w:rsidR="00AF5A3D">
          <w:rPr>
            <w:noProof/>
            <w:webHidden/>
          </w:rPr>
          <w:fldChar w:fldCharType="begin"/>
        </w:r>
        <w:r w:rsidR="00AF5A3D">
          <w:rPr>
            <w:noProof/>
            <w:webHidden/>
          </w:rPr>
          <w:instrText xml:space="preserve"> PAGEREF _Toc511244443 \h </w:instrText>
        </w:r>
        <w:r w:rsidR="00AF5A3D">
          <w:rPr>
            <w:noProof/>
            <w:webHidden/>
          </w:rPr>
        </w:r>
        <w:r w:rsidR="00AF5A3D">
          <w:rPr>
            <w:noProof/>
            <w:webHidden/>
          </w:rPr>
          <w:fldChar w:fldCharType="separate"/>
        </w:r>
        <w:r w:rsidR="00AF5A3D">
          <w:rPr>
            <w:noProof/>
            <w:webHidden/>
          </w:rPr>
          <w:t>49</w:t>
        </w:r>
        <w:r w:rsidR="00AF5A3D">
          <w:rPr>
            <w:noProof/>
            <w:webHidden/>
          </w:rPr>
          <w:fldChar w:fldCharType="end"/>
        </w:r>
      </w:hyperlink>
    </w:p>
    <w:p w14:paraId="1FCFC671" w14:textId="1C85DD00"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4" w:history="1">
        <w:r w:rsidR="00AF5A3D" w:rsidRPr="00657C0C">
          <w:rPr>
            <w:rStyle w:val="Hyperlink"/>
            <w:noProof/>
          </w:rPr>
          <w:t>Gráfico 16 - Representação da distância de todas as transações em relação a transação 8.</w:t>
        </w:r>
        <w:r w:rsidR="00AF5A3D">
          <w:rPr>
            <w:noProof/>
            <w:webHidden/>
          </w:rPr>
          <w:tab/>
        </w:r>
        <w:r w:rsidR="00AF5A3D">
          <w:rPr>
            <w:noProof/>
            <w:webHidden/>
          </w:rPr>
          <w:fldChar w:fldCharType="begin"/>
        </w:r>
        <w:r w:rsidR="00AF5A3D">
          <w:rPr>
            <w:noProof/>
            <w:webHidden/>
          </w:rPr>
          <w:instrText xml:space="preserve"> PAGEREF _Toc511244444 \h </w:instrText>
        </w:r>
        <w:r w:rsidR="00AF5A3D">
          <w:rPr>
            <w:noProof/>
            <w:webHidden/>
          </w:rPr>
        </w:r>
        <w:r w:rsidR="00AF5A3D">
          <w:rPr>
            <w:noProof/>
            <w:webHidden/>
          </w:rPr>
          <w:fldChar w:fldCharType="separate"/>
        </w:r>
        <w:r w:rsidR="00AF5A3D">
          <w:rPr>
            <w:noProof/>
            <w:webHidden/>
          </w:rPr>
          <w:t>50</w:t>
        </w:r>
        <w:r w:rsidR="00AF5A3D">
          <w:rPr>
            <w:noProof/>
            <w:webHidden/>
          </w:rPr>
          <w:fldChar w:fldCharType="end"/>
        </w:r>
      </w:hyperlink>
    </w:p>
    <w:p w14:paraId="00FCB34C" w14:textId="59AA71C4"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5" w:history="1">
        <w:r w:rsidR="00AF5A3D" w:rsidRPr="00657C0C">
          <w:rPr>
            <w:rStyle w:val="Hyperlink"/>
            <w:noProof/>
          </w:rPr>
          <w:t>Gráfico 17 - Representação da distância de todas as transações em relação a transação 9.</w:t>
        </w:r>
        <w:r w:rsidR="00AF5A3D">
          <w:rPr>
            <w:noProof/>
            <w:webHidden/>
          </w:rPr>
          <w:tab/>
        </w:r>
        <w:r w:rsidR="00AF5A3D">
          <w:rPr>
            <w:noProof/>
            <w:webHidden/>
          </w:rPr>
          <w:fldChar w:fldCharType="begin"/>
        </w:r>
        <w:r w:rsidR="00AF5A3D">
          <w:rPr>
            <w:noProof/>
            <w:webHidden/>
          </w:rPr>
          <w:instrText xml:space="preserve"> PAGEREF _Toc511244445 \h </w:instrText>
        </w:r>
        <w:r w:rsidR="00AF5A3D">
          <w:rPr>
            <w:noProof/>
            <w:webHidden/>
          </w:rPr>
        </w:r>
        <w:r w:rsidR="00AF5A3D">
          <w:rPr>
            <w:noProof/>
            <w:webHidden/>
          </w:rPr>
          <w:fldChar w:fldCharType="separate"/>
        </w:r>
        <w:r w:rsidR="00AF5A3D">
          <w:rPr>
            <w:noProof/>
            <w:webHidden/>
          </w:rPr>
          <w:t>50</w:t>
        </w:r>
        <w:r w:rsidR="00AF5A3D">
          <w:rPr>
            <w:noProof/>
            <w:webHidden/>
          </w:rPr>
          <w:fldChar w:fldCharType="end"/>
        </w:r>
      </w:hyperlink>
    </w:p>
    <w:p w14:paraId="797720B4" w14:textId="52D55543"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6" w:history="1">
        <w:r w:rsidR="00AF5A3D" w:rsidRPr="00657C0C">
          <w:rPr>
            <w:rStyle w:val="Hyperlink"/>
            <w:noProof/>
          </w:rPr>
          <w:t>Gráfico 18 - Representação da distância de todas as transações em relação a transação 10.</w:t>
        </w:r>
        <w:r w:rsidR="00AF5A3D">
          <w:rPr>
            <w:noProof/>
            <w:webHidden/>
          </w:rPr>
          <w:tab/>
        </w:r>
        <w:r w:rsidR="00AF5A3D">
          <w:rPr>
            <w:noProof/>
            <w:webHidden/>
          </w:rPr>
          <w:fldChar w:fldCharType="begin"/>
        </w:r>
        <w:r w:rsidR="00AF5A3D">
          <w:rPr>
            <w:noProof/>
            <w:webHidden/>
          </w:rPr>
          <w:instrText xml:space="preserve"> PAGEREF _Toc511244446 \h </w:instrText>
        </w:r>
        <w:r w:rsidR="00AF5A3D">
          <w:rPr>
            <w:noProof/>
            <w:webHidden/>
          </w:rPr>
        </w:r>
        <w:r w:rsidR="00AF5A3D">
          <w:rPr>
            <w:noProof/>
            <w:webHidden/>
          </w:rPr>
          <w:fldChar w:fldCharType="separate"/>
        </w:r>
        <w:r w:rsidR="00AF5A3D">
          <w:rPr>
            <w:noProof/>
            <w:webHidden/>
          </w:rPr>
          <w:t>51</w:t>
        </w:r>
        <w:r w:rsidR="00AF5A3D">
          <w:rPr>
            <w:noProof/>
            <w:webHidden/>
          </w:rPr>
          <w:fldChar w:fldCharType="end"/>
        </w:r>
      </w:hyperlink>
    </w:p>
    <w:p w14:paraId="6A2E9F23" w14:textId="3037111E"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7" w:history="1">
        <w:r w:rsidR="00AF5A3D" w:rsidRPr="00657C0C">
          <w:rPr>
            <w:rStyle w:val="Hyperlink"/>
            <w:noProof/>
          </w:rPr>
          <w:t>Gráfico 19 - Representação da distância de todas as transações em relação a transação 11.</w:t>
        </w:r>
        <w:r w:rsidR="00AF5A3D">
          <w:rPr>
            <w:noProof/>
            <w:webHidden/>
          </w:rPr>
          <w:tab/>
        </w:r>
        <w:r w:rsidR="00AF5A3D">
          <w:rPr>
            <w:noProof/>
            <w:webHidden/>
          </w:rPr>
          <w:fldChar w:fldCharType="begin"/>
        </w:r>
        <w:r w:rsidR="00AF5A3D">
          <w:rPr>
            <w:noProof/>
            <w:webHidden/>
          </w:rPr>
          <w:instrText xml:space="preserve"> PAGEREF _Toc511244447 \h </w:instrText>
        </w:r>
        <w:r w:rsidR="00AF5A3D">
          <w:rPr>
            <w:noProof/>
            <w:webHidden/>
          </w:rPr>
        </w:r>
        <w:r w:rsidR="00AF5A3D">
          <w:rPr>
            <w:noProof/>
            <w:webHidden/>
          </w:rPr>
          <w:fldChar w:fldCharType="separate"/>
        </w:r>
        <w:r w:rsidR="00AF5A3D">
          <w:rPr>
            <w:noProof/>
            <w:webHidden/>
          </w:rPr>
          <w:t>51</w:t>
        </w:r>
        <w:r w:rsidR="00AF5A3D">
          <w:rPr>
            <w:noProof/>
            <w:webHidden/>
          </w:rPr>
          <w:fldChar w:fldCharType="end"/>
        </w:r>
      </w:hyperlink>
    </w:p>
    <w:p w14:paraId="199BEFF0" w14:textId="423DC118"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8" w:history="1">
        <w:r w:rsidR="00AF5A3D" w:rsidRPr="00657C0C">
          <w:rPr>
            <w:rStyle w:val="Hyperlink"/>
            <w:noProof/>
          </w:rPr>
          <w:t>Gráfico 20 - Representação da distância de todas as transações em relação a transação 12.</w:t>
        </w:r>
        <w:r w:rsidR="00AF5A3D">
          <w:rPr>
            <w:noProof/>
            <w:webHidden/>
          </w:rPr>
          <w:tab/>
        </w:r>
        <w:r w:rsidR="00AF5A3D">
          <w:rPr>
            <w:noProof/>
            <w:webHidden/>
          </w:rPr>
          <w:fldChar w:fldCharType="begin"/>
        </w:r>
        <w:r w:rsidR="00AF5A3D">
          <w:rPr>
            <w:noProof/>
            <w:webHidden/>
          </w:rPr>
          <w:instrText xml:space="preserve"> PAGEREF _Toc511244448 \h </w:instrText>
        </w:r>
        <w:r w:rsidR="00AF5A3D">
          <w:rPr>
            <w:noProof/>
            <w:webHidden/>
          </w:rPr>
        </w:r>
        <w:r w:rsidR="00AF5A3D">
          <w:rPr>
            <w:noProof/>
            <w:webHidden/>
          </w:rPr>
          <w:fldChar w:fldCharType="separate"/>
        </w:r>
        <w:r w:rsidR="00AF5A3D">
          <w:rPr>
            <w:noProof/>
            <w:webHidden/>
          </w:rPr>
          <w:t>52</w:t>
        </w:r>
        <w:r w:rsidR="00AF5A3D">
          <w:rPr>
            <w:noProof/>
            <w:webHidden/>
          </w:rPr>
          <w:fldChar w:fldCharType="end"/>
        </w:r>
      </w:hyperlink>
    </w:p>
    <w:p w14:paraId="0E508516" w14:textId="59969552"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49" w:history="1">
        <w:r w:rsidR="00AF5A3D" w:rsidRPr="00657C0C">
          <w:rPr>
            <w:rStyle w:val="Hyperlink"/>
            <w:noProof/>
          </w:rPr>
          <w:t>Gráfico 21 - Representação da distância de todas as transações em relação a transação 13.</w:t>
        </w:r>
        <w:r w:rsidR="00AF5A3D">
          <w:rPr>
            <w:noProof/>
            <w:webHidden/>
          </w:rPr>
          <w:tab/>
        </w:r>
        <w:r w:rsidR="00AF5A3D">
          <w:rPr>
            <w:noProof/>
            <w:webHidden/>
          </w:rPr>
          <w:fldChar w:fldCharType="begin"/>
        </w:r>
        <w:r w:rsidR="00AF5A3D">
          <w:rPr>
            <w:noProof/>
            <w:webHidden/>
          </w:rPr>
          <w:instrText xml:space="preserve"> PAGEREF _Toc511244449 \h </w:instrText>
        </w:r>
        <w:r w:rsidR="00AF5A3D">
          <w:rPr>
            <w:noProof/>
            <w:webHidden/>
          </w:rPr>
        </w:r>
        <w:r w:rsidR="00AF5A3D">
          <w:rPr>
            <w:noProof/>
            <w:webHidden/>
          </w:rPr>
          <w:fldChar w:fldCharType="separate"/>
        </w:r>
        <w:r w:rsidR="00AF5A3D">
          <w:rPr>
            <w:noProof/>
            <w:webHidden/>
          </w:rPr>
          <w:t>53</w:t>
        </w:r>
        <w:r w:rsidR="00AF5A3D">
          <w:rPr>
            <w:noProof/>
            <w:webHidden/>
          </w:rPr>
          <w:fldChar w:fldCharType="end"/>
        </w:r>
      </w:hyperlink>
    </w:p>
    <w:p w14:paraId="420E47A0" w14:textId="2DA5B213"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50" w:history="1">
        <w:r w:rsidR="00AF5A3D" w:rsidRPr="00657C0C">
          <w:rPr>
            <w:rStyle w:val="Hyperlink"/>
            <w:noProof/>
          </w:rPr>
          <w:t>Gráfico 22 - Representação da distância de todas as transações em relação a transação 14.</w:t>
        </w:r>
        <w:r w:rsidR="00AF5A3D">
          <w:rPr>
            <w:noProof/>
            <w:webHidden/>
          </w:rPr>
          <w:tab/>
        </w:r>
        <w:r w:rsidR="00AF5A3D">
          <w:rPr>
            <w:noProof/>
            <w:webHidden/>
          </w:rPr>
          <w:fldChar w:fldCharType="begin"/>
        </w:r>
        <w:r w:rsidR="00AF5A3D">
          <w:rPr>
            <w:noProof/>
            <w:webHidden/>
          </w:rPr>
          <w:instrText xml:space="preserve"> PAGEREF _Toc511244450 \h </w:instrText>
        </w:r>
        <w:r w:rsidR="00AF5A3D">
          <w:rPr>
            <w:noProof/>
            <w:webHidden/>
          </w:rPr>
        </w:r>
        <w:r w:rsidR="00AF5A3D">
          <w:rPr>
            <w:noProof/>
            <w:webHidden/>
          </w:rPr>
          <w:fldChar w:fldCharType="separate"/>
        </w:r>
        <w:r w:rsidR="00AF5A3D">
          <w:rPr>
            <w:noProof/>
            <w:webHidden/>
          </w:rPr>
          <w:t>53</w:t>
        </w:r>
        <w:r w:rsidR="00AF5A3D">
          <w:rPr>
            <w:noProof/>
            <w:webHidden/>
          </w:rPr>
          <w:fldChar w:fldCharType="end"/>
        </w:r>
      </w:hyperlink>
    </w:p>
    <w:p w14:paraId="38DEAC87" w14:textId="56C7A430"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51" w:history="1">
        <w:r w:rsidR="00AF5A3D" w:rsidRPr="00657C0C">
          <w:rPr>
            <w:rStyle w:val="Hyperlink"/>
            <w:noProof/>
          </w:rPr>
          <w:t>Gráfico 23 - Representação da distância de todas as transações em relação a transação 15.</w:t>
        </w:r>
        <w:r w:rsidR="00AF5A3D">
          <w:rPr>
            <w:noProof/>
            <w:webHidden/>
          </w:rPr>
          <w:tab/>
        </w:r>
        <w:r w:rsidR="00AF5A3D">
          <w:rPr>
            <w:noProof/>
            <w:webHidden/>
          </w:rPr>
          <w:fldChar w:fldCharType="begin"/>
        </w:r>
        <w:r w:rsidR="00AF5A3D">
          <w:rPr>
            <w:noProof/>
            <w:webHidden/>
          </w:rPr>
          <w:instrText xml:space="preserve"> PAGEREF _Toc511244451 \h </w:instrText>
        </w:r>
        <w:r w:rsidR="00AF5A3D">
          <w:rPr>
            <w:noProof/>
            <w:webHidden/>
          </w:rPr>
        </w:r>
        <w:r w:rsidR="00AF5A3D">
          <w:rPr>
            <w:noProof/>
            <w:webHidden/>
          </w:rPr>
          <w:fldChar w:fldCharType="separate"/>
        </w:r>
        <w:r w:rsidR="00AF5A3D">
          <w:rPr>
            <w:noProof/>
            <w:webHidden/>
          </w:rPr>
          <w:t>54</w:t>
        </w:r>
        <w:r w:rsidR="00AF5A3D">
          <w:rPr>
            <w:noProof/>
            <w:webHidden/>
          </w:rPr>
          <w:fldChar w:fldCharType="end"/>
        </w:r>
      </w:hyperlink>
    </w:p>
    <w:p w14:paraId="518D83FE" w14:textId="523C21FD"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52" w:history="1">
        <w:r w:rsidR="00AF5A3D" w:rsidRPr="00657C0C">
          <w:rPr>
            <w:rStyle w:val="Hyperlink"/>
            <w:noProof/>
          </w:rPr>
          <w:t xml:space="preserve">Gráfico 24 - Representação da distância de todas os itens da categoria </w:t>
        </w:r>
        <w:r w:rsidR="00AF5A3D" w:rsidRPr="00657C0C">
          <w:rPr>
            <w:rStyle w:val="Hyperlink"/>
            <w:b/>
            <w:noProof/>
          </w:rPr>
          <w:t>Pressão</w:t>
        </w:r>
        <w:r w:rsidR="00AF5A3D" w:rsidRPr="00657C0C">
          <w:rPr>
            <w:rStyle w:val="Hyperlink"/>
            <w:noProof/>
          </w:rPr>
          <w:t xml:space="preserve"> para todas as transações.</w:t>
        </w:r>
        <w:r w:rsidR="00AF5A3D">
          <w:rPr>
            <w:noProof/>
            <w:webHidden/>
          </w:rPr>
          <w:tab/>
        </w:r>
        <w:r w:rsidR="00AF5A3D">
          <w:rPr>
            <w:noProof/>
            <w:webHidden/>
          </w:rPr>
          <w:fldChar w:fldCharType="begin"/>
        </w:r>
        <w:r w:rsidR="00AF5A3D">
          <w:rPr>
            <w:noProof/>
            <w:webHidden/>
          </w:rPr>
          <w:instrText xml:space="preserve"> PAGEREF _Toc511244452 \h </w:instrText>
        </w:r>
        <w:r w:rsidR="00AF5A3D">
          <w:rPr>
            <w:noProof/>
            <w:webHidden/>
          </w:rPr>
        </w:r>
        <w:r w:rsidR="00AF5A3D">
          <w:rPr>
            <w:noProof/>
            <w:webHidden/>
          </w:rPr>
          <w:fldChar w:fldCharType="separate"/>
        </w:r>
        <w:r w:rsidR="00AF5A3D">
          <w:rPr>
            <w:noProof/>
            <w:webHidden/>
          </w:rPr>
          <w:t>57</w:t>
        </w:r>
        <w:r w:rsidR="00AF5A3D">
          <w:rPr>
            <w:noProof/>
            <w:webHidden/>
          </w:rPr>
          <w:fldChar w:fldCharType="end"/>
        </w:r>
      </w:hyperlink>
    </w:p>
    <w:p w14:paraId="3D0D9605" w14:textId="369EB797"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53" w:history="1">
        <w:r w:rsidR="00AF5A3D" w:rsidRPr="00657C0C">
          <w:rPr>
            <w:rStyle w:val="Hyperlink"/>
            <w:noProof/>
          </w:rPr>
          <w:t xml:space="preserve">Gráfico 25 - Representação da distância de todas os itens da categoria </w:t>
        </w:r>
        <w:r w:rsidR="00AF5A3D" w:rsidRPr="00657C0C">
          <w:rPr>
            <w:rStyle w:val="Hyperlink"/>
            <w:b/>
            <w:noProof/>
          </w:rPr>
          <w:t>Enxaquecas</w:t>
        </w:r>
        <w:r w:rsidR="00AF5A3D" w:rsidRPr="00657C0C">
          <w:rPr>
            <w:rStyle w:val="Hyperlink"/>
            <w:noProof/>
          </w:rPr>
          <w:t xml:space="preserve"> para todas as transações.</w:t>
        </w:r>
        <w:r w:rsidR="00AF5A3D">
          <w:rPr>
            <w:noProof/>
            <w:webHidden/>
          </w:rPr>
          <w:tab/>
        </w:r>
        <w:r w:rsidR="00AF5A3D">
          <w:rPr>
            <w:noProof/>
            <w:webHidden/>
          </w:rPr>
          <w:fldChar w:fldCharType="begin"/>
        </w:r>
        <w:r w:rsidR="00AF5A3D">
          <w:rPr>
            <w:noProof/>
            <w:webHidden/>
          </w:rPr>
          <w:instrText xml:space="preserve"> PAGEREF _Toc511244453 \h </w:instrText>
        </w:r>
        <w:r w:rsidR="00AF5A3D">
          <w:rPr>
            <w:noProof/>
            <w:webHidden/>
          </w:rPr>
        </w:r>
        <w:r w:rsidR="00AF5A3D">
          <w:rPr>
            <w:noProof/>
            <w:webHidden/>
          </w:rPr>
          <w:fldChar w:fldCharType="separate"/>
        </w:r>
        <w:r w:rsidR="00AF5A3D">
          <w:rPr>
            <w:noProof/>
            <w:webHidden/>
          </w:rPr>
          <w:t>57</w:t>
        </w:r>
        <w:r w:rsidR="00AF5A3D">
          <w:rPr>
            <w:noProof/>
            <w:webHidden/>
          </w:rPr>
          <w:fldChar w:fldCharType="end"/>
        </w:r>
      </w:hyperlink>
    </w:p>
    <w:p w14:paraId="4D410320" w14:textId="0E7F232D"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54" w:history="1">
        <w:r w:rsidR="00AF5A3D" w:rsidRPr="00657C0C">
          <w:rPr>
            <w:rStyle w:val="Hyperlink"/>
            <w:noProof/>
          </w:rPr>
          <w:t xml:space="preserve">Gráfico 26 - Representação da distância de todas os itens da categoria </w:t>
        </w:r>
        <w:r w:rsidR="00AF5A3D" w:rsidRPr="00657C0C">
          <w:rPr>
            <w:rStyle w:val="Hyperlink"/>
            <w:b/>
            <w:noProof/>
          </w:rPr>
          <w:t xml:space="preserve">Idade </w:t>
        </w:r>
        <w:r w:rsidR="00AF5A3D" w:rsidRPr="00657C0C">
          <w:rPr>
            <w:rStyle w:val="Hyperlink"/>
            <w:noProof/>
          </w:rPr>
          <w:t>para todas as transações.</w:t>
        </w:r>
        <w:r w:rsidR="00AF5A3D">
          <w:rPr>
            <w:noProof/>
            <w:webHidden/>
          </w:rPr>
          <w:tab/>
        </w:r>
        <w:r w:rsidR="00AF5A3D">
          <w:rPr>
            <w:noProof/>
            <w:webHidden/>
          </w:rPr>
          <w:fldChar w:fldCharType="begin"/>
        </w:r>
        <w:r w:rsidR="00AF5A3D">
          <w:rPr>
            <w:noProof/>
            <w:webHidden/>
          </w:rPr>
          <w:instrText xml:space="preserve"> PAGEREF _Toc511244454 \h </w:instrText>
        </w:r>
        <w:r w:rsidR="00AF5A3D">
          <w:rPr>
            <w:noProof/>
            <w:webHidden/>
          </w:rPr>
        </w:r>
        <w:r w:rsidR="00AF5A3D">
          <w:rPr>
            <w:noProof/>
            <w:webHidden/>
          </w:rPr>
          <w:fldChar w:fldCharType="separate"/>
        </w:r>
        <w:r w:rsidR="00AF5A3D">
          <w:rPr>
            <w:noProof/>
            <w:webHidden/>
          </w:rPr>
          <w:t>58</w:t>
        </w:r>
        <w:r w:rsidR="00AF5A3D">
          <w:rPr>
            <w:noProof/>
            <w:webHidden/>
          </w:rPr>
          <w:fldChar w:fldCharType="end"/>
        </w:r>
      </w:hyperlink>
    </w:p>
    <w:p w14:paraId="5221BD23" w14:textId="56A1946B"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55" w:history="1">
        <w:r w:rsidR="00AF5A3D" w:rsidRPr="00657C0C">
          <w:rPr>
            <w:rStyle w:val="Hyperlink"/>
            <w:noProof/>
          </w:rPr>
          <w:t xml:space="preserve">Gráfico 27 - Representação da distância de todas os itens da categoria </w:t>
        </w:r>
        <w:r w:rsidR="00AF5A3D" w:rsidRPr="00657C0C">
          <w:rPr>
            <w:rStyle w:val="Hyperlink"/>
            <w:b/>
            <w:noProof/>
          </w:rPr>
          <w:t>Ansiedade</w:t>
        </w:r>
        <w:r w:rsidR="00AF5A3D" w:rsidRPr="00657C0C">
          <w:rPr>
            <w:rStyle w:val="Hyperlink"/>
            <w:noProof/>
          </w:rPr>
          <w:t xml:space="preserve"> para todas as transações.</w:t>
        </w:r>
        <w:r w:rsidR="00AF5A3D">
          <w:rPr>
            <w:noProof/>
            <w:webHidden/>
          </w:rPr>
          <w:tab/>
        </w:r>
        <w:r w:rsidR="00AF5A3D">
          <w:rPr>
            <w:noProof/>
            <w:webHidden/>
          </w:rPr>
          <w:fldChar w:fldCharType="begin"/>
        </w:r>
        <w:r w:rsidR="00AF5A3D">
          <w:rPr>
            <w:noProof/>
            <w:webHidden/>
          </w:rPr>
          <w:instrText xml:space="preserve"> PAGEREF _Toc511244455 \h </w:instrText>
        </w:r>
        <w:r w:rsidR="00AF5A3D">
          <w:rPr>
            <w:noProof/>
            <w:webHidden/>
          </w:rPr>
        </w:r>
        <w:r w:rsidR="00AF5A3D">
          <w:rPr>
            <w:noProof/>
            <w:webHidden/>
          </w:rPr>
          <w:fldChar w:fldCharType="separate"/>
        </w:r>
        <w:r w:rsidR="00AF5A3D">
          <w:rPr>
            <w:noProof/>
            <w:webHidden/>
          </w:rPr>
          <w:t>59</w:t>
        </w:r>
        <w:r w:rsidR="00AF5A3D">
          <w:rPr>
            <w:noProof/>
            <w:webHidden/>
          </w:rPr>
          <w:fldChar w:fldCharType="end"/>
        </w:r>
      </w:hyperlink>
    </w:p>
    <w:p w14:paraId="7361D1BC" w14:textId="42228861"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56" w:history="1">
        <w:r w:rsidR="00AF5A3D" w:rsidRPr="00657C0C">
          <w:rPr>
            <w:rStyle w:val="Hyperlink"/>
            <w:noProof/>
          </w:rPr>
          <w:t xml:space="preserve">Gráfico 28 - Representação da distância de todas os itens da categoria </w:t>
        </w:r>
        <w:r w:rsidR="00AF5A3D" w:rsidRPr="00657C0C">
          <w:rPr>
            <w:rStyle w:val="Hyperlink"/>
            <w:b/>
            <w:noProof/>
          </w:rPr>
          <w:t>Peso</w:t>
        </w:r>
        <w:r w:rsidR="00AF5A3D" w:rsidRPr="00657C0C">
          <w:rPr>
            <w:rStyle w:val="Hyperlink"/>
            <w:noProof/>
          </w:rPr>
          <w:t xml:space="preserve"> para todas as transações.</w:t>
        </w:r>
        <w:r w:rsidR="00AF5A3D">
          <w:rPr>
            <w:noProof/>
            <w:webHidden/>
          </w:rPr>
          <w:tab/>
        </w:r>
        <w:r w:rsidR="00AF5A3D">
          <w:rPr>
            <w:noProof/>
            <w:webHidden/>
          </w:rPr>
          <w:fldChar w:fldCharType="begin"/>
        </w:r>
        <w:r w:rsidR="00AF5A3D">
          <w:rPr>
            <w:noProof/>
            <w:webHidden/>
          </w:rPr>
          <w:instrText xml:space="preserve"> PAGEREF _Toc511244456 \h </w:instrText>
        </w:r>
        <w:r w:rsidR="00AF5A3D">
          <w:rPr>
            <w:noProof/>
            <w:webHidden/>
          </w:rPr>
        </w:r>
        <w:r w:rsidR="00AF5A3D">
          <w:rPr>
            <w:noProof/>
            <w:webHidden/>
          </w:rPr>
          <w:fldChar w:fldCharType="separate"/>
        </w:r>
        <w:r w:rsidR="00AF5A3D">
          <w:rPr>
            <w:noProof/>
            <w:webHidden/>
          </w:rPr>
          <w:t>59</w:t>
        </w:r>
        <w:r w:rsidR="00AF5A3D">
          <w:rPr>
            <w:noProof/>
            <w:webHidden/>
          </w:rPr>
          <w:fldChar w:fldCharType="end"/>
        </w:r>
      </w:hyperlink>
    </w:p>
    <w:p w14:paraId="0AB81A54" w14:textId="1721F86C"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57" w:history="1">
        <w:r w:rsidR="00AF5A3D" w:rsidRPr="00657C0C">
          <w:rPr>
            <w:rStyle w:val="Hyperlink"/>
            <w:noProof/>
          </w:rPr>
          <w:t xml:space="preserve">Gráfico 29 - Representação da distância de todas os itens da categoria </w:t>
        </w:r>
        <w:r w:rsidR="00AF5A3D" w:rsidRPr="00657C0C">
          <w:rPr>
            <w:rStyle w:val="Hyperlink"/>
            <w:b/>
            <w:noProof/>
          </w:rPr>
          <w:t>Estatura</w:t>
        </w:r>
        <w:r w:rsidR="00AF5A3D" w:rsidRPr="00657C0C">
          <w:rPr>
            <w:rStyle w:val="Hyperlink"/>
            <w:noProof/>
          </w:rPr>
          <w:t xml:space="preserve"> para todas as transações.</w:t>
        </w:r>
        <w:r w:rsidR="00AF5A3D">
          <w:rPr>
            <w:noProof/>
            <w:webHidden/>
          </w:rPr>
          <w:tab/>
        </w:r>
        <w:r w:rsidR="00AF5A3D">
          <w:rPr>
            <w:noProof/>
            <w:webHidden/>
          </w:rPr>
          <w:fldChar w:fldCharType="begin"/>
        </w:r>
        <w:r w:rsidR="00AF5A3D">
          <w:rPr>
            <w:noProof/>
            <w:webHidden/>
          </w:rPr>
          <w:instrText xml:space="preserve"> PAGEREF _Toc511244457 \h </w:instrText>
        </w:r>
        <w:r w:rsidR="00AF5A3D">
          <w:rPr>
            <w:noProof/>
            <w:webHidden/>
          </w:rPr>
        </w:r>
        <w:r w:rsidR="00AF5A3D">
          <w:rPr>
            <w:noProof/>
            <w:webHidden/>
          </w:rPr>
          <w:fldChar w:fldCharType="separate"/>
        </w:r>
        <w:r w:rsidR="00AF5A3D">
          <w:rPr>
            <w:noProof/>
            <w:webHidden/>
          </w:rPr>
          <w:t>60</w:t>
        </w:r>
        <w:r w:rsidR="00AF5A3D">
          <w:rPr>
            <w:noProof/>
            <w:webHidden/>
          </w:rPr>
          <w:fldChar w:fldCharType="end"/>
        </w:r>
      </w:hyperlink>
    </w:p>
    <w:p w14:paraId="53D6B3E6" w14:textId="5A3E0F25" w:rsidR="00AF5A3D" w:rsidRDefault="003F5C5C">
      <w:pPr>
        <w:pStyle w:val="ndicedeilustraes"/>
        <w:tabs>
          <w:tab w:val="right" w:leader="dot" w:pos="9062"/>
        </w:tabs>
        <w:rPr>
          <w:rFonts w:asciiTheme="minorHAnsi" w:eastAsiaTheme="minorEastAsia" w:hAnsiTheme="minorHAnsi" w:cstheme="minorBidi"/>
          <w:noProof/>
          <w:sz w:val="22"/>
          <w:szCs w:val="22"/>
        </w:rPr>
      </w:pPr>
      <w:hyperlink w:anchor="_Toc511244458" w:history="1">
        <w:r w:rsidR="00AF5A3D" w:rsidRPr="00657C0C">
          <w:rPr>
            <w:rStyle w:val="Hyperlink"/>
            <w:noProof/>
          </w:rPr>
          <w:t>Gráfico 30: Exemplo de um gráfico</w:t>
        </w:r>
        <w:r w:rsidR="00AF5A3D">
          <w:rPr>
            <w:noProof/>
            <w:webHidden/>
          </w:rPr>
          <w:tab/>
        </w:r>
        <w:r w:rsidR="00AF5A3D">
          <w:rPr>
            <w:noProof/>
            <w:webHidden/>
          </w:rPr>
          <w:fldChar w:fldCharType="begin"/>
        </w:r>
        <w:r w:rsidR="00AF5A3D">
          <w:rPr>
            <w:noProof/>
            <w:webHidden/>
          </w:rPr>
          <w:instrText xml:space="preserve"> PAGEREF _Toc511244458 \h </w:instrText>
        </w:r>
        <w:r w:rsidR="00AF5A3D">
          <w:rPr>
            <w:noProof/>
            <w:webHidden/>
          </w:rPr>
        </w:r>
        <w:r w:rsidR="00AF5A3D">
          <w:rPr>
            <w:noProof/>
            <w:webHidden/>
          </w:rPr>
          <w:fldChar w:fldCharType="separate"/>
        </w:r>
        <w:r w:rsidR="00AF5A3D">
          <w:rPr>
            <w:noProof/>
            <w:webHidden/>
          </w:rPr>
          <w:t>62</w:t>
        </w:r>
        <w:r w:rsidR="00AF5A3D">
          <w:rPr>
            <w:noProof/>
            <w:webHidden/>
          </w:rPr>
          <w:fldChar w:fldCharType="end"/>
        </w:r>
      </w:hyperlink>
    </w:p>
    <w:p w14:paraId="10B8ABBA" w14:textId="29B29B71" w:rsidR="00336327" w:rsidRDefault="009963CA" w:rsidP="00336327">
      <w:pPr>
        <w:pStyle w:val="Rodap"/>
        <w:tabs>
          <w:tab w:val="clear" w:pos="4419"/>
          <w:tab w:val="clear" w:pos="8838"/>
          <w:tab w:val="left" w:leader="dot" w:pos="8647"/>
        </w:tabs>
        <w:rPr>
          <w:rFonts w:cs="Arial"/>
        </w:rPr>
      </w:pPr>
      <w:r>
        <w:rPr>
          <w:rFonts w:cs="Arial"/>
        </w:rPr>
        <w:fldChar w:fldCharType="end"/>
      </w:r>
    </w:p>
    <w:p w14:paraId="17A0C934" w14:textId="77777777" w:rsidR="00336327" w:rsidRDefault="00336327" w:rsidP="00336327">
      <w:pPr>
        <w:pStyle w:val="Rodap"/>
        <w:tabs>
          <w:tab w:val="clear" w:pos="4419"/>
          <w:tab w:val="clear" w:pos="8838"/>
          <w:tab w:val="left" w:leader="dot" w:pos="8647"/>
        </w:tabs>
        <w:rPr>
          <w:rFonts w:cs="Arial"/>
        </w:rPr>
      </w:pPr>
    </w:p>
    <w:p w14:paraId="0E538013" w14:textId="77777777" w:rsidR="00336327" w:rsidRDefault="00336327" w:rsidP="00336327">
      <w:pPr>
        <w:pStyle w:val="Rodap"/>
        <w:tabs>
          <w:tab w:val="clear" w:pos="4419"/>
          <w:tab w:val="clear" w:pos="8838"/>
          <w:tab w:val="left" w:leader="dot" w:pos="8647"/>
        </w:tabs>
        <w:rPr>
          <w:rFonts w:cs="Arial"/>
        </w:rPr>
      </w:pPr>
    </w:p>
    <w:p w14:paraId="34650483" w14:textId="77777777" w:rsidR="00662C92" w:rsidRDefault="00662C92" w:rsidP="00E4496F">
      <w:pPr>
        <w:pStyle w:val="ANEXOS"/>
      </w:pPr>
      <w:r>
        <w:br w:type="page"/>
      </w:r>
      <w:bookmarkStart w:id="14" w:name="_Toc511244464"/>
      <w:r>
        <w:lastRenderedPageBreak/>
        <w:t>LISTA DE ABREVIATURAS E SIGLAS</w:t>
      </w:r>
      <w:bookmarkStart w:id="15" w:name="LISTADEABREVIATURASESIGLAS"/>
      <w:bookmarkEnd w:id="14"/>
      <w:bookmarkEnd w:id="15"/>
    </w:p>
    <w:p w14:paraId="226AE47E" w14:textId="0E4696F4" w:rsidR="00662C92" w:rsidRDefault="00A51056" w:rsidP="00662C92">
      <w:pPr>
        <w:rPr>
          <w:rFonts w:cs="Arial"/>
          <w:szCs w:val="32"/>
        </w:rPr>
      </w:pPr>
      <w:r>
        <w:rPr>
          <w:rFonts w:cs="Arial"/>
          <w:szCs w:val="32"/>
        </w:rPr>
        <w:t>DS</w:t>
      </w:r>
      <w:r w:rsidR="00662C92">
        <w:rPr>
          <w:rFonts w:cs="Arial"/>
          <w:szCs w:val="32"/>
        </w:rPr>
        <w:t xml:space="preserve"> – </w:t>
      </w:r>
      <w:r w:rsidRPr="00A51056">
        <w:rPr>
          <w:rFonts w:cs="Arial"/>
          <w:i/>
          <w:szCs w:val="32"/>
        </w:rPr>
        <w:t>Dual Scaling</w:t>
      </w:r>
    </w:p>
    <w:p w14:paraId="6CFF157F" w14:textId="77777777" w:rsidR="00B916E6" w:rsidRDefault="00662C92" w:rsidP="00662C92">
      <w:pPr>
        <w:pStyle w:val="TITULOagradecimentossumarioresumosetc"/>
      </w:pPr>
      <w:r>
        <w:rPr>
          <w:szCs w:val="32"/>
        </w:rPr>
        <w:br w:type="page"/>
      </w:r>
      <w:r w:rsidR="00336327">
        <w:lastRenderedPageBreak/>
        <w:t xml:space="preserve"> </w:t>
      </w:r>
      <w:r w:rsidR="00B916E6">
        <w:t>SUMÁRIO</w:t>
      </w:r>
    </w:p>
    <w:p w14:paraId="10E8A765" w14:textId="77777777" w:rsidR="00B916E6" w:rsidRDefault="00B916E6">
      <w:pPr>
        <w:rPr>
          <w:b/>
        </w:rPr>
      </w:pPr>
    </w:p>
    <w:p w14:paraId="1A51046E" w14:textId="3E5C2AAD" w:rsidR="00AF5A3D" w:rsidRDefault="00B916E6">
      <w:pPr>
        <w:pStyle w:val="Sumrio1"/>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\o "2-9" \h \z \t "Título 1;1;REFERÊNCIA BIBLIOGRÁFICA;1;ANEXOS;1" </w:instrText>
      </w:r>
      <w:r>
        <w:rPr>
          <w:b/>
        </w:rPr>
        <w:fldChar w:fldCharType="separate"/>
      </w:r>
      <w:hyperlink w:anchor="_Toc511244459" w:history="1">
        <w:r w:rsidR="00AF5A3D" w:rsidRPr="001A2921">
          <w:rPr>
            <w:rStyle w:val="Hyperlink"/>
            <w:noProof/>
          </w:rPr>
          <w:t>RESUMO</w:t>
        </w:r>
        <w:r w:rsidR="00AF5A3D">
          <w:rPr>
            <w:noProof/>
            <w:webHidden/>
          </w:rPr>
          <w:tab/>
        </w:r>
        <w:r w:rsidR="00AF5A3D">
          <w:rPr>
            <w:noProof/>
            <w:webHidden/>
          </w:rPr>
          <w:fldChar w:fldCharType="begin"/>
        </w:r>
        <w:r w:rsidR="00AF5A3D">
          <w:rPr>
            <w:noProof/>
            <w:webHidden/>
          </w:rPr>
          <w:instrText xml:space="preserve"> PAGEREF _Toc511244459 \h </w:instrText>
        </w:r>
        <w:r w:rsidR="00AF5A3D">
          <w:rPr>
            <w:noProof/>
            <w:webHidden/>
          </w:rPr>
        </w:r>
        <w:r w:rsidR="00AF5A3D">
          <w:rPr>
            <w:noProof/>
            <w:webHidden/>
          </w:rPr>
          <w:fldChar w:fldCharType="separate"/>
        </w:r>
        <w:r w:rsidR="00AF5A3D">
          <w:rPr>
            <w:noProof/>
            <w:webHidden/>
          </w:rPr>
          <w:t>8</w:t>
        </w:r>
        <w:r w:rsidR="00AF5A3D">
          <w:rPr>
            <w:noProof/>
            <w:webHidden/>
          </w:rPr>
          <w:fldChar w:fldCharType="end"/>
        </w:r>
      </w:hyperlink>
    </w:p>
    <w:p w14:paraId="3123BA4B" w14:textId="3D097029" w:rsidR="00AF5A3D" w:rsidRDefault="003F5C5C">
      <w:pPr>
        <w:pStyle w:val="Sumrio1"/>
        <w:tabs>
          <w:tab w:val="right" w:leader="dot" w:pos="9062"/>
        </w:tabs>
        <w:rPr>
          <w:rFonts w:asciiTheme="minorHAnsi" w:eastAsiaTheme="minorEastAsia" w:hAnsiTheme="minorHAnsi" w:cstheme="minorBidi"/>
          <w:noProof/>
          <w:sz w:val="22"/>
          <w:szCs w:val="22"/>
        </w:rPr>
      </w:pPr>
      <w:hyperlink w:anchor="_Toc511244460" w:history="1">
        <w:r w:rsidR="00AF5A3D" w:rsidRPr="001A2921">
          <w:rPr>
            <w:rStyle w:val="Hyperlink"/>
            <w:noProof/>
            <w:lang w:val="en-US"/>
          </w:rPr>
          <w:t>ABSTRACT (opcional)</w:t>
        </w:r>
        <w:r w:rsidR="00AF5A3D">
          <w:rPr>
            <w:noProof/>
            <w:webHidden/>
          </w:rPr>
          <w:tab/>
        </w:r>
        <w:r w:rsidR="00AF5A3D">
          <w:rPr>
            <w:noProof/>
            <w:webHidden/>
          </w:rPr>
          <w:fldChar w:fldCharType="begin"/>
        </w:r>
        <w:r w:rsidR="00AF5A3D">
          <w:rPr>
            <w:noProof/>
            <w:webHidden/>
          </w:rPr>
          <w:instrText xml:space="preserve"> PAGEREF _Toc511244460 \h </w:instrText>
        </w:r>
        <w:r w:rsidR="00AF5A3D">
          <w:rPr>
            <w:noProof/>
            <w:webHidden/>
          </w:rPr>
        </w:r>
        <w:r w:rsidR="00AF5A3D">
          <w:rPr>
            <w:noProof/>
            <w:webHidden/>
          </w:rPr>
          <w:fldChar w:fldCharType="separate"/>
        </w:r>
        <w:r w:rsidR="00AF5A3D">
          <w:rPr>
            <w:noProof/>
            <w:webHidden/>
          </w:rPr>
          <w:t>9</w:t>
        </w:r>
        <w:r w:rsidR="00AF5A3D">
          <w:rPr>
            <w:noProof/>
            <w:webHidden/>
          </w:rPr>
          <w:fldChar w:fldCharType="end"/>
        </w:r>
      </w:hyperlink>
    </w:p>
    <w:p w14:paraId="42AE89EA" w14:textId="1AFB89FB" w:rsidR="00AF5A3D" w:rsidRDefault="003F5C5C">
      <w:pPr>
        <w:pStyle w:val="Sumrio1"/>
        <w:tabs>
          <w:tab w:val="right" w:leader="dot" w:pos="9062"/>
        </w:tabs>
        <w:rPr>
          <w:rFonts w:asciiTheme="minorHAnsi" w:eastAsiaTheme="minorEastAsia" w:hAnsiTheme="minorHAnsi" w:cstheme="minorBidi"/>
          <w:noProof/>
          <w:sz w:val="22"/>
          <w:szCs w:val="22"/>
        </w:rPr>
      </w:pPr>
      <w:hyperlink w:anchor="_Toc511244461" w:history="1">
        <w:r w:rsidR="00AF5A3D" w:rsidRPr="001A2921">
          <w:rPr>
            <w:rStyle w:val="Hyperlink"/>
            <w:noProof/>
          </w:rPr>
          <w:t>LISTA DE ILUSTRAÇÕES</w:t>
        </w:r>
        <w:r w:rsidR="00AF5A3D">
          <w:rPr>
            <w:noProof/>
            <w:webHidden/>
          </w:rPr>
          <w:tab/>
        </w:r>
        <w:r w:rsidR="00AF5A3D">
          <w:rPr>
            <w:noProof/>
            <w:webHidden/>
          </w:rPr>
          <w:fldChar w:fldCharType="begin"/>
        </w:r>
        <w:r w:rsidR="00AF5A3D">
          <w:rPr>
            <w:noProof/>
            <w:webHidden/>
          </w:rPr>
          <w:instrText xml:space="preserve"> PAGEREF _Toc511244461 \h </w:instrText>
        </w:r>
        <w:r w:rsidR="00AF5A3D">
          <w:rPr>
            <w:noProof/>
            <w:webHidden/>
          </w:rPr>
        </w:r>
        <w:r w:rsidR="00AF5A3D">
          <w:rPr>
            <w:noProof/>
            <w:webHidden/>
          </w:rPr>
          <w:fldChar w:fldCharType="separate"/>
        </w:r>
        <w:r w:rsidR="00AF5A3D">
          <w:rPr>
            <w:noProof/>
            <w:webHidden/>
          </w:rPr>
          <w:t>10</w:t>
        </w:r>
        <w:r w:rsidR="00AF5A3D">
          <w:rPr>
            <w:noProof/>
            <w:webHidden/>
          </w:rPr>
          <w:fldChar w:fldCharType="end"/>
        </w:r>
      </w:hyperlink>
    </w:p>
    <w:p w14:paraId="3CEDB877" w14:textId="5910A8A7" w:rsidR="00AF5A3D" w:rsidRDefault="003F5C5C">
      <w:pPr>
        <w:pStyle w:val="Sumrio1"/>
        <w:tabs>
          <w:tab w:val="right" w:leader="dot" w:pos="9062"/>
        </w:tabs>
        <w:rPr>
          <w:rFonts w:asciiTheme="minorHAnsi" w:eastAsiaTheme="minorEastAsia" w:hAnsiTheme="minorHAnsi" w:cstheme="minorBidi"/>
          <w:noProof/>
          <w:sz w:val="22"/>
          <w:szCs w:val="22"/>
        </w:rPr>
      </w:pPr>
      <w:hyperlink w:anchor="_Toc511244462" w:history="1">
        <w:r w:rsidR="00AF5A3D" w:rsidRPr="001A2921">
          <w:rPr>
            <w:rStyle w:val="Hyperlink"/>
            <w:noProof/>
          </w:rPr>
          <w:t>LISTA DE TABELAS</w:t>
        </w:r>
        <w:r w:rsidR="00AF5A3D">
          <w:rPr>
            <w:noProof/>
            <w:webHidden/>
          </w:rPr>
          <w:tab/>
        </w:r>
        <w:r w:rsidR="00AF5A3D">
          <w:rPr>
            <w:noProof/>
            <w:webHidden/>
          </w:rPr>
          <w:fldChar w:fldCharType="begin"/>
        </w:r>
        <w:r w:rsidR="00AF5A3D">
          <w:rPr>
            <w:noProof/>
            <w:webHidden/>
          </w:rPr>
          <w:instrText xml:space="preserve"> PAGEREF _Toc511244462 \h </w:instrText>
        </w:r>
        <w:r w:rsidR="00AF5A3D">
          <w:rPr>
            <w:noProof/>
            <w:webHidden/>
          </w:rPr>
        </w:r>
        <w:r w:rsidR="00AF5A3D">
          <w:rPr>
            <w:noProof/>
            <w:webHidden/>
          </w:rPr>
          <w:fldChar w:fldCharType="separate"/>
        </w:r>
        <w:r w:rsidR="00AF5A3D">
          <w:rPr>
            <w:noProof/>
            <w:webHidden/>
          </w:rPr>
          <w:t>11</w:t>
        </w:r>
        <w:r w:rsidR="00AF5A3D">
          <w:rPr>
            <w:noProof/>
            <w:webHidden/>
          </w:rPr>
          <w:fldChar w:fldCharType="end"/>
        </w:r>
      </w:hyperlink>
    </w:p>
    <w:p w14:paraId="06CA7AA3" w14:textId="1C2BE638" w:rsidR="00AF5A3D" w:rsidRDefault="003F5C5C">
      <w:pPr>
        <w:pStyle w:val="Sumrio1"/>
        <w:tabs>
          <w:tab w:val="right" w:leader="dot" w:pos="9062"/>
        </w:tabs>
        <w:rPr>
          <w:rFonts w:asciiTheme="minorHAnsi" w:eastAsiaTheme="minorEastAsia" w:hAnsiTheme="minorHAnsi" w:cstheme="minorBidi"/>
          <w:noProof/>
          <w:sz w:val="22"/>
          <w:szCs w:val="22"/>
        </w:rPr>
      </w:pPr>
      <w:hyperlink w:anchor="_Toc511244463" w:history="1">
        <w:r w:rsidR="00AF5A3D" w:rsidRPr="001A2921">
          <w:rPr>
            <w:rStyle w:val="Hyperlink"/>
            <w:noProof/>
          </w:rPr>
          <w:t>LISTA DE GRÁFICOS</w:t>
        </w:r>
        <w:r w:rsidR="00AF5A3D">
          <w:rPr>
            <w:noProof/>
            <w:webHidden/>
          </w:rPr>
          <w:tab/>
        </w:r>
        <w:r w:rsidR="00AF5A3D">
          <w:rPr>
            <w:noProof/>
            <w:webHidden/>
          </w:rPr>
          <w:fldChar w:fldCharType="begin"/>
        </w:r>
        <w:r w:rsidR="00AF5A3D">
          <w:rPr>
            <w:noProof/>
            <w:webHidden/>
          </w:rPr>
          <w:instrText xml:space="preserve"> PAGEREF _Toc511244463 \h </w:instrText>
        </w:r>
        <w:r w:rsidR="00AF5A3D">
          <w:rPr>
            <w:noProof/>
            <w:webHidden/>
          </w:rPr>
        </w:r>
        <w:r w:rsidR="00AF5A3D">
          <w:rPr>
            <w:noProof/>
            <w:webHidden/>
          </w:rPr>
          <w:fldChar w:fldCharType="separate"/>
        </w:r>
        <w:r w:rsidR="00AF5A3D">
          <w:rPr>
            <w:noProof/>
            <w:webHidden/>
          </w:rPr>
          <w:t>13</w:t>
        </w:r>
        <w:r w:rsidR="00AF5A3D">
          <w:rPr>
            <w:noProof/>
            <w:webHidden/>
          </w:rPr>
          <w:fldChar w:fldCharType="end"/>
        </w:r>
      </w:hyperlink>
    </w:p>
    <w:p w14:paraId="20CF64AE" w14:textId="2D95BF77" w:rsidR="00AF5A3D" w:rsidRDefault="003F5C5C">
      <w:pPr>
        <w:pStyle w:val="Sumrio1"/>
        <w:tabs>
          <w:tab w:val="right" w:leader="dot" w:pos="9062"/>
        </w:tabs>
        <w:rPr>
          <w:rFonts w:asciiTheme="minorHAnsi" w:eastAsiaTheme="minorEastAsia" w:hAnsiTheme="minorHAnsi" w:cstheme="minorBidi"/>
          <w:noProof/>
          <w:sz w:val="22"/>
          <w:szCs w:val="22"/>
        </w:rPr>
      </w:pPr>
      <w:hyperlink w:anchor="_Toc511244464" w:history="1">
        <w:r w:rsidR="00AF5A3D" w:rsidRPr="001A2921">
          <w:rPr>
            <w:rStyle w:val="Hyperlink"/>
            <w:noProof/>
          </w:rPr>
          <w:t>LISTA DE ABREVIATURAS E SIGLAS</w:t>
        </w:r>
        <w:r w:rsidR="00AF5A3D">
          <w:rPr>
            <w:noProof/>
            <w:webHidden/>
          </w:rPr>
          <w:tab/>
        </w:r>
        <w:r w:rsidR="00AF5A3D">
          <w:rPr>
            <w:noProof/>
            <w:webHidden/>
          </w:rPr>
          <w:fldChar w:fldCharType="begin"/>
        </w:r>
        <w:r w:rsidR="00AF5A3D">
          <w:rPr>
            <w:noProof/>
            <w:webHidden/>
          </w:rPr>
          <w:instrText xml:space="preserve"> PAGEREF _Toc511244464 \h </w:instrText>
        </w:r>
        <w:r w:rsidR="00AF5A3D">
          <w:rPr>
            <w:noProof/>
            <w:webHidden/>
          </w:rPr>
        </w:r>
        <w:r w:rsidR="00AF5A3D">
          <w:rPr>
            <w:noProof/>
            <w:webHidden/>
          </w:rPr>
          <w:fldChar w:fldCharType="separate"/>
        </w:r>
        <w:r w:rsidR="00AF5A3D">
          <w:rPr>
            <w:noProof/>
            <w:webHidden/>
          </w:rPr>
          <w:t>15</w:t>
        </w:r>
        <w:r w:rsidR="00AF5A3D">
          <w:rPr>
            <w:noProof/>
            <w:webHidden/>
          </w:rPr>
          <w:fldChar w:fldCharType="end"/>
        </w:r>
      </w:hyperlink>
    </w:p>
    <w:p w14:paraId="4F563A28" w14:textId="1F232C7F" w:rsidR="00AF5A3D" w:rsidRDefault="003F5C5C">
      <w:pPr>
        <w:pStyle w:val="Sumrio1"/>
        <w:tabs>
          <w:tab w:val="left" w:pos="480"/>
          <w:tab w:val="right" w:leader="dot" w:pos="9062"/>
        </w:tabs>
        <w:rPr>
          <w:rFonts w:asciiTheme="minorHAnsi" w:eastAsiaTheme="minorEastAsia" w:hAnsiTheme="minorHAnsi" w:cstheme="minorBidi"/>
          <w:noProof/>
          <w:sz w:val="22"/>
          <w:szCs w:val="22"/>
        </w:rPr>
      </w:pPr>
      <w:hyperlink w:anchor="_Toc511244465" w:history="1">
        <w:r w:rsidR="00AF5A3D" w:rsidRPr="001A2921">
          <w:rPr>
            <w:rStyle w:val="Hyperlink"/>
            <w:noProof/>
          </w:rPr>
          <w:t>1</w:t>
        </w:r>
        <w:r w:rsidR="00AF5A3D">
          <w:rPr>
            <w:rFonts w:asciiTheme="minorHAnsi" w:eastAsiaTheme="minorEastAsia" w:hAnsiTheme="minorHAnsi" w:cstheme="minorBidi"/>
            <w:noProof/>
            <w:sz w:val="22"/>
            <w:szCs w:val="22"/>
          </w:rPr>
          <w:tab/>
        </w:r>
        <w:r w:rsidR="00AF5A3D" w:rsidRPr="001A2921">
          <w:rPr>
            <w:rStyle w:val="Hyperlink"/>
            <w:noProof/>
          </w:rPr>
          <w:t>INTRODUÇÃO</w:t>
        </w:r>
        <w:r w:rsidR="00AF5A3D">
          <w:rPr>
            <w:noProof/>
            <w:webHidden/>
          </w:rPr>
          <w:tab/>
        </w:r>
        <w:r w:rsidR="00AF5A3D">
          <w:rPr>
            <w:noProof/>
            <w:webHidden/>
          </w:rPr>
          <w:fldChar w:fldCharType="begin"/>
        </w:r>
        <w:r w:rsidR="00AF5A3D">
          <w:rPr>
            <w:noProof/>
            <w:webHidden/>
          </w:rPr>
          <w:instrText xml:space="preserve"> PAGEREF _Toc511244465 \h </w:instrText>
        </w:r>
        <w:r w:rsidR="00AF5A3D">
          <w:rPr>
            <w:noProof/>
            <w:webHidden/>
          </w:rPr>
        </w:r>
        <w:r w:rsidR="00AF5A3D">
          <w:rPr>
            <w:noProof/>
            <w:webHidden/>
          </w:rPr>
          <w:fldChar w:fldCharType="separate"/>
        </w:r>
        <w:r w:rsidR="00AF5A3D">
          <w:rPr>
            <w:noProof/>
            <w:webHidden/>
          </w:rPr>
          <w:t>17</w:t>
        </w:r>
        <w:r w:rsidR="00AF5A3D">
          <w:rPr>
            <w:noProof/>
            <w:webHidden/>
          </w:rPr>
          <w:fldChar w:fldCharType="end"/>
        </w:r>
      </w:hyperlink>
    </w:p>
    <w:p w14:paraId="3A01ED4B" w14:textId="362EF7ED" w:rsidR="00AF5A3D" w:rsidRDefault="003F5C5C">
      <w:pPr>
        <w:pStyle w:val="Sumrio1"/>
        <w:tabs>
          <w:tab w:val="left" w:pos="480"/>
          <w:tab w:val="right" w:leader="dot" w:pos="9062"/>
        </w:tabs>
        <w:rPr>
          <w:rFonts w:asciiTheme="minorHAnsi" w:eastAsiaTheme="minorEastAsia" w:hAnsiTheme="minorHAnsi" w:cstheme="minorBidi"/>
          <w:noProof/>
          <w:sz w:val="22"/>
          <w:szCs w:val="22"/>
        </w:rPr>
      </w:pPr>
      <w:hyperlink w:anchor="_Toc511244466" w:history="1">
        <w:r w:rsidR="00AF5A3D" w:rsidRPr="001A2921">
          <w:rPr>
            <w:rStyle w:val="Hyperlink"/>
            <w:noProof/>
          </w:rPr>
          <w:t>2</w:t>
        </w:r>
        <w:r w:rsidR="00AF5A3D">
          <w:rPr>
            <w:rFonts w:asciiTheme="minorHAnsi" w:eastAsiaTheme="minorEastAsia" w:hAnsiTheme="minorHAnsi" w:cstheme="minorBidi"/>
            <w:noProof/>
            <w:sz w:val="22"/>
            <w:szCs w:val="22"/>
          </w:rPr>
          <w:tab/>
        </w:r>
        <w:r w:rsidR="00AF5A3D" w:rsidRPr="001A2921">
          <w:rPr>
            <w:rStyle w:val="Hyperlink"/>
            <w:noProof/>
          </w:rPr>
          <w:t>FUNDAMENTAÇÃO TEÓRICA</w:t>
        </w:r>
        <w:r w:rsidR="00AF5A3D">
          <w:rPr>
            <w:noProof/>
            <w:webHidden/>
          </w:rPr>
          <w:tab/>
        </w:r>
        <w:r w:rsidR="00AF5A3D">
          <w:rPr>
            <w:noProof/>
            <w:webHidden/>
          </w:rPr>
          <w:fldChar w:fldCharType="begin"/>
        </w:r>
        <w:r w:rsidR="00AF5A3D">
          <w:rPr>
            <w:noProof/>
            <w:webHidden/>
          </w:rPr>
          <w:instrText xml:space="preserve"> PAGEREF _Toc511244466 \h </w:instrText>
        </w:r>
        <w:r w:rsidR="00AF5A3D">
          <w:rPr>
            <w:noProof/>
            <w:webHidden/>
          </w:rPr>
        </w:r>
        <w:r w:rsidR="00AF5A3D">
          <w:rPr>
            <w:noProof/>
            <w:webHidden/>
          </w:rPr>
          <w:fldChar w:fldCharType="separate"/>
        </w:r>
        <w:r w:rsidR="00AF5A3D">
          <w:rPr>
            <w:noProof/>
            <w:webHidden/>
          </w:rPr>
          <w:t>18</w:t>
        </w:r>
        <w:r w:rsidR="00AF5A3D">
          <w:rPr>
            <w:noProof/>
            <w:webHidden/>
          </w:rPr>
          <w:fldChar w:fldCharType="end"/>
        </w:r>
      </w:hyperlink>
    </w:p>
    <w:p w14:paraId="76F92B23" w14:textId="59622D6F" w:rsidR="00AF5A3D" w:rsidRDefault="003F5C5C">
      <w:pPr>
        <w:pStyle w:val="Sumrio2"/>
        <w:tabs>
          <w:tab w:val="left" w:pos="880"/>
          <w:tab w:val="right" w:leader="dot" w:pos="9062"/>
        </w:tabs>
        <w:rPr>
          <w:rFonts w:asciiTheme="minorHAnsi" w:eastAsiaTheme="minorEastAsia" w:hAnsiTheme="minorHAnsi" w:cstheme="minorBidi"/>
          <w:noProof/>
          <w:sz w:val="22"/>
          <w:szCs w:val="22"/>
        </w:rPr>
      </w:pPr>
      <w:hyperlink w:anchor="_Toc511244467" w:history="1">
        <w:r w:rsidR="00AF5A3D" w:rsidRPr="001A2921">
          <w:rPr>
            <w:rStyle w:val="Hyperlink"/>
            <w:rFonts w:cs="Arial"/>
            <w:noProof/>
          </w:rPr>
          <w:t>2.1</w:t>
        </w:r>
        <w:r w:rsidR="00AF5A3D">
          <w:rPr>
            <w:rFonts w:asciiTheme="minorHAnsi" w:eastAsiaTheme="minorEastAsia" w:hAnsiTheme="minorHAnsi" w:cstheme="minorBidi"/>
            <w:noProof/>
            <w:sz w:val="22"/>
            <w:szCs w:val="22"/>
          </w:rPr>
          <w:tab/>
        </w:r>
        <w:r w:rsidR="00AF5A3D" w:rsidRPr="001A2921">
          <w:rPr>
            <w:rStyle w:val="Hyperlink"/>
            <w:rFonts w:cs="Arial"/>
            <w:noProof/>
          </w:rPr>
          <w:t xml:space="preserve">Dados </w:t>
        </w:r>
        <w:r w:rsidR="00AF5A3D" w:rsidRPr="001A2921">
          <w:rPr>
            <w:rStyle w:val="Hyperlink"/>
            <w:noProof/>
          </w:rPr>
          <w:t>Categóricos</w:t>
        </w:r>
        <w:r w:rsidR="00AF5A3D" w:rsidRPr="001A2921">
          <w:rPr>
            <w:rStyle w:val="Hyperlink"/>
            <w:rFonts w:cs="Arial"/>
            <w:noProof/>
          </w:rPr>
          <w:t xml:space="preserve"> Multivariados</w:t>
        </w:r>
        <w:r w:rsidR="00AF5A3D">
          <w:rPr>
            <w:noProof/>
            <w:webHidden/>
          </w:rPr>
          <w:tab/>
        </w:r>
        <w:r w:rsidR="00AF5A3D">
          <w:rPr>
            <w:noProof/>
            <w:webHidden/>
          </w:rPr>
          <w:fldChar w:fldCharType="begin"/>
        </w:r>
        <w:r w:rsidR="00AF5A3D">
          <w:rPr>
            <w:noProof/>
            <w:webHidden/>
          </w:rPr>
          <w:instrText xml:space="preserve"> PAGEREF _Toc511244467 \h </w:instrText>
        </w:r>
        <w:r w:rsidR="00AF5A3D">
          <w:rPr>
            <w:noProof/>
            <w:webHidden/>
          </w:rPr>
        </w:r>
        <w:r w:rsidR="00AF5A3D">
          <w:rPr>
            <w:noProof/>
            <w:webHidden/>
          </w:rPr>
          <w:fldChar w:fldCharType="separate"/>
        </w:r>
        <w:r w:rsidR="00AF5A3D">
          <w:rPr>
            <w:noProof/>
            <w:webHidden/>
          </w:rPr>
          <w:t>19</w:t>
        </w:r>
        <w:r w:rsidR="00AF5A3D">
          <w:rPr>
            <w:noProof/>
            <w:webHidden/>
          </w:rPr>
          <w:fldChar w:fldCharType="end"/>
        </w:r>
      </w:hyperlink>
    </w:p>
    <w:p w14:paraId="4FF8D633" w14:textId="608B1D74" w:rsidR="00AF5A3D" w:rsidRDefault="003F5C5C">
      <w:pPr>
        <w:pStyle w:val="Sumrio2"/>
        <w:tabs>
          <w:tab w:val="left" w:pos="880"/>
          <w:tab w:val="right" w:leader="dot" w:pos="9062"/>
        </w:tabs>
        <w:rPr>
          <w:rFonts w:asciiTheme="minorHAnsi" w:eastAsiaTheme="minorEastAsia" w:hAnsiTheme="minorHAnsi" w:cstheme="minorBidi"/>
          <w:noProof/>
          <w:sz w:val="22"/>
          <w:szCs w:val="22"/>
        </w:rPr>
      </w:pPr>
      <w:hyperlink w:anchor="_Toc511244468" w:history="1">
        <w:r w:rsidR="00AF5A3D" w:rsidRPr="001A2921">
          <w:rPr>
            <w:rStyle w:val="Hyperlink"/>
            <w:rFonts w:cs="Arial"/>
            <w:noProof/>
          </w:rPr>
          <w:t>2.2</w:t>
        </w:r>
        <w:r w:rsidR="00AF5A3D">
          <w:rPr>
            <w:rFonts w:asciiTheme="minorHAnsi" w:eastAsiaTheme="minorEastAsia" w:hAnsiTheme="minorHAnsi" w:cstheme="minorBidi"/>
            <w:noProof/>
            <w:sz w:val="22"/>
            <w:szCs w:val="22"/>
          </w:rPr>
          <w:tab/>
        </w:r>
        <w:r w:rsidR="00AF5A3D" w:rsidRPr="001A2921">
          <w:rPr>
            <w:rStyle w:val="Hyperlink"/>
            <w:rFonts w:cs="Arial"/>
            <w:noProof/>
          </w:rPr>
          <w:t>Dados de Múltipla Escolha</w:t>
        </w:r>
        <w:r w:rsidR="00AF5A3D">
          <w:rPr>
            <w:noProof/>
            <w:webHidden/>
          </w:rPr>
          <w:tab/>
        </w:r>
        <w:r w:rsidR="00AF5A3D">
          <w:rPr>
            <w:noProof/>
            <w:webHidden/>
          </w:rPr>
          <w:fldChar w:fldCharType="begin"/>
        </w:r>
        <w:r w:rsidR="00AF5A3D">
          <w:rPr>
            <w:noProof/>
            <w:webHidden/>
          </w:rPr>
          <w:instrText xml:space="preserve"> PAGEREF _Toc511244468 \h </w:instrText>
        </w:r>
        <w:r w:rsidR="00AF5A3D">
          <w:rPr>
            <w:noProof/>
            <w:webHidden/>
          </w:rPr>
        </w:r>
        <w:r w:rsidR="00AF5A3D">
          <w:rPr>
            <w:noProof/>
            <w:webHidden/>
          </w:rPr>
          <w:fldChar w:fldCharType="separate"/>
        </w:r>
        <w:r w:rsidR="00AF5A3D">
          <w:rPr>
            <w:noProof/>
            <w:webHidden/>
          </w:rPr>
          <w:t>20</w:t>
        </w:r>
        <w:r w:rsidR="00AF5A3D">
          <w:rPr>
            <w:noProof/>
            <w:webHidden/>
          </w:rPr>
          <w:fldChar w:fldCharType="end"/>
        </w:r>
      </w:hyperlink>
    </w:p>
    <w:p w14:paraId="183E3F5E" w14:textId="5124D54E" w:rsidR="00AF5A3D" w:rsidRDefault="003F5C5C">
      <w:pPr>
        <w:pStyle w:val="Sumrio2"/>
        <w:tabs>
          <w:tab w:val="left" w:pos="880"/>
          <w:tab w:val="right" w:leader="dot" w:pos="9062"/>
        </w:tabs>
        <w:rPr>
          <w:rFonts w:asciiTheme="minorHAnsi" w:eastAsiaTheme="minorEastAsia" w:hAnsiTheme="minorHAnsi" w:cstheme="minorBidi"/>
          <w:noProof/>
          <w:sz w:val="22"/>
          <w:szCs w:val="22"/>
        </w:rPr>
      </w:pPr>
      <w:hyperlink w:anchor="_Toc511244469" w:history="1">
        <w:r w:rsidR="00AF5A3D" w:rsidRPr="001A2921">
          <w:rPr>
            <w:rStyle w:val="Hyperlink"/>
            <w:rFonts w:cs="Arial"/>
            <w:noProof/>
          </w:rPr>
          <w:t>2.3</w:t>
        </w:r>
        <w:r w:rsidR="00AF5A3D">
          <w:rPr>
            <w:rFonts w:asciiTheme="minorHAnsi" w:eastAsiaTheme="minorEastAsia" w:hAnsiTheme="minorHAnsi" w:cstheme="minorBidi"/>
            <w:noProof/>
            <w:sz w:val="22"/>
            <w:szCs w:val="22"/>
          </w:rPr>
          <w:tab/>
        </w:r>
        <w:r w:rsidR="00AF5A3D" w:rsidRPr="001A2921">
          <w:rPr>
            <w:rStyle w:val="Hyperlink"/>
            <w:rFonts w:cs="Arial"/>
            <w:noProof/>
          </w:rPr>
          <w:t>DUAL SCALING</w:t>
        </w:r>
        <w:r w:rsidR="00AF5A3D">
          <w:rPr>
            <w:noProof/>
            <w:webHidden/>
          </w:rPr>
          <w:tab/>
        </w:r>
        <w:r w:rsidR="00AF5A3D">
          <w:rPr>
            <w:noProof/>
            <w:webHidden/>
          </w:rPr>
          <w:fldChar w:fldCharType="begin"/>
        </w:r>
        <w:r w:rsidR="00AF5A3D">
          <w:rPr>
            <w:noProof/>
            <w:webHidden/>
          </w:rPr>
          <w:instrText xml:space="preserve"> PAGEREF _Toc511244469 \h </w:instrText>
        </w:r>
        <w:r w:rsidR="00AF5A3D">
          <w:rPr>
            <w:noProof/>
            <w:webHidden/>
          </w:rPr>
        </w:r>
        <w:r w:rsidR="00AF5A3D">
          <w:rPr>
            <w:noProof/>
            <w:webHidden/>
          </w:rPr>
          <w:fldChar w:fldCharType="separate"/>
        </w:r>
        <w:r w:rsidR="00AF5A3D">
          <w:rPr>
            <w:noProof/>
            <w:webHidden/>
          </w:rPr>
          <w:t>20</w:t>
        </w:r>
        <w:r w:rsidR="00AF5A3D">
          <w:rPr>
            <w:noProof/>
            <w:webHidden/>
          </w:rPr>
          <w:fldChar w:fldCharType="end"/>
        </w:r>
      </w:hyperlink>
    </w:p>
    <w:p w14:paraId="2711AEA6" w14:textId="3DEF59CD" w:rsidR="00AF5A3D" w:rsidRDefault="003F5C5C">
      <w:pPr>
        <w:pStyle w:val="Sumrio2"/>
        <w:tabs>
          <w:tab w:val="left" w:pos="880"/>
          <w:tab w:val="right" w:leader="dot" w:pos="9062"/>
        </w:tabs>
        <w:rPr>
          <w:rFonts w:asciiTheme="minorHAnsi" w:eastAsiaTheme="minorEastAsia" w:hAnsiTheme="minorHAnsi" w:cstheme="minorBidi"/>
          <w:noProof/>
          <w:sz w:val="22"/>
          <w:szCs w:val="22"/>
        </w:rPr>
      </w:pPr>
      <w:hyperlink w:anchor="_Toc511244470" w:history="1">
        <w:r w:rsidR="00AF5A3D" w:rsidRPr="001A2921">
          <w:rPr>
            <w:rStyle w:val="Hyperlink"/>
            <w:rFonts w:cs="Arial"/>
            <w:noProof/>
          </w:rPr>
          <w:t>2.4</w:t>
        </w:r>
        <w:r w:rsidR="00AF5A3D">
          <w:rPr>
            <w:rFonts w:asciiTheme="minorHAnsi" w:eastAsiaTheme="minorEastAsia" w:hAnsiTheme="minorHAnsi" w:cstheme="minorBidi"/>
            <w:noProof/>
            <w:sz w:val="22"/>
            <w:szCs w:val="22"/>
          </w:rPr>
          <w:tab/>
        </w:r>
        <w:r w:rsidR="00AF5A3D" w:rsidRPr="001A2921">
          <w:rPr>
            <w:rStyle w:val="Hyperlink"/>
            <w:rFonts w:cs="Arial"/>
            <w:noProof/>
          </w:rPr>
          <w:t>Exemplo Prático</w:t>
        </w:r>
        <w:r w:rsidR="00AF5A3D">
          <w:rPr>
            <w:noProof/>
            <w:webHidden/>
          </w:rPr>
          <w:tab/>
        </w:r>
        <w:r w:rsidR="00AF5A3D">
          <w:rPr>
            <w:noProof/>
            <w:webHidden/>
          </w:rPr>
          <w:fldChar w:fldCharType="begin"/>
        </w:r>
        <w:r w:rsidR="00AF5A3D">
          <w:rPr>
            <w:noProof/>
            <w:webHidden/>
          </w:rPr>
          <w:instrText xml:space="preserve"> PAGEREF _Toc511244470 \h </w:instrText>
        </w:r>
        <w:r w:rsidR="00AF5A3D">
          <w:rPr>
            <w:noProof/>
            <w:webHidden/>
          </w:rPr>
        </w:r>
        <w:r w:rsidR="00AF5A3D">
          <w:rPr>
            <w:noProof/>
            <w:webHidden/>
          </w:rPr>
          <w:fldChar w:fldCharType="separate"/>
        </w:r>
        <w:r w:rsidR="00AF5A3D">
          <w:rPr>
            <w:noProof/>
            <w:webHidden/>
          </w:rPr>
          <w:t>24</w:t>
        </w:r>
        <w:r w:rsidR="00AF5A3D">
          <w:rPr>
            <w:noProof/>
            <w:webHidden/>
          </w:rPr>
          <w:fldChar w:fldCharType="end"/>
        </w:r>
      </w:hyperlink>
    </w:p>
    <w:p w14:paraId="6C65E44D" w14:textId="08DC2AA4" w:rsidR="00AF5A3D" w:rsidRDefault="003F5C5C">
      <w:pPr>
        <w:pStyle w:val="Sumrio2"/>
        <w:tabs>
          <w:tab w:val="left" w:pos="880"/>
          <w:tab w:val="right" w:leader="dot" w:pos="9062"/>
        </w:tabs>
        <w:rPr>
          <w:rFonts w:asciiTheme="minorHAnsi" w:eastAsiaTheme="minorEastAsia" w:hAnsiTheme="minorHAnsi" w:cstheme="minorBidi"/>
          <w:noProof/>
          <w:sz w:val="22"/>
          <w:szCs w:val="22"/>
        </w:rPr>
      </w:pPr>
      <w:hyperlink w:anchor="_Toc511244471" w:history="1">
        <w:r w:rsidR="00AF5A3D" w:rsidRPr="001A2921">
          <w:rPr>
            <w:rStyle w:val="Hyperlink"/>
            <w:noProof/>
          </w:rPr>
          <w:t>2.5</w:t>
        </w:r>
        <w:r w:rsidR="00AF5A3D">
          <w:rPr>
            <w:rFonts w:asciiTheme="minorHAnsi" w:eastAsiaTheme="minorEastAsia" w:hAnsiTheme="minorHAnsi" w:cstheme="minorBidi"/>
            <w:noProof/>
            <w:sz w:val="22"/>
            <w:szCs w:val="22"/>
          </w:rPr>
          <w:tab/>
        </w:r>
        <w:r w:rsidR="00AF5A3D" w:rsidRPr="001A2921">
          <w:rPr>
            <w:rStyle w:val="Hyperlink"/>
            <w:noProof/>
          </w:rPr>
          <w:t>Cálculo das distâncias</w:t>
        </w:r>
        <w:r w:rsidR="00AF5A3D">
          <w:rPr>
            <w:noProof/>
            <w:webHidden/>
          </w:rPr>
          <w:tab/>
        </w:r>
        <w:r w:rsidR="00AF5A3D">
          <w:rPr>
            <w:noProof/>
            <w:webHidden/>
          </w:rPr>
          <w:fldChar w:fldCharType="begin"/>
        </w:r>
        <w:r w:rsidR="00AF5A3D">
          <w:rPr>
            <w:noProof/>
            <w:webHidden/>
          </w:rPr>
          <w:instrText xml:space="preserve"> PAGEREF _Toc511244471 \h </w:instrText>
        </w:r>
        <w:r w:rsidR="00AF5A3D">
          <w:rPr>
            <w:noProof/>
            <w:webHidden/>
          </w:rPr>
        </w:r>
        <w:r w:rsidR="00AF5A3D">
          <w:rPr>
            <w:noProof/>
            <w:webHidden/>
          </w:rPr>
          <w:fldChar w:fldCharType="separate"/>
        </w:r>
        <w:r w:rsidR="00AF5A3D">
          <w:rPr>
            <w:noProof/>
            <w:webHidden/>
          </w:rPr>
          <w:t>37</w:t>
        </w:r>
        <w:r w:rsidR="00AF5A3D">
          <w:rPr>
            <w:noProof/>
            <w:webHidden/>
          </w:rPr>
          <w:fldChar w:fldCharType="end"/>
        </w:r>
      </w:hyperlink>
    </w:p>
    <w:p w14:paraId="1BF4618D" w14:textId="3955DE69" w:rsidR="00AF5A3D" w:rsidRDefault="003F5C5C">
      <w:pPr>
        <w:pStyle w:val="Sumrio3"/>
        <w:tabs>
          <w:tab w:val="left" w:pos="1320"/>
          <w:tab w:val="right" w:leader="dot" w:pos="9062"/>
        </w:tabs>
        <w:rPr>
          <w:rFonts w:asciiTheme="minorHAnsi" w:eastAsiaTheme="minorEastAsia" w:hAnsiTheme="minorHAnsi" w:cstheme="minorBidi"/>
          <w:noProof/>
          <w:sz w:val="22"/>
          <w:szCs w:val="22"/>
        </w:rPr>
      </w:pPr>
      <w:hyperlink w:anchor="_Toc511244472" w:history="1">
        <w:r w:rsidR="00AF5A3D" w:rsidRPr="001A2921">
          <w:rPr>
            <w:rStyle w:val="Hyperlink"/>
            <w:noProof/>
            <w14:scene3d>
              <w14:camera w14:prst="orthographicFront"/>
              <w14:lightRig w14:rig="threePt" w14:dir="t">
                <w14:rot w14:lat="0" w14:lon="0" w14:rev="0"/>
              </w14:lightRig>
            </w14:scene3d>
          </w:rPr>
          <w:t>2.5.1</w:t>
        </w:r>
        <w:r w:rsidR="00AF5A3D">
          <w:rPr>
            <w:rFonts w:asciiTheme="minorHAnsi" w:eastAsiaTheme="minorEastAsia" w:hAnsiTheme="minorHAnsi" w:cstheme="minorBidi"/>
            <w:noProof/>
            <w:sz w:val="22"/>
            <w:szCs w:val="22"/>
          </w:rPr>
          <w:tab/>
        </w:r>
        <w:r w:rsidR="00AF5A3D" w:rsidRPr="001A2921">
          <w:rPr>
            <w:rStyle w:val="Hyperlink"/>
            <w:noProof/>
          </w:rPr>
          <w:t>Distâncias Intra-Grupo - Itens</w:t>
        </w:r>
        <w:r w:rsidR="00AF5A3D">
          <w:rPr>
            <w:noProof/>
            <w:webHidden/>
          </w:rPr>
          <w:tab/>
        </w:r>
        <w:r w:rsidR="00AF5A3D">
          <w:rPr>
            <w:noProof/>
            <w:webHidden/>
          </w:rPr>
          <w:fldChar w:fldCharType="begin"/>
        </w:r>
        <w:r w:rsidR="00AF5A3D">
          <w:rPr>
            <w:noProof/>
            <w:webHidden/>
          </w:rPr>
          <w:instrText xml:space="preserve"> PAGEREF _Toc511244472 \h </w:instrText>
        </w:r>
        <w:r w:rsidR="00AF5A3D">
          <w:rPr>
            <w:noProof/>
            <w:webHidden/>
          </w:rPr>
        </w:r>
        <w:r w:rsidR="00AF5A3D">
          <w:rPr>
            <w:noProof/>
            <w:webHidden/>
          </w:rPr>
          <w:fldChar w:fldCharType="separate"/>
        </w:r>
        <w:r w:rsidR="00AF5A3D">
          <w:rPr>
            <w:noProof/>
            <w:webHidden/>
          </w:rPr>
          <w:t>38</w:t>
        </w:r>
        <w:r w:rsidR="00AF5A3D">
          <w:rPr>
            <w:noProof/>
            <w:webHidden/>
          </w:rPr>
          <w:fldChar w:fldCharType="end"/>
        </w:r>
      </w:hyperlink>
    </w:p>
    <w:p w14:paraId="094F1034" w14:textId="58F05E68" w:rsidR="00AF5A3D" w:rsidRDefault="003F5C5C">
      <w:pPr>
        <w:pStyle w:val="Sumrio3"/>
        <w:tabs>
          <w:tab w:val="left" w:pos="1320"/>
          <w:tab w:val="right" w:leader="dot" w:pos="9062"/>
        </w:tabs>
        <w:rPr>
          <w:rFonts w:asciiTheme="minorHAnsi" w:eastAsiaTheme="minorEastAsia" w:hAnsiTheme="minorHAnsi" w:cstheme="minorBidi"/>
          <w:noProof/>
          <w:sz w:val="22"/>
          <w:szCs w:val="22"/>
        </w:rPr>
      </w:pPr>
      <w:hyperlink w:anchor="_Toc511244473" w:history="1">
        <w:r w:rsidR="00AF5A3D" w:rsidRPr="001A2921">
          <w:rPr>
            <w:rStyle w:val="Hyperlink"/>
            <w:noProof/>
            <w14:scene3d>
              <w14:camera w14:prst="orthographicFront"/>
              <w14:lightRig w14:rig="threePt" w14:dir="t">
                <w14:rot w14:lat="0" w14:lon="0" w14:rev="0"/>
              </w14:lightRig>
            </w14:scene3d>
          </w:rPr>
          <w:t>2.5.2</w:t>
        </w:r>
        <w:r w:rsidR="00AF5A3D">
          <w:rPr>
            <w:rFonts w:asciiTheme="minorHAnsi" w:eastAsiaTheme="minorEastAsia" w:hAnsiTheme="minorHAnsi" w:cstheme="minorBidi"/>
            <w:noProof/>
            <w:sz w:val="22"/>
            <w:szCs w:val="22"/>
          </w:rPr>
          <w:tab/>
        </w:r>
        <w:r w:rsidR="00AF5A3D" w:rsidRPr="001A2921">
          <w:rPr>
            <w:rStyle w:val="Hyperlink"/>
            <w:noProof/>
          </w:rPr>
          <w:t>Distâncias Intra-Grupo - Transações</w:t>
        </w:r>
        <w:r w:rsidR="00AF5A3D">
          <w:rPr>
            <w:noProof/>
            <w:webHidden/>
          </w:rPr>
          <w:tab/>
        </w:r>
        <w:r w:rsidR="00AF5A3D">
          <w:rPr>
            <w:noProof/>
            <w:webHidden/>
          </w:rPr>
          <w:fldChar w:fldCharType="begin"/>
        </w:r>
        <w:r w:rsidR="00AF5A3D">
          <w:rPr>
            <w:noProof/>
            <w:webHidden/>
          </w:rPr>
          <w:instrText xml:space="preserve"> PAGEREF _Toc511244473 \h </w:instrText>
        </w:r>
        <w:r w:rsidR="00AF5A3D">
          <w:rPr>
            <w:noProof/>
            <w:webHidden/>
          </w:rPr>
        </w:r>
        <w:r w:rsidR="00AF5A3D">
          <w:rPr>
            <w:noProof/>
            <w:webHidden/>
          </w:rPr>
          <w:fldChar w:fldCharType="separate"/>
        </w:r>
        <w:r w:rsidR="00AF5A3D">
          <w:rPr>
            <w:noProof/>
            <w:webHidden/>
          </w:rPr>
          <w:t>43</w:t>
        </w:r>
        <w:r w:rsidR="00AF5A3D">
          <w:rPr>
            <w:noProof/>
            <w:webHidden/>
          </w:rPr>
          <w:fldChar w:fldCharType="end"/>
        </w:r>
      </w:hyperlink>
    </w:p>
    <w:p w14:paraId="392D5449" w14:textId="3665FCAB" w:rsidR="00AF5A3D" w:rsidRDefault="003F5C5C">
      <w:pPr>
        <w:pStyle w:val="Sumrio3"/>
        <w:tabs>
          <w:tab w:val="left" w:pos="1320"/>
          <w:tab w:val="right" w:leader="dot" w:pos="9062"/>
        </w:tabs>
        <w:rPr>
          <w:rFonts w:asciiTheme="minorHAnsi" w:eastAsiaTheme="minorEastAsia" w:hAnsiTheme="minorHAnsi" w:cstheme="minorBidi"/>
          <w:noProof/>
          <w:sz w:val="22"/>
          <w:szCs w:val="22"/>
        </w:rPr>
      </w:pPr>
      <w:hyperlink w:anchor="_Toc511244474" w:history="1">
        <w:r w:rsidR="00AF5A3D" w:rsidRPr="001A2921">
          <w:rPr>
            <w:rStyle w:val="Hyperlink"/>
            <w:noProof/>
            <w14:scene3d>
              <w14:camera w14:prst="orthographicFront"/>
              <w14:lightRig w14:rig="threePt" w14:dir="t">
                <w14:rot w14:lat="0" w14:lon="0" w14:rev="0"/>
              </w14:lightRig>
            </w14:scene3d>
          </w:rPr>
          <w:t>2.5.3</w:t>
        </w:r>
        <w:r w:rsidR="00AF5A3D">
          <w:rPr>
            <w:rFonts w:asciiTheme="minorHAnsi" w:eastAsiaTheme="minorEastAsia" w:hAnsiTheme="minorHAnsi" w:cstheme="minorBidi"/>
            <w:noProof/>
            <w:sz w:val="22"/>
            <w:szCs w:val="22"/>
          </w:rPr>
          <w:tab/>
        </w:r>
        <w:r w:rsidR="00AF5A3D" w:rsidRPr="001A2921">
          <w:rPr>
            <w:rStyle w:val="Hyperlink"/>
            <w:noProof/>
          </w:rPr>
          <w:t>Distância Extra-Grupo</w:t>
        </w:r>
        <w:r w:rsidR="00AF5A3D">
          <w:rPr>
            <w:noProof/>
            <w:webHidden/>
          </w:rPr>
          <w:tab/>
        </w:r>
        <w:r w:rsidR="00AF5A3D">
          <w:rPr>
            <w:noProof/>
            <w:webHidden/>
          </w:rPr>
          <w:fldChar w:fldCharType="begin"/>
        </w:r>
        <w:r w:rsidR="00AF5A3D">
          <w:rPr>
            <w:noProof/>
            <w:webHidden/>
          </w:rPr>
          <w:instrText xml:space="preserve"> PAGEREF _Toc511244474 \h </w:instrText>
        </w:r>
        <w:r w:rsidR="00AF5A3D">
          <w:rPr>
            <w:noProof/>
            <w:webHidden/>
          </w:rPr>
        </w:r>
        <w:r w:rsidR="00AF5A3D">
          <w:rPr>
            <w:noProof/>
            <w:webHidden/>
          </w:rPr>
          <w:fldChar w:fldCharType="separate"/>
        </w:r>
        <w:r w:rsidR="00AF5A3D">
          <w:rPr>
            <w:noProof/>
            <w:webHidden/>
          </w:rPr>
          <w:t>54</w:t>
        </w:r>
        <w:r w:rsidR="00AF5A3D">
          <w:rPr>
            <w:noProof/>
            <w:webHidden/>
          </w:rPr>
          <w:fldChar w:fldCharType="end"/>
        </w:r>
      </w:hyperlink>
    </w:p>
    <w:p w14:paraId="1B07539B" w14:textId="0E3F55C5" w:rsidR="00AF5A3D" w:rsidRDefault="003F5C5C">
      <w:pPr>
        <w:pStyle w:val="Sumrio3"/>
        <w:tabs>
          <w:tab w:val="left" w:pos="1320"/>
          <w:tab w:val="right" w:leader="dot" w:pos="9062"/>
        </w:tabs>
        <w:rPr>
          <w:rFonts w:asciiTheme="minorHAnsi" w:eastAsiaTheme="minorEastAsia" w:hAnsiTheme="minorHAnsi" w:cstheme="minorBidi"/>
          <w:noProof/>
          <w:sz w:val="22"/>
          <w:szCs w:val="22"/>
        </w:rPr>
      </w:pPr>
      <w:hyperlink w:anchor="_Toc511244475" w:history="1">
        <w:r w:rsidR="00AF5A3D" w:rsidRPr="001A2921">
          <w:rPr>
            <w:rStyle w:val="Hyperlink"/>
            <w:noProof/>
            <w14:scene3d>
              <w14:camera w14:prst="orthographicFront"/>
              <w14:lightRig w14:rig="threePt" w14:dir="t">
                <w14:rot w14:lat="0" w14:lon="0" w14:rev="0"/>
              </w14:lightRig>
            </w14:scene3d>
          </w:rPr>
          <w:t>2.5.4</w:t>
        </w:r>
        <w:r w:rsidR="00AF5A3D">
          <w:rPr>
            <w:rFonts w:asciiTheme="minorHAnsi" w:eastAsiaTheme="minorEastAsia" w:hAnsiTheme="minorHAnsi" w:cstheme="minorBidi"/>
            <w:noProof/>
            <w:sz w:val="22"/>
            <w:szCs w:val="22"/>
          </w:rPr>
          <w:tab/>
        </w:r>
        <w:r w:rsidR="00AF5A3D" w:rsidRPr="001A2921">
          <w:rPr>
            <w:rStyle w:val="Hyperlink"/>
            <w:noProof/>
          </w:rPr>
          <w:t>REFERÊNCIAS BIBLIOGRÁFICAS</w:t>
        </w:r>
        <w:r w:rsidR="00AF5A3D">
          <w:rPr>
            <w:noProof/>
            <w:webHidden/>
          </w:rPr>
          <w:tab/>
        </w:r>
        <w:r w:rsidR="00AF5A3D">
          <w:rPr>
            <w:noProof/>
            <w:webHidden/>
          </w:rPr>
          <w:fldChar w:fldCharType="begin"/>
        </w:r>
        <w:r w:rsidR="00AF5A3D">
          <w:rPr>
            <w:noProof/>
            <w:webHidden/>
          </w:rPr>
          <w:instrText xml:space="preserve"> PAGEREF _Toc511244475 \h </w:instrText>
        </w:r>
        <w:r w:rsidR="00AF5A3D">
          <w:rPr>
            <w:noProof/>
            <w:webHidden/>
          </w:rPr>
        </w:r>
        <w:r w:rsidR="00AF5A3D">
          <w:rPr>
            <w:noProof/>
            <w:webHidden/>
          </w:rPr>
          <w:fldChar w:fldCharType="separate"/>
        </w:r>
        <w:r w:rsidR="00AF5A3D">
          <w:rPr>
            <w:noProof/>
            <w:webHidden/>
          </w:rPr>
          <w:t>60</w:t>
        </w:r>
        <w:r w:rsidR="00AF5A3D">
          <w:rPr>
            <w:noProof/>
            <w:webHidden/>
          </w:rPr>
          <w:fldChar w:fldCharType="end"/>
        </w:r>
      </w:hyperlink>
    </w:p>
    <w:p w14:paraId="031F280C" w14:textId="2323E641" w:rsidR="00AF5A3D" w:rsidRDefault="003F5C5C">
      <w:pPr>
        <w:pStyle w:val="Sumrio3"/>
        <w:tabs>
          <w:tab w:val="left" w:pos="1320"/>
          <w:tab w:val="right" w:leader="dot" w:pos="9062"/>
        </w:tabs>
        <w:rPr>
          <w:rFonts w:asciiTheme="minorHAnsi" w:eastAsiaTheme="minorEastAsia" w:hAnsiTheme="minorHAnsi" w:cstheme="minorBidi"/>
          <w:noProof/>
          <w:sz w:val="22"/>
          <w:szCs w:val="22"/>
        </w:rPr>
      </w:pPr>
      <w:hyperlink w:anchor="_Toc511244476" w:history="1">
        <w:r w:rsidR="00AF5A3D" w:rsidRPr="001A2921">
          <w:rPr>
            <w:rStyle w:val="Hyperlink"/>
            <w:noProof/>
            <w14:scene3d>
              <w14:camera w14:prst="orthographicFront"/>
              <w14:lightRig w14:rig="threePt" w14:dir="t">
                <w14:rot w14:lat="0" w14:lon="0" w14:rev="0"/>
              </w14:lightRig>
            </w14:scene3d>
          </w:rPr>
          <w:t>2.5.5</w:t>
        </w:r>
        <w:r w:rsidR="00AF5A3D">
          <w:rPr>
            <w:rFonts w:asciiTheme="minorHAnsi" w:eastAsiaTheme="minorEastAsia" w:hAnsiTheme="minorHAnsi" w:cstheme="minorBidi"/>
            <w:noProof/>
            <w:sz w:val="22"/>
            <w:szCs w:val="22"/>
          </w:rPr>
          <w:tab/>
        </w:r>
        <w:r w:rsidR="00AF5A3D" w:rsidRPr="001A2921">
          <w:rPr>
            <w:rStyle w:val="Hyperlink"/>
            <w:noProof/>
          </w:rPr>
          <w:t>CITAÇÕES</w:t>
        </w:r>
        <w:r w:rsidR="00AF5A3D">
          <w:rPr>
            <w:noProof/>
            <w:webHidden/>
          </w:rPr>
          <w:tab/>
        </w:r>
        <w:r w:rsidR="00AF5A3D">
          <w:rPr>
            <w:noProof/>
            <w:webHidden/>
          </w:rPr>
          <w:fldChar w:fldCharType="begin"/>
        </w:r>
        <w:r w:rsidR="00AF5A3D">
          <w:rPr>
            <w:noProof/>
            <w:webHidden/>
          </w:rPr>
          <w:instrText xml:space="preserve"> PAGEREF _Toc511244476 \h </w:instrText>
        </w:r>
        <w:r w:rsidR="00AF5A3D">
          <w:rPr>
            <w:noProof/>
            <w:webHidden/>
          </w:rPr>
        </w:r>
        <w:r w:rsidR="00AF5A3D">
          <w:rPr>
            <w:noProof/>
            <w:webHidden/>
          </w:rPr>
          <w:fldChar w:fldCharType="separate"/>
        </w:r>
        <w:r w:rsidR="00AF5A3D">
          <w:rPr>
            <w:noProof/>
            <w:webHidden/>
          </w:rPr>
          <w:t>61</w:t>
        </w:r>
        <w:r w:rsidR="00AF5A3D">
          <w:rPr>
            <w:noProof/>
            <w:webHidden/>
          </w:rPr>
          <w:fldChar w:fldCharType="end"/>
        </w:r>
      </w:hyperlink>
    </w:p>
    <w:p w14:paraId="5D4FF374" w14:textId="7852B594" w:rsidR="00AF5A3D" w:rsidRDefault="003F5C5C">
      <w:pPr>
        <w:pStyle w:val="Sumrio3"/>
        <w:tabs>
          <w:tab w:val="left" w:pos="1320"/>
          <w:tab w:val="right" w:leader="dot" w:pos="9062"/>
        </w:tabs>
        <w:rPr>
          <w:rFonts w:asciiTheme="minorHAnsi" w:eastAsiaTheme="minorEastAsia" w:hAnsiTheme="minorHAnsi" w:cstheme="minorBidi"/>
          <w:noProof/>
          <w:sz w:val="22"/>
          <w:szCs w:val="22"/>
        </w:rPr>
      </w:pPr>
      <w:hyperlink w:anchor="_Toc511244477" w:history="1">
        <w:r w:rsidR="00AF5A3D" w:rsidRPr="001A2921">
          <w:rPr>
            <w:rStyle w:val="Hyperlink"/>
            <w:noProof/>
            <w14:scene3d>
              <w14:camera w14:prst="orthographicFront"/>
              <w14:lightRig w14:rig="threePt" w14:dir="t">
                <w14:rot w14:lat="0" w14:lon="0" w14:rev="0"/>
              </w14:lightRig>
            </w14:scene3d>
          </w:rPr>
          <w:t>2.5.6</w:t>
        </w:r>
        <w:r w:rsidR="00AF5A3D">
          <w:rPr>
            <w:rFonts w:asciiTheme="minorHAnsi" w:eastAsiaTheme="minorEastAsia" w:hAnsiTheme="minorHAnsi" w:cstheme="minorBidi"/>
            <w:noProof/>
            <w:sz w:val="22"/>
            <w:szCs w:val="22"/>
          </w:rPr>
          <w:tab/>
        </w:r>
        <w:r w:rsidR="00AF5A3D" w:rsidRPr="001A2921">
          <w:rPr>
            <w:rStyle w:val="Hyperlink"/>
            <w:noProof/>
          </w:rPr>
          <w:t>IDIOMA ESTRANGEIRO</w:t>
        </w:r>
        <w:r w:rsidR="00AF5A3D">
          <w:rPr>
            <w:noProof/>
            <w:webHidden/>
          </w:rPr>
          <w:tab/>
        </w:r>
        <w:r w:rsidR="00AF5A3D">
          <w:rPr>
            <w:noProof/>
            <w:webHidden/>
          </w:rPr>
          <w:fldChar w:fldCharType="begin"/>
        </w:r>
        <w:r w:rsidR="00AF5A3D">
          <w:rPr>
            <w:noProof/>
            <w:webHidden/>
          </w:rPr>
          <w:instrText xml:space="preserve"> PAGEREF _Toc511244477 \h </w:instrText>
        </w:r>
        <w:r w:rsidR="00AF5A3D">
          <w:rPr>
            <w:noProof/>
            <w:webHidden/>
          </w:rPr>
        </w:r>
        <w:r w:rsidR="00AF5A3D">
          <w:rPr>
            <w:noProof/>
            <w:webHidden/>
          </w:rPr>
          <w:fldChar w:fldCharType="separate"/>
        </w:r>
        <w:r w:rsidR="00AF5A3D">
          <w:rPr>
            <w:noProof/>
            <w:webHidden/>
          </w:rPr>
          <w:t>62</w:t>
        </w:r>
        <w:r w:rsidR="00AF5A3D">
          <w:rPr>
            <w:noProof/>
            <w:webHidden/>
          </w:rPr>
          <w:fldChar w:fldCharType="end"/>
        </w:r>
      </w:hyperlink>
    </w:p>
    <w:p w14:paraId="5F3B9197" w14:textId="3CA9C02F" w:rsidR="00AF5A3D" w:rsidRDefault="003F5C5C">
      <w:pPr>
        <w:pStyle w:val="Sumrio3"/>
        <w:tabs>
          <w:tab w:val="left" w:pos="1320"/>
          <w:tab w:val="right" w:leader="dot" w:pos="9062"/>
        </w:tabs>
        <w:rPr>
          <w:rFonts w:asciiTheme="minorHAnsi" w:eastAsiaTheme="minorEastAsia" w:hAnsiTheme="minorHAnsi" w:cstheme="minorBidi"/>
          <w:noProof/>
          <w:sz w:val="22"/>
          <w:szCs w:val="22"/>
        </w:rPr>
      </w:pPr>
      <w:hyperlink w:anchor="_Toc511244478" w:history="1">
        <w:r w:rsidR="00AF5A3D" w:rsidRPr="001A2921">
          <w:rPr>
            <w:rStyle w:val="Hyperlink"/>
            <w:noProof/>
            <w14:scene3d>
              <w14:camera w14:prst="orthographicFront"/>
              <w14:lightRig w14:rig="threePt" w14:dir="t">
                <w14:rot w14:lat="0" w14:lon="0" w14:rev="0"/>
              </w14:lightRig>
            </w14:scene3d>
          </w:rPr>
          <w:t>2.5.7</w:t>
        </w:r>
        <w:r w:rsidR="00AF5A3D">
          <w:rPr>
            <w:rFonts w:asciiTheme="minorHAnsi" w:eastAsiaTheme="minorEastAsia" w:hAnsiTheme="minorHAnsi" w:cstheme="minorBidi"/>
            <w:noProof/>
            <w:sz w:val="22"/>
            <w:szCs w:val="22"/>
          </w:rPr>
          <w:tab/>
        </w:r>
        <w:r w:rsidR="00AF5A3D" w:rsidRPr="001A2921">
          <w:rPr>
            <w:rStyle w:val="Hyperlink"/>
            <w:noProof/>
          </w:rPr>
          <w:t>FIGURAS, GRÁFICOS E TABELAS.</w:t>
        </w:r>
        <w:r w:rsidR="00AF5A3D">
          <w:rPr>
            <w:noProof/>
            <w:webHidden/>
          </w:rPr>
          <w:tab/>
        </w:r>
        <w:r w:rsidR="00AF5A3D">
          <w:rPr>
            <w:noProof/>
            <w:webHidden/>
          </w:rPr>
          <w:fldChar w:fldCharType="begin"/>
        </w:r>
        <w:r w:rsidR="00AF5A3D">
          <w:rPr>
            <w:noProof/>
            <w:webHidden/>
          </w:rPr>
          <w:instrText xml:space="preserve"> PAGEREF _Toc511244478 \h </w:instrText>
        </w:r>
        <w:r w:rsidR="00AF5A3D">
          <w:rPr>
            <w:noProof/>
            <w:webHidden/>
          </w:rPr>
        </w:r>
        <w:r w:rsidR="00AF5A3D">
          <w:rPr>
            <w:noProof/>
            <w:webHidden/>
          </w:rPr>
          <w:fldChar w:fldCharType="separate"/>
        </w:r>
        <w:r w:rsidR="00AF5A3D">
          <w:rPr>
            <w:noProof/>
            <w:webHidden/>
          </w:rPr>
          <w:t>62</w:t>
        </w:r>
        <w:r w:rsidR="00AF5A3D">
          <w:rPr>
            <w:noProof/>
            <w:webHidden/>
          </w:rPr>
          <w:fldChar w:fldCharType="end"/>
        </w:r>
      </w:hyperlink>
    </w:p>
    <w:p w14:paraId="0B4D46A5" w14:textId="16D2584E" w:rsidR="00AF5A3D" w:rsidRDefault="003F5C5C">
      <w:pPr>
        <w:pStyle w:val="Sumrio3"/>
        <w:tabs>
          <w:tab w:val="left" w:pos="1320"/>
          <w:tab w:val="right" w:leader="dot" w:pos="9062"/>
        </w:tabs>
        <w:rPr>
          <w:rFonts w:asciiTheme="minorHAnsi" w:eastAsiaTheme="minorEastAsia" w:hAnsiTheme="minorHAnsi" w:cstheme="minorBidi"/>
          <w:noProof/>
          <w:sz w:val="22"/>
          <w:szCs w:val="22"/>
        </w:rPr>
      </w:pPr>
      <w:hyperlink w:anchor="_Toc511244479" w:history="1">
        <w:r w:rsidR="00AF5A3D" w:rsidRPr="001A2921">
          <w:rPr>
            <w:rStyle w:val="Hyperlink"/>
            <w:noProof/>
            <w14:scene3d>
              <w14:camera w14:prst="orthographicFront"/>
              <w14:lightRig w14:rig="threePt" w14:dir="t">
                <w14:rot w14:lat="0" w14:lon="0" w14:rev="0"/>
              </w14:lightRig>
            </w14:scene3d>
          </w:rPr>
          <w:t>2.5.8</w:t>
        </w:r>
        <w:r w:rsidR="00AF5A3D">
          <w:rPr>
            <w:rFonts w:asciiTheme="minorHAnsi" w:eastAsiaTheme="minorEastAsia" w:hAnsiTheme="minorHAnsi" w:cstheme="minorBidi"/>
            <w:noProof/>
            <w:sz w:val="22"/>
            <w:szCs w:val="22"/>
          </w:rPr>
          <w:tab/>
        </w:r>
        <w:r w:rsidR="00AF5A3D" w:rsidRPr="001A2921">
          <w:rPr>
            <w:rStyle w:val="Hyperlink"/>
            <w:noProof/>
          </w:rPr>
          <w:t>NOTAS ENTRE O ORIENTADOR E O ALUNO</w:t>
        </w:r>
        <w:r w:rsidR="00AF5A3D">
          <w:rPr>
            <w:noProof/>
            <w:webHidden/>
          </w:rPr>
          <w:tab/>
        </w:r>
        <w:r w:rsidR="00AF5A3D">
          <w:rPr>
            <w:noProof/>
            <w:webHidden/>
          </w:rPr>
          <w:fldChar w:fldCharType="begin"/>
        </w:r>
        <w:r w:rsidR="00AF5A3D">
          <w:rPr>
            <w:noProof/>
            <w:webHidden/>
          </w:rPr>
          <w:instrText xml:space="preserve"> PAGEREF _Toc511244479 \h </w:instrText>
        </w:r>
        <w:r w:rsidR="00AF5A3D">
          <w:rPr>
            <w:noProof/>
            <w:webHidden/>
          </w:rPr>
        </w:r>
        <w:r w:rsidR="00AF5A3D">
          <w:rPr>
            <w:noProof/>
            <w:webHidden/>
          </w:rPr>
          <w:fldChar w:fldCharType="separate"/>
        </w:r>
        <w:r w:rsidR="00AF5A3D">
          <w:rPr>
            <w:noProof/>
            <w:webHidden/>
          </w:rPr>
          <w:t>63</w:t>
        </w:r>
        <w:r w:rsidR="00AF5A3D">
          <w:rPr>
            <w:noProof/>
            <w:webHidden/>
          </w:rPr>
          <w:fldChar w:fldCharType="end"/>
        </w:r>
      </w:hyperlink>
    </w:p>
    <w:p w14:paraId="2E9BD3ED" w14:textId="3D73D022" w:rsidR="00AF5A3D" w:rsidRDefault="003F5C5C">
      <w:pPr>
        <w:pStyle w:val="Sumrio1"/>
        <w:tabs>
          <w:tab w:val="right" w:leader="dot" w:pos="9062"/>
        </w:tabs>
        <w:rPr>
          <w:rFonts w:asciiTheme="minorHAnsi" w:eastAsiaTheme="minorEastAsia" w:hAnsiTheme="minorHAnsi" w:cstheme="minorBidi"/>
          <w:noProof/>
          <w:sz w:val="22"/>
          <w:szCs w:val="22"/>
        </w:rPr>
      </w:pPr>
      <w:hyperlink w:anchor="_Toc511244480" w:history="1">
        <w:r w:rsidR="00AF5A3D" w:rsidRPr="001A2921">
          <w:rPr>
            <w:rStyle w:val="Hyperlink"/>
            <w:noProof/>
          </w:rPr>
          <w:t>CONCLUSÕES E TRABALHOS FUTUROS</w:t>
        </w:r>
        <w:r w:rsidR="00AF5A3D">
          <w:rPr>
            <w:noProof/>
            <w:webHidden/>
          </w:rPr>
          <w:tab/>
        </w:r>
        <w:r w:rsidR="00AF5A3D">
          <w:rPr>
            <w:noProof/>
            <w:webHidden/>
          </w:rPr>
          <w:fldChar w:fldCharType="begin"/>
        </w:r>
        <w:r w:rsidR="00AF5A3D">
          <w:rPr>
            <w:noProof/>
            <w:webHidden/>
          </w:rPr>
          <w:instrText xml:space="preserve"> PAGEREF _Toc511244480 \h </w:instrText>
        </w:r>
        <w:r w:rsidR="00AF5A3D">
          <w:rPr>
            <w:noProof/>
            <w:webHidden/>
          </w:rPr>
        </w:r>
        <w:r w:rsidR="00AF5A3D">
          <w:rPr>
            <w:noProof/>
            <w:webHidden/>
          </w:rPr>
          <w:fldChar w:fldCharType="separate"/>
        </w:r>
        <w:r w:rsidR="00AF5A3D">
          <w:rPr>
            <w:noProof/>
            <w:webHidden/>
          </w:rPr>
          <w:t>64</w:t>
        </w:r>
        <w:r w:rsidR="00AF5A3D">
          <w:rPr>
            <w:noProof/>
            <w:webHidden/>
          </w:rPr>
          <w:fldChar w:fldCharType="end"/>
        </w:r>
      </w:hyperlink>
    </w:p>
    <w:p w14:paraId="2B1DF67A" w14:textId="3DB38C47" w:rsidR="00AF5A3D" w:rsidRDefault="003F5C5C">
      <w:pPr>
        <w:pStyle w:val="Sumrio1"/>
        <w:tabs>
          <w:tab w:val="right" w:leader="dot" w:pos="9062"/>
        </w:tabs>
        <w:rPr>
          <w:rFonts w:asciiTheme="minorHAnsi" w:eastAsiaTheme="minorEastAsia" w:hAnsiTheme="minorHAnsi" w:cstheme="minorBidi"/>
          <w:noProof/>
          <w:sz w:val="22"/>
          <w:szCs w:val="22"/>
        </w:rPr>
      </w:pPr>
      <w:hyperlink w:anchor="_Toc511244481" w:history="1">
        <w:r w:rsidR="00AF5A3D">
          <w:rPr>
            <w:noProof/>
            <w:webHidden/>
          </w:rPr>
          <w:tab/>
        </w:r>
        <w:r w:rsidR="00AF5A3D">
          <w:rPr>
            <w:noProof/>
            <w:webHidden/>
          </w:rPr>
          <w:fldChar w:fldCharType="begin"/>
        </w:r>
        <w:r w:rsidR="00AF5A3D">
          <w:rPr>
            <w:noProof/>
            <w:webHidden/>
          </w:rPr>
          <w:instrText xml:space="preserve"> PAGEREF _Toc511244481 \h </w:instrText>
        </w:r>
        <w:r w:rsidR="00AF5A3D">
          <w:rPr>
            <w:noProof/>
            <w:webHidden/>
          </w:rPr>
        </w:r>
        <w:r w:rsidR="00AF5A3D">
          <w:rPr>
            <w:noProof/>
            <w:webHidden/>
          </w:rPr>
          <w:fldChar w:fldCharType="separate"/>
        </w:r>
        <w:r w:rsidR="00AF5A3D">
          <w:rPr>
            <w:noProof/>
            <w:webHidden/>
          </w:rPr>
          <w:t>64</w:t>
        </w:r>
        <w:r w:rsidR="00AF5A3D">
          <w:rPr>
            <w:noProof/>
            <w:webHidden/>
          </w:rPr>
          <w:fldChar w:fldCharType="end"/>
        </w:r>
      </w:hyperlink>
    </w:p>
    <w:p w14:paraId="378575D2" w14:textId="340D50F7" w:rsidR="00AF5A3D" w:rsidRDefault="003F5C5C">
      <w:pPr>
        <w:pStyle w:val="Sumrio1"/>
        <w:tabs>
          <w:tab w:val="left" w:pos="480"/>
          <w:tab w:val="right" w:leader="dot" w:pos="9062"/>
        </w:tabs>
        <w:rPr>
          <w:rFonts w:asciiTheme="minorHAnsi" w:eastAsiaTheme="minorEastAsia" w:hAnsiTheme="minorHAnsi" w:cstheme="minorBidi"/>
          <w:noProof/>
          <w:sz w:val="22"/>
          <w:szCs w:val="22"/>
        </w:rPr>
      </w:pPr>
      <w:hyperlink w:anchor="_Toc511244482" w:history="1">
        <w:r w:rsidR="00AF5A3D" w:rsidRPr="001A2921">
          <w:rPr>
            <w:rStyle w:val="Hyperlink"/>
            <w:noProof/>
          </w:rPr>
          <w:t>3</w:t>
        </w:r>
        <w:r w:rsidR="00AF5A3D">
          <w:rPr>
            <w:rFonts w:asciiTheme="minorHAnsi" w:eastAsiaTheme="minorEastAsia" w:hAnsiTheme="minorHAnsi" w:cstheme="minorBidi"/>
            <w:noProof/>
            <w:sz w:val="22"/>
            <w:szCs w:val="22"/>
          </w:rPr>
          <w:tab/>
        </w:r>
        <w:r w:rsidR="00AF5A3D" w:rsidRPr="001A2921">
          <w:rPr>
            <w:rStyle w:val="Hyperlink"/>
            <w:noProof/>
          </w:rPr>
          <w:t>Referências BIBLIOGRÁFICAS</w:t>
        </w:r>
        <w:r w:rsidR="00AF5A3D">
          <w:rPr>
            <w:noProof/>
            <w:webHidden/>
          </w:rPr>
          <w:tab/>
        </w:r>
        <w:r w:rsidR="00AF5A3D">
          <w:rPr>
            <w:noProof/>
            <w:webHidden/>
          </w:rPr>
          <w:fldChar w:fldCharType="begin"/>
        </w:r>
        <w:r w:rsidR="00AF5A3D">
          <w:rPr>
            <w:noProof/>
            <w:webHidden/>
          </w:rPr>
          <w:instrText xml:space="preserve"> PAGEREF _Toc511244482 \h </w:instrText>
        </w:r>
        <w:r w:rsidR="00AF5A3D">
          <w:rPr>
            <w:noProof/>
            <w:webHidden/>
          </w:rPr>
        </w:r>
        <w:r w:rsidR="00AF5A3D">
          <w:rPr>
            <w:noProof/>
            <w:webHidden/>
          </w:rPr>
          <w:fldChar w:fldCharType="separate"/>
        </w:r>
        <w:r w:rsidR="00AF5A3D">
          <w:rPr>
            <w:noProof/>
            <w:webHidden/>
          </w:rPr>
          <w:t>65</w:t>
        </w:r>
        <w:r w:rsidR="00AF5A3D">
          <w:rPr>
            <w:noProof/>
            <w:webHidden/>
          </w:rPr>
          <w:fldChar w:fldCharType="end"/>
        </w:r>
      </w:hyperlink>
    </w:p>
    <w:p w14:paraId="1605C86B" w14:textId="569C8DBE" w:rsidR="00AF5A3D" w:rsidRDefault="003F5C5C">
      <w:pPr>
        <w:pStyle w:val="Sumrio1"/>
        <w:tabs>
          <w:tab w:val="right" w:leader="dot" w:pos="9062"/>
        </w:tabs>
        <w:rPr>
          <w:rFonts w:asciiTheme="minorHAnsi" w:eastAsiaTheme="minorEastAsia" w:hAnsiTheme="minorHAnsi" w:cstheme="minorBidi"/>
          <w:noProof/>
          <w:sz w:val="22"/>
          <w:szCs w:val="22"/>
        </w:rPr>
      </w:pPr>
      <w:hyperlink w:anchor="_Toc511244483" w:history="1">
        <w:r w:rsidR="00AF5A3D" w:rsidRPr="001A2921">
          <w:rPr>
            <w:rStyle w:val="Hyperlink"/>
            <w:noProof/>
          </w:rPr>
          <w:t>REFERÊNCIAS BIBLIOGRÁFICAS</w:t>
        </w:r>
        <w:r w:rsidR="00AF5A3D">
          <w:rPr>
            <w:noProof/>
            <w:webHidden/>
          </w:rPr>
          <w:tab/>
        </w:r>
        <w:r w:rsidR="00AF5A3D">
          <w:rPr>
            <w:noProof/>
            <w:webHidden/>
          </w:rPr>
          <w:fldChar w:fldCharType="begin"/>
        </w:r>
        <w:r w:rsidR="00AF5A3D">
          <w:rPr>
            <w:noProof/>
            <w:webHidden/>
          </w:rPr>
          <w:instrText xml:space="preserve"> PAGEREF _Toc511244483 \h </w:instrText>
        </w:r>
        <w:r w:rsidR="00AF5A3D">
          <w:rPr>
            <w:noProof/>
            <w:webHidden/>
          </w:rPr>
        </w:r>
        <w:r w:rsidR="00AF5A3D">
          <w:rPr>
            <w:noProof/>
            <w:webHidden/>
          </w:rPr>
          <w:fldChar w:fldCharType="separate"/>
        </w:r>
        <w:r w:rsidR="00AF5A3D">
          <w:rPr>
            <w:noProof/>
            <w:webHidden/>
          </w:rPr>
          <w:t>65</w:t>
        </w:r>
        <w:r w:rsidR="00AF5A3D">
          <w:rPr>
            <w:noProof/>
            <w:webHidden/>
          </w:rPr>
          <w:fldChar w:fldCharType="end"/>
        </w:r>
      </w:hyperlink>
    </w:p>
    <w:p w14:paraId="76E65D27" w14:textId="3BB07692" w:rsidR="00AF5A3D" w:rsidRDefault="003F5C5C">
      <w:pPr>
        <w:pStyle w:val="Sumrio1"/>
        <w:tabs>
          <w:tab w:val="right" w:leader="dot" w:pos="9062"/>
        </w:tabs>
        <w:rPr>
          <w:rFonts w:asciiTheme="minorHAnsi" w:eastAsiaTheme="minorEastAsia" w:hAnsiTheme="minorHAnsi" w:cstheme="minorBidi"/>
          <w:noProof/>
          <w:sz w:val="22"/>
          <w:szCs w:val="22"/>
        </w:rPr>
      </w:pPr>
      <w:hyperlink w:anchor="_Toc511244484" w:history="1">
        <w:r w:rsidR="00AF5A3D" w:rsidRPr="001A2921">
          <w:rPr>
            <w:rStyle w:val="Hyperlink"/>
            <w:noProof/>
          </w:rPr>
          <w:t>ANEXOS</w:t>
        </w:r>
        <w:r w:rsidR="00AF5A3D">
          <w:rPr>
            <w:noProof/>
            <w:webHidden/>
          </w:rPr>
          <w:tab/>
        </w:r>
        <w:r w:rsidR="00AF5A3D">
          <w:rPr>
            <w:noProof/>
            <w:webHidden/>
          </w:rPr>
          <w:fldChar w:fldCharType="begin"/>
        </w:r>
        <w:r w:rsidR="00AF5A3D">
          <w:rPr>
            <w:noProof/>
            <w:webHidden/>
          </w:rPr>
          <w:instrText xml:space="preserve"> PAGEREF _Toc511244484 \h </w:instrText>
        </w:r>
        <w:r w:rsidR="00AF5A3D">
          <w:rPr>
            <w:noProof/>
            <w:webHidden/>
          </w:rPr>
        </w:r>
        <w:r w:rsidR="00AF5A3D">
          <w:rPr>
            <w:noProof/>
            <w:webHidden/>
          </w:rPr>
          <w:fldChar w:fldCharType="separate"/>
        </w:r>
        <w:r w:rsidR="00AF5A3D">
          <w:rPr>
            <w:noProof/>
            <w:webHidden/>
          </w:rPr>
          <w:t>66</w:t>
        </w:r>
        <w:r w:rsidR="00AF5A3D">
          <w:rPr>
            <w:noProof/>
            <w:webHidden/>
          </w:rPr>
          <w:fldChar w:fldCharType="end"/>
        </w:r>
      </w:hyperlink>
    </w:p>
    <w:p w14:paraId="35D31C30" w14:textId="2F3EAE1A" w:rsidR="00B916E6" w:rsidRDefault="00B916E6">
      <w:pPr>
        <w:keepNext/>
        <w:keepLines/>
        <w:suppressAutoHyphens/>
        <w:jc w:val="left"/>
        <w:rPr>
          <w:b/>
        </w:rPr>
        <w:sectPr w:rsidR="00B916E6">
          <w:headerReference w:type="default" r:id="rId8"/>
          <w:type w:val="oddPage"/>
          <w:pgSz w:w="11907" w:h="16840" w:code="9"/>
          <w:pgMar w:top="1701" w:right="1134" w:bottom="1134" w:left="1701" w:header="709" w:footer="709" w:gutter="0"/>
          <w:cols w:space="708"/>
          <w:docGrid w:linePitch="360"/>
        </w:sectPr>
      </w:pPr>
      <w:r>
        <w:rPr>
          <w:b/>
        </w:rPr>
        <w:fldChar w:fldCharType="end"/>
      </w:r>
    </w:p>
    <w:p w14:paraId="7EED34CD" w14:textId="77777777" w:rsidR="00B916E6" w:rsidRDefault="00B916E6" w:rsidP="00765682">
      <w:pPr>
        <w:pStyle w:val="Ttulo1"/>
        <w:rPr>
          <w:szCs w:val="32"/>
        </w:rPr>
      </w:pPr>
      <w:bookmarkStart w:id="16" w:name="CAPITULO1"/>
      <w:bookmarkStart w:id="17" w:name="_Toc101326828"/>
      <w:bookmarkStart w:id="18" w:name="_Toc511244465"/>
      <w:bookmarkEnd w:id="16"/>
      <w:r>
        <w:lastRenderedPageBreak/>
        <w:t>INTRODUÇÃO</w:t>
      </w:r>
      <w:bookmarkEnd w:id="17"/>
      <w:bookmarkEnd w:id="18"/>
    </w:p>
    <w:p w14:paraId="6D0F94BB" w14:textId="77777777" w:rsidR="00BB5ED7" w:rsidRDefault="000B0375" w:rsidP="00BB5ED7">
      <w:pPr>
        <w:ind w:firstLine="1077"/>
      </w:pPr>
      <w:r>
        <w:t>Parte inicial do texto, onde devem constar a delimitação do assunto tratado, o problema ou oportunidade, objetivos da pesquisa</w:t>
      </w:r>
      <w:r w:rsidR="00BC6D6C">
        <w:t>, motivação para fazer a pesquisa, métodos usados e resultados encontrados, quando for o caso,</w:t>
      </w:r>
      <w:r>
        <w:t xml:space="preserve"> e outros elementos necessários para situar o tema do trabalho, bem como a estrutura do documento.</w:t>
      </w:r>
    </w:p>
    <w:p w14:paraId="09C9B84E" w14:textId="77777777" w:rsidR="00FD50B3" w:rsidRPr="00FD50B3" w:rsidRDefault="00097BD7" w:rsidP="00BB5ED7">
      <w:pPr>
        <w:ind w:firstLine="1077"/>
        <w:rPr>
          <w:color w:val="008000"/>
        </w:rPr>
      </w:pPr>
      <w:r>
        <w:rPr>
          <w:color w:val="008000"/>
        </w:rPr>
        <w:t xml:space="preserve">A introdução </w:t>
      </w:r>
      <w:r w:rsidR="00FD50B3" w:rsidRPr="00FD50B3">
        <w:rPr>
          <w:color w:val="008000"/>
        </w:rPr>
        <w:t>pode ter a seguinte ordem:</w:t>
      </w:r>
    </w:p>
    <w:p w14:paraId="1AB0513E" w14:textId="77777777" w:rsidR="00FD50B3" w:rsidRPr="00FD50B3" w:rsidRDefault="00FD50B3" w:rsidP="00FD50B3">
      <w:pPr>
        <w:numPr>
          <w:ilvl w:val="0"/>
          <w:numId w:val="5"/>
        </w:numPr>
        <w:rPr>
          <w:color w:val="008000"/>
        </w:rPr>
      </w:pPr>
      <w:r w:rsidRPr="00FD50B3">
        <w:rPr>
          <w:color w:val="008000"/>
        </w:rPr>
        <w:t>O que é o trabalho? (1 ou 2 parágrafos)</w:t>
      </w:r>
    </w:p>
    <w:p w14:paraId="7929873E" w14:textId="77777777" w:rsidR="00FD50B3" w:rsidRDefault="00FD50B3" w:rsidP="00FD50B3">
      <w:pPr>
        <w:numPr>
          <w:ilvl w:val="0"/>
          <w:numId w:val="5"/>
        </w:numPr>
        <w:rPr>
          <w:color w:val="008000"/>
        </w:rPr>
      </w:pPr>
      <w:r w:rsidRPr="00FD50B3">
        <w:rPr>
          <w:color w:val="008000"/>
        </w:rPr>
        <w:t>Motivação para desenvolvê-lo? (1 parágrafo)</w:t>
      </w:r>
    </w:p>
    <w:p w14:paraId="49365FEA" w14:textId="77777777" w:rsidR="00BC6D6C" w:rsidRPr="00BC6D6C" w:rsidRDefault="00BC6D6C" w:rsidP="00BC6D6C">
      <w:pPr>
        <w:numPr>
          <w:ilvl w:val="0"/>
          <w:numId w:val="5"/>
        </w:numPr>
        <w:rPr>
          <w:color w:val="008000"/>
        </w:rPr>
      </w:pPr>
      <w:r>
        <w:rPr>
          <w:color w:val="008000"/>
        </w:rPr>
        <w:t>Métodos usados, quando for o caso (linguagens, protocolos, metodologias, etc</w:t>
      </w:r>
      <w:r w:rsidR="00C21C51">
        <w:rPr>
          <w:color w:val="008000"/>
        </w:rPr>
        <w:t>.</w:t>
      </w:r>
      <w:r>
        <w:rPr>
          <w:color w:val="008000"/>
        </w:rPr>
        <w:t>)  ( 1 ou 2 parágrafos)</w:t>
      </w:r>
    </w:p>
    <w:p w14:paraId="460A80BB" w14:textId="77777777" w:rsidR="00FD50B3" w:rsidRPr="00FD50B3" w:rsidRDefault="00FD50B3" w:rsidP="00FD50B3">
      <w:pPr>
        <w:numPr>
          <w:ilvl w:val="0"/>
          <w:numId w:val="5"/>
        </w:numPr>
        <w:rPr>
          <w:color w:val="008000"/>
        </w:rPr>
      </w:pPr>
      <w:r w:rsidRPr="00FD50B3">
        <w:rPr>
          <w:color w:val="008000"/>
        </w:rPr>
        <w:t>Organização do trabalho:</w:t>
      </w:r>
    </w:p>
    <w:p w14:paraId="1BF94EEB" w14:textId="77777777" w:rsidR="00FD50B3" w:rsidRPr="00FD50B3" w:rsidRDefault="00FD50B3" w:rsidP="00FD50B3">
      <w:pPr>
        <w:numPr>
          <w:ilvl w:val="1"/>
          <w:numId w:val="5"/>
        </w:numPr>
        <w:rPr>
          <w:color w:val="008000"/>
        </w:rPr>
      </w:pPr>
      <w:r w:rsidRPr="00FD50B3">
        <w:rPr>
          <w:color w:val="008000"/>
        </w:rPr>
        <w:t>no Capítulo 2....;</w:t>
      </w:r>
    </w:p>
    <w:p w14:paraId="46553DB3" w14:textId="77777777" w:rsidR="00FD50B3" w:rsidRPr="00FD50B3" w:rsidRDefault="00FD50B3" w:rsidP="00FD50B3">
      <w:pPr>
        <w:numPr>
          <w:ilvl w:val="1"/>
          <w:numId w:val="5"/>
        </w:numPr>
        <w:rPr>
          <w:color w:val="008000"/>
        </w:rPr>
      </w:pPr>
      <w:r w:rsidRPr="00FD50B3">
        <w:rPr>
          <w:color w:val="008000"/>
        </w:rPr>
        <w:t>o terceiro capítulo é dedicado ...;</w:t>
      </w:r>
    </w:p>
    <w:p w14:paraId="4F2CDBEF" w14:textId="77777777" w:rsidR="00FD50B3" w:rsidRPr="00FD50B3" w:rsidRDefault="00FD50B3" w:rsidP="00FD50B3">
      <w:pPr>
        <w:numPr>
          <w:ilvl w:val="1"/>
          <w:numId w:val="5"/>
        </w:numPr>
        <w:rPr>
          <w:color w:val="008000"/>
        </w:rPr>
      </w:pPr>
      <w:r w:rsidRPr="00FD50B3">
        <w:rPr>
          <w:color w:val="008000"/>
        </w:rPr>
        <w:t>...; e</w:t>
      </w:r>
    </w:p>
    <w:p w14:paraId="06FE4CD9" w14:textId="77777777" w:rsidR="00FD50B3" w:rsidRPr="00FD50B3" w:rsidRDefault="00FD50B3" w:rsidP="00FD50B3">
      <w:pPr>
        <w:numPr>
          <w:ilvl w:val="1"/>
          <w:numId w:val="5"/>
        </w:numPr>
        <w:rPr>
          <w:color w:val="008000"/>
        </w:rPr>
      </w:pPr>
      <w:r w:rsidRPr="00FD50B3">
        <w:rPr>
          <w:color w:val="008000"/>
        </w:rPr>
        <w:t>finalmente</w:t>
      </w:r>
      <w:r>
        <w:rPr>
          <w:color w:val="008000"/>
        </w:rPr>
        <w:t>,</w:t>
      </w:r>
      <w:r w:rsidRPr="00FD50B3">
        <w:rPr>
          <w:color w:val="008000"/>
        </w:rPr>
        <w:t xml:space="preserve"> no Capítulo “tal”</w:t>
      </w:r>
      <w:r>
        <w:rPr>
          <w:color w:val="008000"/>
        </w:rPr>
        <w:t>,</w:t>
      </w:r>
      <w:r w:rsidRPr="00FD50B3">
        <w:rPr>
          <w:color w:val="008000"/>
        </w:rPr>
        <w:t xml:space="preserve"> temos as conclusões e indicações para futuros trabalhos.</w:t>
      </w:r>
    </w:p>
    <w:p w14:paraId="64D6DF52" w14:textId="42B952C7" w:rsidR="00540FBA" w:rsidRPr="00C45C2F" w:rsidRDefault="00B916E6" w:rsidP="00C17E2B">
      <w:pPr>
        <w:pStyle w:val="Ttulo1"/>
        <w:ind w:left="431" w:hanging="431"/>
      </w:pPr>
      <w:bookmarkStart w:id="19" w:name="CAPITULO1p1"/>
      <w:bookmarkEnd w:id="19"/>
      <w:r>
        <w:br w:type="page"/>
      </w:r>
      <w:bookmarkStart w:id="20" w:name="CAPITULO2"/>
      <w:bookmarkStart w:id="21" w:name="CAPITULO3"/>
      <w:bookmarkStart w:id="22" w:name="_Toc511244466"/>
      <w:bookmarkEnd w:id="20"/>
      <w:bookmarkEnd w:id="21"/>
      <w:r w:rsidR="00C45C2F">
        <w:lastRenderedPageBreak/>
        <w:t>FUNDAMENTAÇÃO TEÓRICA</w:t>
      </w:r>
      <w:bookmarkEnd w:id="22"/>
    </w:p>
    <w:p w14:paraId="09F4467C" w14:textId="228B9983" w:rsidR="006F6C51" w:rsidRDefault="006F6C51" w:rsidP="006F6C51">
      <w:pPr>
        <w:ind w:firstLine="1134"/>
        <w:rPr>
          <w:rFonts w:cs="Arial"/>
          <w:szCs w:val="24"/>
        </w:rPr>
      </w:pPr>
      <w:bookmarkStart w:id="23" w:name="_Toc101326842"/>
      <w:r>
        <w:rPr>
          <w:rFonts w:cs="Arial"/>
          <w:szCs w:val="24"/>
        </w:rPr>
        <w:t xml:space="preserve">Não importa o que você faça; não importa qual a sua profissão; estamos todos cercados de informações relevantes que uma hora ou outra serão necessárias para algum estudo ou tomada de decisão. Nessa hora, devemos coletar o maior número possível de dados “válidos”, que são aqueles dados que podem e valem a pena serem analisados.   </w:t>
      </w:r>
    </w:p>
    <w:p w14:paraId="7B40AC41" w14:textId="77777777" w:rsidR="006F6C51" w:rsidRDefault="006F6C51" w:rsidP="006F6C51">
      <w:pPr>
        <w:ind w:firstLine="1134"/>
        <w:rPr>
          <w:rFonts w:cs="Arial"/>
          <w:szCs w:val="24"/>
        </w:rPr>
      </w:pPr>
      <w:r>
        <w:rPr>
          <w:rFonts w:cs="Arial"/>
          <w:szCs w:val="24"/>
        </w:rPr>
        <w:t>Se olharmos puramente pelo lado estatístico, podemos pressupor que toda massa de dados coletada é contínua e representa uma amostra aleatória de uma população de distribuição normal. Porém, na prática, é muito difícil que nossos dados satisfaçam essas suposições, uma vez que a grande maioria dos dados coletados são qualitativos, e não contínuos, o que de cara torna a distribuição normal da população irrelevante.</w:t>
      </w:r>
    </w:p>
    <w:p w14:paraId="7B1D3611" w14:textId="77777777" w:rsidR="006F6C51" w:rsidRDefault="006F6C51" w:rsidP="006F6C51">
      <w:pPr>
        <w:ind w:firstLine="1134"/>
        <w:rPr>
          <w:rFonts w:cs="Arial"/>
          <w:szCs w:val="24"/>
        </w:rPr>
      </w:pPr>
      <w:r>
        <w:rPr>
          <w:rFonts w:cs="Arial"/>
          <w:szCs w:val="24"/>
        </w:rPr>
        <w:t xml:space="preserve">Ainda sob o olhar puramente estatístico, esses dados seriam analisados segundo uma abordagem chamada </w:t>
      </w:r>
      <w:r w:rsidRPr="006960DF">
        <w:rPr>
          <w:rFonts w:cs="Arial"/>
          <w:b/>
          <w:szCs w:val="24"/>
        </w:rPr>
        <w:t>análise linear</w:t>
      </w:r>
      <w:r>
        <w:rPr>
          <w:rFonts w:cs="Arial"/>
          <w:szCs w:val="24"/>
        </w:rPr>
        <w:t xml:space="preserve">, que é o destino natural da utilização de variáveis contínuas, motivo pelo qual os principais procedimentos estatísticos tradicionais foram desenvolvidos. Se utilizarmos um exemplo de dados coletados por um formulário médico com questões sobre pressão sanguínea, utilizando a </w:t>
      </w:r>
      <w:r w:rsidRPr="00B6264D">
        <w:rPr>
          <w:rFonts w:cs="Arial"/>
          <w:szCs w:val="24"/>
        </w:rPr>
        <w:t>análise linear</w:t>
      </w:r>
      <w:r>
        <w:rPr>
          <w:rFonts w:cs="Arial"/>
          <w:szCs w:val="24"/>
        </w:rPr>
        <w:t>, identificaremos facilmente um fenômeno linear que diz que “a pressão sanguínea aumenta conforme aumenta a idade do indivíduo”. Porém, essa abordagem de análise falha ao não identificar fenômenos não lineares, como por exemplo, saber que “enxaquecas ocorrem com mais frequência em indivíduos que possuem pressão sanguínea muito baixa ou muito elevada”.</w:t>
      </w:r>
    </w:p>
    <w:p w14:paraId="2AB01F24" w14:textId="77777777" w:rsidR="006F6C51" w:rsidRDefault="006F6C51" w:rsidP="006F6C51">
      <w:pPr>
        <w:ind w:firstLine="1134"/>
        <w:rPr>
          <w:rFonts w:cs="Arial"/>
          <w:szCs w:val="24"/>
        </w:rPr>
      </w:pPr>
      <w:r>
        <w:rPr>
          <w:rFonts w:cs="Arial"/>
          <w:szCs w:val="24"/>
        </w:rPr>
        <w:t xml:space="preserve">Dessa forma, podemos facilmente concluir que mesmo os procedimentos estatísticos mais comumente utilizados podem não ser apropriados para a interpretação e entendimento de nossos dados. Quando vemos todas as formas possíveis de relacionamentos entre duas variáveis, nos damos conta que a maioria das relações são </w:t>
      </w:r>
      <w:r w:rsidRPr="005909EC">
        <w:rPr>
          <w:rFonts w:cs="Arial"/>
          <w:szCs w:val="24"/>
        </w:rPr>
        <w:t>não lineares</w:t>
      </w:r>
      <w:r>
        <w:rPr>
          <w:rFonts w:cs="Arial"/>
          <w:szCs w:val="24"/>
        </w:rPr>
        <w:t xml:space="preserve">, e que não é nenhuma vantagem restringir nossa atenção apenas às relações lineares. O que fazemos com nossos dados então? A resposta mais razoável a essa questão, sem dúvidas, é a utilização do </w:t>
      </w:r>
      <w:r w:rsidRPr="00A60575">
        <w:rPr>
          <w:rFonts w:cs="Arial"/>
          <w:i/>
          <w:szCs w:val="24"/>
        </w:rPr>
        <w:t>Dual Scaling</w:t>
      </w:r>
      <w:r>
        <w:rPr>
          <w:rFonts w:cs="Arial"/>
          <w:szCs w:val="24"/>
        </w:rPr>
        <w:t xml:space="preserve"> para a análise de dados. </w:t>
      </w:r>
    </w:p>
    <w:p w14:paraId="41A77062" w14:textId="6A9A29E0" w:rsidR="006F6C51" w:rsidRDefault="006F6C51" w:rsidP="006F6C51">
      <w:pPr>
        <w:ind w:firstLine="1134"/>
        <w:rPr>
          <w:rFonts w:cs="Arial"/>
          <w:szCs w:val="24"/>
        </w:rPr>
      </w:pPr>
      <w:r>
        <w:rPr>
          <w:rFonts w:cs="Arial"/>
          <w:szCs w:val="24"/>
        </w:rPr>
        <w:t xml:space="preserve">Podemos definir </w:t>
      </w:r>
      <w:r w:rsidRPr="00166C92">
        <w:rPr>
          <w:rFonts w:cs="Arial"/>
          <w:i/>
          <w:szCs w:val="24"/>
        </w:rPr>
        <w:t>Dual Scaling</w:t>
      </w:r>
      <w:r>
        <w:rPr>
          <w:rFonts w:cs="Arial"/>
          <w:szCs w:val="24"/>
        </w:rPr>
        <w:t xml:space="preserve"> como um conjunto de técnicas relacionadas para a análise de uma grande variedade de tipos de dados; entretanto, esta definição </w:t>
      </w:r>
      <w:r>
        <w:rPr>
          <w:rFonts w:cs="Arial"/>
          <w:szCs w:val="24"/>
        </w:rPr>
        <w:lastRenderedPageBreak/>
        <w:t>simplista</w:t>
      </w:r>
      <w:r w:rsidR="00442638">
        <w:rPr>
          <w:rFonts w:cs="Arial"/>
          <w:szCs w:val="24"/>
        </w:rPr>
        <w:t>,</w:t>
      </w:r>
      <w:r>
        <w:rPr>
          <w:rFonts w:cs="Arial"/>
          <w:szCs w:val="24"/>
        </w:rPr>
        <w:t xml:space="preserve"> não faz jus às habilidades do </w:t>
      </w:r>
      <w:r w:rsidRPr="00C123F6">
        <w:rPr>
          <w:rFonts w:cs="Arial"/>
          <w:i/>
          <w:szCs w:val="24"/>
        </w:rPr>
        <w:t>Dual Scaling</w:t>
      </w:r>
      <w:r>
        <w:rPr>
          <w:rFonts w:cs="Arial"/>
          <w:szCs w:val="24"/>
        </w:rPr>
        <w:t xml:space="preserve">. A utilização do </w:t>
      </w:r>
      <w:r w:rsidRPr="004A4A0E">
        <w:rPr>
          <w:rFonts w:cs="Arial"/>
          <w:i/>
          <w:szCs w:val="24"/>
        </w:rPr>
        <w:t>Dual Scaling</w:t>
      </w:r>
      <w:r>
        <w:rPr>
          <w:rFonts w:cs="Arial"/>
          <w:szCs w:val="24"/>
        </w:rPr>
        <w:t xml:space="preserve"> para a análise de dados simplifica de maneira considerável dados extremamente complexos, provendo uma descrição detalhada de praticamente cada unidade de informação, produzindo assim uma análise simples, porém exaustiva, graças ao seu método multidimensional e não linear de quantificação. </w:t>
      </w:r>
    </w:p>
    <w:p w14:paraId="4F8F444E" w14:textId="77777777" w:rsidR="006F6C51" w:rsidRDefault="006F6C51" w:rsidP="006F6C51">
      <w:pPr>
        <w:ind w:firstLine="1134"/>
        <w:rPr>
          <w:rFonts w:cs="Arial"/>
          <w:szCs w:val="24"/>
        </w:rPr>
      </w:pPr>
      <w:r>
        <w:rPr>
          <w:rFonts w:cs="Arial"/>
          <w:szCs w:val="24"/>
        </w:rPr>
        <w:t xml:space="preserve">Se o principal propósito da análise de dados está em identificar relações entre variáveis, sejam elas lineares ou não lineares, e extrair delas a maior quantidade de informação possível, podemos caracterizar o </w:t>
      </w:r>
      <w:r w:rsidRPr="005F6A19">
        <w:rPr>
          <w:rFonts w:cs="Arial"/>
          <w:i/>
          <w:szCs w:val="24"/>
        </w:rPr>
        <w:t>Dual Scaling</w:t>
      </w:r>
      <w:r>
        <w:rPr>
          <w:rFonts w:cs="Arial"/>
          <w:szCs w:val="24"/>
        </w:rPr>
        <w:t xml:space="preserve"> como a técnica ótima para tal função, uma vez que ela consegue identificar todas essas relações e extrair a maior quantidade de informações possíveis dos dados categóricos multivariados.</w:t>
      </w:r>
    </w:p>
    <w:p w14:paraId="463C42F8" w14:textId="77777777" w:rsidR="006F6C51" w:rsidRPr="00DD3D69" w:rsidRDefault="006F6C51" w:rsidP="006F6C51">
      <w:pPr>
        <w:ind w:firstLine="1134"/>
        <w:rPr>
          <w:rFonts w:cs="Arial"/>
          <w:b/>
          <w:szCs w:val="24"/>
        </w:rPr>
      </w:pPr>
    </w:p>
    <w:p w14:paraId="10E20DBF" w14:textId="77777777" w:rsidR="006F6C51" w:rsidRPr="00433862" w:rsidRDefault="006F6C51" w:rsidP="00433862">
      <w:pPr>
        <w:pStyle w:val="Ttulo2"/>
        <w:rPr>
          <w:rFonts w:cs="Arial"/>
          <w:b w:val="0"/>
          <w:szCs w:val="24"/>
        </w:rPr>
      </w:pPr>
      <w:bookmarkStart w:id="24" w:name="_Toc511244467"/>
      <w:r w:rsidRPr="00433862">
        <w:rPr>
          <w:rFonts w:cs="Arial"/>
          <w:b w:val="0"/>
          <w:szCs w:val="24"/>
        </w:rPr>
        <w:t xml:space="preserve">Dados </w:t>
      </w:r>
      <w:r w:rsidRPr="00433862">
        <w:rPr>
          <w:b w:val="0"/>
        </w:rPr>
        <w:t>Categóricos</w:t>
      </w:r>
      <w:r w:rsidRPr="00433862">
        <w:rPr>
          <w:rFonts w:cs="Arial"/>
          <w:b w:val="0"/>
          <w:szCs w:val="24"/>
        </w:rPr>
        <w:t xml:space="preserve"> Multivariados</w:t>
      </w:r>
      <w:bookmarkEnd w:id="24"/>
    </w:p>
    <w:p w14:paraId="4B361035" w14:textId="7EDDA2EA" w:rsidR="006F6C51" w:rsidRDefault="006F6C51" w:rsidP="006F6C51">
      <w:pPr>
        <w:ind w:firstLine="1134"/>
        <w:rPr>
          <w:rFonts w:cs="Arial"/>
          <w:szCs w:val="24"/>
        </w:rPr>
      </w:pPr>
      <w:r>
        <w:rPr>
          <w:rFonts w:cs="Arial"/>
          <w:szCs w:val="24"/>
        </w:rPr>
        <w:t xml:space="preserve">Definimos </w:t>
      </w:r>
      <w:r w:rsidR="00454BAD">
        <w:rPr>
          <w:rFonts w:cs="Arial"/>
          <w:szCs w:val="24"/>
        </w:rPr>
        <w:t>d</w:t>
      </w:r>
      <w:r>
        <w:rPr>
          <w:rFonts w:cs="Arial"/>
          <w:szCs w:val="24"/>
        </w:rPr>
        <w:t xml:space="preserve">ados </w:t>
      </w:r>
      <w:r w:rsidR="00454BAD">
        <w:rPr>
          <w:rFonts w:cs="Arial"/>
          <w:szCs w:val="24"/>
        </w:rPr>
        <w:t>c</w:t>
      </w:r>
      <w:r>
        <w:rPr>
          <w:rFonts w:cs="Arial"/>
          <w:szCs w:val="24"/>
        </w:rPr>
        <w:t xml:space="preserve">ategóricos como sendo os </w:t>
      </w:r>
      <w:r w:rsidRPr="00D12E2A">
        <w:rPr>
          <w:rFonts w:cs="Arial"/>
          <w:szCs w:val="24"/>
        </w:rPr>
        <w:t>dados decorrentes da observação de variáveis categóricas, ou seja, aqueles que identificam para cada caso</w:t>
      </w:r>
      <w:r>
        <w:rPr>
          <w:rFonts w:cs="Arial"/>
          <w:szCs w:val="24"/>
        </w:rPr>
        <w:t>,</w:t>
      </w:r>
      <w:r w:rsidRPr="00D12E2A">
        <w:rPr>
          <w:rFonts w:cs="Arial"/>
          <w:szCs w:val="24"/>
        </w:rPr>
        <w:t xml:space="preserve"> uma categoria. As categorias podem ser derivadas de variáveis qualitativas (nominais ou ordinais) ou quantitativas.</w:t>
      </w:r>
      <w:r>
        <w:rPr>
          <w:rFonts w:cs="Arial"/>
          <w:szCs w:val="24"/>
        </w:rPr>
        <w:t xml:space="preserve"> Fazendo uma analogia com a ciência da computação, tentando simplificar a explicação, os dados categóricos seriam os enumeradores.</w:t>
      </w:r>
    </w:p>
    <w:p w14:paraId="7418A774" w14:textId="0354E316" w:rsidR="006F6C51" w:rsidRDefault="006F6C51" w:rsidP="006F6C51">
      <w:pPr>
        <w:ind w:firstLine="1134"/>
        <w:rPr>
          <w:rFonts w:cs="Arial"/>
          <w:szCs w:val="24"/>
        </w:rPr>
      </w:pPr>
      <w:r>
        <w:rPr>
          <w:rFonts w:cs="Arial"/>
          <w:szCs w:val="24"/>
        </w:rPr>
        <w:t xml:space="preserve">Em 1993, </w:t>
      </w:r>
      <w:r w:rsidRPr="00D12E2A">
        <w:rPr>
          <w:rFonts w:cs="Arial"/>
          <w:szCs w:val="24"/>
        </w:rPr>
        <w:t>Shizuhiko Nishisato</w:t>
      </w:r>
      <w:r>
        <w:rPr>
          <w:rFonts w:cs="Arial"/>
          <w:szCs w:val="24"/>
        </w:rPr>
        <w:t xml:space="preserve"> classificou os dados categóricos em dois grupos distintos: (a) os </w:t>
      </w:r>
      <w:r w:rsidRPr="00AD1D9B">
        <w:rPr>
          <w:rFonts w:cs="Arial"/>
          <w:szCs w:val="24"/>
          <w:u w:val="single"/>
        </w:rPr>
        <w:t>dados de incidência</w:t>
      </w:r>
      <w:r>
        <w:rPr>
          <w:rFonts w:cs="Arial"/>
          <w:szCs w:val="24"/>
        </w:rPr>
        <w:t xml:space="preserve"> (</w:t>
      </w:r>
      <w:r w:rsidRPr="00D12E2A">
        <w:rPr>
          <w:rFonts w:cs="Arial"/>
          <w:i/>
          <w:szCs w:val="24"/>
        </w:rPr>
        <w:t>incidence data</w:t>
      </w:r>
      <w:r>
        <w:rPr>
          <w:rFonts w:cs="Arial"/>
          <w:szCs w:val="24"/>
        </w:rPr>
        <w:t>), grupo que abrange as tabelas de contingência (</w:t>
      </w:r>
      <w:r w:rsidRPr="00AD1D9B">
        <w:rPr>
          <w:rFonts w:cs="Arial"/>
          <w:i/>
          <w:szCs w:val="24"/>
        </w:rPr>
        <w:t>contingency tables</w:t>
      </w:r>
      <w:r>
        <w:rPr>
          <w:rFonts w:cs="Arial"/>
          <w:szCs w:val="24"/>
        </w:rPr>
        <w:t>), os dados de múltipla escolha (</w:t>
      </w:r>
      <w:r w:rsidRPr="00AD1D9B">
        <w:rPr>
          <w:rFonts w:cs="Arial"/>
          <w:i/>
          <w:szCs w:val="24"/>
        </w:rPr>
        <w:t>multiple-choice data</w:t>
      </w:r>
      <w:r>
        <w:rPr>
          <w:rFonts w:cs="Arial"/>
          <w:szCs w:val="24"/>
        </w:rPr>
        <w:t>) e os dados ordenados (</w:t>
      </w:r>
      <w:r w:rsidRPr="00AD1D9B">
        <w:rPr>
          <w:rFonts w:cs="Arial"/>
          <w:i/>
          <w:szCs w:val="24"/>
        </w:rPr>
        <w:t>sorting data</w:t>
      </w:r>
      <w:r>
        <w:rPr>
          <w:rFonts w:cs="Arial"/>
          <w:szCs w:val="24"/>
        </w:rPr>
        <w:t xml:space="preserve">); e (b) os </w:t>
      </w:r>
      <w:r w:rsidRPr="00AD1D9B">
        <w:rPr>
          <w:rFonts w:cs="Arial"/>
          <w:szCs w:val="24"/>
          <w:u w:val="single"/>
        </w:rPr>
        <w:t>dados de dominância</w:t>
      </w:r>
      <w:r>
        <w:rPr>
          <w:rFonts w:cs="Arial"/>
          <w:szCs w:val="24"/>
        </w:rPr>
        <w:t xml:space="preserve"> (</w:t>
      </w:r>
      <w:r>
        <w:rPr>
          <w:rFonts w:cs="Arial"/>
          <w:i/>
          <w:szCs w:val="24"/>
        </w:rPr>
        <w:t>dominance data</w:t>
      </w:r>
      <w:r>
        <w:rPr>
          <w:rFonts w:cs="Arial"/>
          <w:szCs w:val="24"/>
        </w:rPr>
        <w:t>), grupo este que abrange os dados por ordem de classificação (</w:t>
      </w:r>
      <w:r w:rsidRPr="00AD1D9B">
        <w:rPr>
          <w:rFonts w:cs="Arial"/>
          <w:i/>
          <w:szCs w:val="24"/>
        </w:rPr>
        <w:t>rank-order data</w:t>
      </w:r>
      <w:r>
        <w:rPr>
          <w:rFonts w:cs="Arial"/>
          <w:szCs w:val="24"/>
        </w:rPr>
        <w:t>) e os dados de comparação pareada (</w:t>
      </w:r>
      <w:r w:rsidRPr="00AD1D9B">
        <w:rPr>
          <w:rFonts w:cs="Arial"/>
          <w:i/>
          <w:szCs w:val="24"/>
        </w:rPr>
        <w:t>paired-comparison data</w:t>
      </w:r>
      <w:r>
        <w:rPr>
          <w:rFonts w:cs="Arial"/>
          <w:szCs w:val="24"/>
        </w:rPr>
        <w:t xml:space="preserve">). Como escopo deste trabalho, apenas iremos nos aprofundar nos dados de múltipla escolha. Caso seja de interesse, os demais tipos de dados podem ser consultados no livro </w:t>
      </w:r>
      <w:r w:rsidR="00E937A7" w:rsidRPr="00E937A7">
        <w:rPr>
          <w:rFonts w:cs="Arial"/>
          <w:i/>
          <w:szCs w:val="24"/>
        </w:rPr>
        <w:t>Elements of Dual Scaling: An Introduction To Practical Data Analysis</w:t>
      </w:r>
      <w:sdt>
        <w:sdtPr>
          <w:rPr>
            <w:rFonts w:cs="Arial"/>
            <w:i/>
            <w:szCs w:val="24"/>
          </w:rPr>
          <w:id w:val="-717509738"/>
          <w:citation/>
        </w:sdtPr>
        <w:sdtContent>
          <w:r w:rsidR="00E937A7">
            <w:rPr>
              <w:rFonts w:cs="Arial"/>
              <w:i/>
              <w:szCs w:val="24"/>
            </w:rPr>
            <w:fldChar w:fldCharType="begin"/>
          </w:r>
          <w:r w:rsidR="00E937A7">
            <w:rPr>
              <w:rFonts w:cs="Arial"/>
              <w:szCs w:val="24"/>
            </w:rPr>
            <w:instrText xml:space="preserve"> CITATION Shi93 \l 1046 </w:instrText>
          </w:r>
          <w:r w:rsidR="00E937A7">
            <w:rPr>
              <w:rFonts w:cs="Arial"/>
              <w:i/>
              <w:szCs w:val="24"/>
            </w:rPr>
            <w:fldChar w:fldCharType="separate"/>
          </w:r>
          <w:r w:rsidR="00512D66">
            <w:rPr>
              <w:rFonts w:cs="Arial"/>
              <w:noProof/>
              <w:szCs w:val="24"/>
            </w:rPr>
            <w:t xml:space="preserve"> </w:t>
          </w:r>
          <w:r w:rsidR="00512D66" w:rsidRPr="00512D66">
            <w:rPr>
              <w:rFonts w:cs="Arial"/>
              <w:noProof/>
              <w:szCs w:val="24"/>
            </w:rPr>
            <w:t>(NISHISATO, 1993)</w:t>
          </w:r>
          <w:r w:rsidR="00E937A7">
            <w:rPr>
              <w:rFonts w:cs="Arial"/>
              <w:i/>
              <w:szCs w:val="24"/>
            </w:rPr>
            <w:fldChar w:fldCharType="end"/>
          </w:r>
        </w:sdtContent>
      </w:sdt>
      <w:r>
        <w:rPr>
          <w:rFonts w:cs="Arial"/>
          <w:szCs w:val="24"/>
        </w:rPr>
        <w:t>.</w:t>
      </w:r>
    </w:p>
    <w:p w14:paraId="70DD040D" w14:textId="77777777" w:rsidR="006F6C51" w:rsidRDefault="006F6C51" w:rsidP="006F6C51">
      <w:pPr>
        <w:ind w:firstLine="1134"/>
        <w:rPr>
          <w:rFonts w:cs="Arial"/>
          <w:szCs w:val="24"/>
        </w:rPr>
      </w:pPr>
    </w:p>
    <w:p w14:paraId="69F14AC0" w14:textId="77777777" w:rsidR="006F6C51" w:rsidRPr="002453B4" w:rsidRDefault="006F6C51" w:rsidP="00C41DA2">
      <w:pPr>
        <w:pStyle w:val="Ttulo2"/>
        <w:rPr>
          <w:rFonts w:cs="Arial"/>
          <w:b w:val="0"/>
          <w:szCs w:val="24"/>
        </w:rPr>
      </w:pPr>
      <w:bookmarkStart w:id="25" w:name="_Toc511244468"/>
      <w:r w:rsidRPr="002453B4">
        <w:rPr>
          <w:rFonts w:cs="Arial"/>
          <w:b w:val="0"/>
          <w:szCs w:val="24"/>
        </w:rPr>
        <w:lastRenderedPageBreak/>
        <w:t>Dados de Múltipla Escolha</w:t>
      </w:r>
      <w:bookmarkEnd w:id="25"/>
    </w:p>
    <w:p w14:paraId="68CD9478" w14:textId="77777777" w:rsidR="006F6C51" w:rsidRDefault="006F6C51" w:rsidP="006F6C51">
      <w:pPr>
        <w:ind w:firstLine="1134"/>
        <w:rPr>
          <w:rFonts w:cs="Arial"/>
          <w:szCs w:val="24"/>
        </w:rPr>
      </w:pPr>
      <w:r>
        <w:rPr>
          <w:rFonts w:cs="Arial"/>
          <w:szCs w:val="24"/>
        </w:rPr>
        <w:t xml:space="preserve">Os dados do tipo múltipla escolha são indubitavelmente os mais populares entre todos os tipos de dados categóricos. Pode-se dizer que são onipresentes em todos os tipos de pesquisas, sejam elas médicas, comportamentais, sociais, etc. Consiste na apresentação de uma série de alternativas, onde apenas uma será escolhida. </w:t>
      </w:r>
    </w:p>
    <w:p w14:paraId="07D503E2" w14:textId="012B5865" w:rsidR="006F6C51" w:rsidRDefault="00457091" w:rsidP="006F6C51">
      <w:pPr>
        <w:ind w:firstLine="1134"/>
        <w:rPr>
          <w:rFonts w:cs="Arial"/>
          <w:szCs w:val="24"/>
        </w:rPr>
      </w:pPr>
      <w:r>
        <w:rPr>
          <w:rFonts w:cs="Arial"/>
          <w:szCs w:val="24"/>
        </w:rPr>
        <w:t>A</w:t>
      </w:r>
      <w:r w:rsidR="006F6C51">
        <w:rPr>
          <w:rFonts w:cs="Arial"/>
          <w:szCs w:val="24"/>
        </w:rPr>
        <w:t xml:space="preserve"> utilização da técnica de </w:t>
      </w:r>
      <w:r w:rsidR="006F6C51" w:rsidRPr="003B5E21">
        <w:rPr>
          <w:rFonts w:cs="Arial"/>
          <w:i/>
          <w:szCs w:val="24"/>
        </w:rPr>
        <w:t xml:space="preserve">Dual Scaling </w:t>
      </w:r>
      <w:r w:rsidR="006F6C51">
        <w:rPr>
          <w:rFonts w:cs="Arial"/>
          <w:szCs w:val="24"/>
        </w:rPr>
        <w:t xml:space="preserve">nos permite analisar os dados de múltipla escolha de forma bem mais eficaz, atribuindo à alternativa escolhida o valor 1, enquanto as demais alternativas recebem o valor 0. O resultado então é apresentado em uma tabela chamada </w:t>
      </w:r>
      <w:r w:rsidR="00DB6BD1">
        <w:rPr>
          <w:rFonts w:cs="Arial"/>
          <w:b/>
          <w:szCs w:val="24"/>
        </w:rPr>
        <w:t>Tabela</w:t>
      </w:r>
      <w:r w:rsidR="006F6C51" w:rsidRPr="00800AA6">
        <w:rPr>
          <w:rFonts w:cs="Arial"/>
          <w:b/>
          <w:szCs w:val="24"/>
        </w:rPr>
        <w:t xml:space="preserve"> de Padrão de Resposta</w:t>
      </w:r>
      <w:r w:rsidR="00E16EA2">
        <w:rPr>
          <w:rFonts w:cs="Arial"/>
          <w:b/>
          <w:szCs w:val="24"/>
        </w:rPr>
        <w:t>s</w:t>
      </w:r>
      <w:r w:rsidR="006F6C51">
        <w:rPr>
          <w:rFonts w:cs="Arial"/>
          <w:szCs w:val="24"/>
        </w:rPr>
        <w:t xml:space="preserve"> (</w:t>
      </w:r>
      <w:r w:rsidR="006F6C51" w:rsidRPr="003B5E21">
        <w:rPr>
          <w:rFonts w:cs="Arial"/>
          <w:i/>
          <w:szCs w:val="24"/>
        </w:rPr>
        <w:t>response-pattern table</w:t>
      </w:r>
      <w:r w:rsidR="006F6C51">
        <w:rPr>
          <w:rFonts w:cs="Arial"/>
          <w:szCs w:val="24"/>
        </w:rPr>
        <w:t>).</w:t>
      </w:r>
    </w:p>
    <w:p w14:paraId="2EAAB714" w14:textId="77777777" w:rsidR="00AC6914" w:rsidRDefault="00AC6914" w:rsidP="006F6C51">
      <w:pPr>
        <w:ind w:firstLine="1134"/>
        <w:rPr>
          <w:rFonts w:cs="Arial"/>
          <w:szCs w:val="24"/>
        </w:rPr>
      </w:pPr>
    </w:p>
    <w:p w14:paraId="38B422FC" w14:textId="5B2F0DD4" w:rsidR="00AC6914" w:rsidRPr="009977A1" w:rsidRDefault="00AC6914" w:rsidP="00AC6914">
      <w:pPr>
        <w:pStyle w:val="Ttulo2"/>
        <w:rPr>
          <w:rFonts w:cs="Arial"/>
          <w:b w:val="0"/>
          <w:szCs w:val="24"/>
        </w:rPr>
      </w:pPr>
      <w:bookmarkStart w:id="26" w:name="_Toc511244469"/>
      <w:r>
        <w:rPr>
          <w:rFonts w:cs="Arial"/>
          <w:b w:val="0"/>
          <w:szCs w:val="24"/>
        </w:rPr>
        <w:t>DUAL SCALING</w:t>
      </w:r>
      <w:bookmarkEnd w:id="26"/>
    </w:p>
    <w:p w14:paraId="31AAC91B" w14:textId="095DEE7D" w:rsidR="00440FFF" w:rsidRDefault="00D43F01" w:rsidP="00440FFF">
      <w:pPr>
        <w:ind w:firstLine="1134"/>
        <w:rPr>
          <w:rFonts w:cs="Arial"/>
          <w:szCs w:val="24"/>
        </w:rPr>
      </w:pPr>
      <w:r w:rsidRPr="006D44DA">
        <w:rPr>
          <w:rFonts w:cs="Arial"/>
          <w:i/>
          <w:szCs w:val="24"/>
        </w:rPr>
        <w:t>Dual Scaling</w:t>
      </w:r>
      <w:r>
        <w:rPr>
          <w:rFonts w:cs="Arial"/>
          <w:szCs w:val="24"/>
        </w:rPr>
        <w:t xml:space="preserve"> </w:t>
      </w:r>
      <w:r w:rsidR="006D44DA">
        <w:rPr>
          <w:rFonts w:cs="Arial"/>
          <w:szCs w:val="24"/>
        </w:rPr>
        <w:t xml:space="preserve">é um método versátil para </w:t>
      </w:r>
      <w:r w:rsidR="00960A69">
        <w:rPr>
          <w:rFonts w:cs="Arial"/>
          <w:szCs w:val="24"/>
        </w:rPr>
        <w:t>análise de variados tipos de dados. Ele foi proposto por Nishisato como um</w:t>
      </w:r>
      <w:r w:rsidR="006E7D1E">
        <w:rPr>
          <w:rFonts w:cs="Arial"/>
          <w:szCs w:val="24"/>
        </w:rPr>
        <w:t>a</w:t>
      </w:r>
      <w:r w:rsidR="00960A69">
        <w:rPr>
          <w:rFonts w:cs="Arial"/>
          <w:szCs w:val="24"/>
        </w:rPr>
        <w:t xml:space="preserve"> </w:t>
      </w:r>
      <w:r w:rsidR="00960A69" w:rsidRPr="00A74A29">
        <w:rPr>
          <w:rFonts w:cs="Arial"/>
          <w:i/>
          <w:szCs w:val="24"/>
        </w:rPr>
        <w:t>ferramenta para inspeção visual</w:t>
      </w:r>
      <w:r w:rsidR="00932CE8">
        <w:rPr>
          <w:rFonts w:cs="Arial"/>
          <w:szCs w:val="24"/>
        </w:rPr>
        <w:t xml:space="preserve"> de indivíduos </w:t>
      </w:r>
      <w:r w:rsidR="00AA087C">
        <w:rPr>
          <w:rFonts w:cs="Arial"/>
          <w:szCs w:val="24"/>
        </w:rPr>
        <w:t xml:space="preserve">e suas </w:t>
      </w:r>
      <w:r w:rsidR="000146ED">
        <w:rPr>
          <w:rFonts w:cs="Arial"/>
          <w:szCs w:val="24"/>
        </w:rPr>
        <w:t xml:space="preserve">preferências para estímulos coletados através </w:t>
      </w:r>
      <w:r w:rsidR="00DB6BD1">
        <w:rPr>
          <w:rFonts w:cs="Arial"/>
          <w:szCs w:val="24"/>
        </w:rPr>
        <w:t>de</w:t>
      </w:r>
      <w:r w:rsidR="000146ED">
        <w:rPr>
          <w:rFonts w:cs="Arial"/>
          <w:szCs w:val="24"/>
        </w:rPr>
        <w:t xml:space="preserve"> questionários de opinião.</w:t>
      </w:r>
      <w:r w:rsidR="00135C74">
        <w:rPr>
          <w:rFonts w:cs="Arial"/>
          <w:szCs w:val="24"/>
        </w:rPr>
        <w:t xml:space="preserve"> Com o mapeamento </w:t>
      </w:r>
      <w:r w:rsidR="00594F3D">
        <w:rPr>
          <w:rFonts w:cs="Arial"/>
          <w:szCs w:val="24"/>
        </w:rPr>
        <w:t xml:space="preserve">resultante </w:t>
      </w:r>
      <w:r w:rsidR="00295F65">
        <w:rPr>
          <w:rFonts w:cs="Arial"/>
          <w:szCs w:val="24"/>
        </w:rPr>
        <w:t xml:space="preserve">do </w:t>
      </w:r>
      <w:r w:rsidR="00295F65" w:rsidRPr="00B90E22">
        <w:rPr>
          <w:rFonts w:cs="Arial"/>
          <w:i/>
          <w:szCs w:val="24"/>
        </w:rPr>
        <w:t>Dual Scaling</w:t>
      </w:r>
      <w:r w:rsidR="00295F65">
        <w:rPr>
          <w:rFonts w:cs="Arial"/>
          <w:szCs w:val="24"/>
        </w:rPr>
        <w:t xml:space="preserve">, cada indivíduo e estímulo pesquisado </w:t>
      </w:r>
      <w:r w:rsidR="009172B3">
        <w:rPr>
          <w:rFonts w:cs="Arial"/>
          <w:szCs w:val="24"/>
        </w:rPr>
        <w:t xml:space="preserve">são representados como um ponto no </w:t>
      </w:r>
      <w:r w:rsidR="00120FC6">
        <w:rPr>
          <w:rFonts w:cs="Arial"/>
          <w:szCs w:val="24"/>
        </w:rPr>
        <w:t>e</w:t>
      </w:r>
      <w:r w:rsidR="009172B3">
        <w:rPr>
          <w:rFonts w:cs="Arial"/>
          <w:szCs w:val="24"/>
        </w:rPr>
        <w:t>spaço-</w:t>
      </w:r>
      <w:r w:rsidR="00120FC6">
        <w:rPr>
          <w:rFonts w:cs="Arial"/>
          <w:szCs w:val="24"/>
        </w:rPr>
        <w:t>s</w:t>
      </w:r>
      <w:r w:rsidR="009172B3">
        <w:rPr>
          <w:rFonts w:cs="Arial"/>
          <w:szCs w:val="24"/>
        </w:rPr>
        <w:t>olução</w:t>
      </w:r>
      <w:r w:rsidR="00B87EA2">
        <w:rPr>
          <w:rFonts w:cs="Arial"/>
          <w:szCs w:val="24"/>
        </w:rPr>
        <w:t xml:space="preserve"> resultante. Os comportamentos e </w:t>
      </w:r>
      <w:r w:rsidR="00822F04">
        <w:rPr>
          <w:rFonts w:cs="Arial"/>
          <w:szCs w:val="24"/>
        </w:rPr>
        <w:t xml:space="preserve">preferências de grupos de indivíduos </w:t>
      </w:r>
      <w:r w:rsidR="00591869">
        <w:rPr>
          <w:rFonts w:cs="Arial"/>
          <w:szCs w:val="24"/>
        </w:rPr>
        <w:t xml:space="preserve">que tem opiniões similares </w:t>
      </w:r>
      <w:r w:rsidR="00271DC3">
        <w:rPr>
          <w:rFonts w:cs="Arial"/>
          <w:szCs w:val="24"/>
        </w:rPr>
        <w:t>emergem</w:t>
      </w:r>
      <w:r w:rsidR="00591869">
        <w:rPr>
          <w:rFonts w:cs="Arial"/>
          <w:szCs w:val="24"/>
        </w:rPr>
        <w:t xml:space="preserve"> d</w:t>
      </w:r>
      <w:r w:rsidR="00807A8B">
        <w:rPr>
          <w:rFonts w:cs="Arial"/>
          <w:szCs w:val="24"/>
        </w:rPr>
        <w:t>a</w:t>
      </w:r>
      <w:r w:rsidR="00591869">
        <w:rPr>
          <w:rFonts w:cs="Arial"/>
          <w:szCs w:val="24"/>
        </w:rPr>
        <w:t xml:space="preserve"> distribuição</w:t>
      </w:r>
      <w:r w:rsidR="00F75529">
        <w:rPr>
          <w:rFonts w:cs="Arial"/>
          <w:szCs w:val="24"/>
        </w:rPr>
        <w:t xml:space="preserve"> de pontos porque indivíduos e estímulos relacionados </w:t>
      </w:r>
      <w:r w:rsidR="009779D2">
        <w:rPr>
          <w:rFonts w:cs="Arial"/>
          <w:szCs w:val="24"/>
        </w:rPr>
        <w:t xml:space="preserve">são mapeados pertos um dos outros, enquanto dados não relacionados </w:t>
      </w:r>
      <w:r w:rsidR="00757D4C">
        <w:rPr>
          <w:rFonts w:cs="Arial"/>
          <w:szCs w:val="24"/>
        </w:rPr>
        <w:t>aparecem apartados no espaço-solução.</w:t>
      </w:r>
    </w:p>
    <w:p w14:paraId="216C08CC" w14:textId="66510903" w:rsidR="00594F3D" w:rsidRDefault="003D7064" w:rsidP="00440FFF">
      <w:pPr>
        <w:ind w:firstLine="1134"/>
        <w:rPr>
          <w:rFonts w:cs="Arial"/>
          <w:szCs w:val="24"/>
        </w:rPr>
      </w:pPr>
      <w:r>
        <w:rPr>
          <w:rFonts w:cs="Arial"/>
          <w:szCs w:val="24"/>
        </w:rPr>
        <w:t xml:space="preserve">Apesar de ter sido proposto originalmente </w:t>
      </w:r>
      <w:r w:rsidR="00476A58">
        <w:rPr>
          <w:rFonts w:cs="Arial"/>
          <w:szCs w:val="24"/>
        </w:rPr>
        <w:t xml:space="preserve">para análise de </w:t>
      </w:r>
      <w:r w:rsidR="00D74F0E">
        <w:rPr>
          <w:rFonts w:cs="Arial"/>
          <w:szCs w:val="24"/>
        </w:rPr>
        <w:t>preferências</w:t>
      </w:r>
      <w:r w:rsidR="00476A58">
        <w:rPr>
          <w:rFonts w:cs="Arial"/>
          <w:szCs w:val="24"/>
        </w:rPr>
        <w:t xml:space="preserve"> de indivíduos, </w:t>
      </w:r>
      <w:r w:rsidR="000035EE">
        <w:rPr>
          <w:rFonts w:cs="Arial"/>
          <w:szCs w:val="24"/>
        </w:rPr>
        <w:t xml:space="preserve">Nishisato afirma que </w:t>
      </w:r>
      <w:r w:rsidR="0098460E">
        <w:rPr>
          <w:rFonts w:cs="Arial"/>
          <w:szCs w:val="24"/>
        </w:rPr>
        <w:t xml:space="preserve">sua abordagem sobre </w:t>
      </w:r>
      <w:r w:rsidR="00476A58">
        <w:rPr>
          <w:rFonts w:cs="Arial"/>
          <w:szCs w:val="24"/>
        </w:rPr>
        <w:t xml:space="preserve">o </w:t>
      </w:r>
      <w:r w:rsidR="00476A58" w:rsidRPr="0098460E">
        <w:rPr>
          <w:rFonts w:cs="Arial"/>
          <w:i/>
          <w:szCs w:val="24"/>
        </w:rPr>
        <w:t>Dual Scaling</w:t>
      </w:r>
      <w:r w:rsidR="00476A58">
        <w:rPr>
          <w:rFonts w:cs="Arial"/>
          <w:szCs w:val="24"/>
        </w:rPr>
        <w:t xml:space="preserve"> </w:t>
      </w:r>
      <w:r w:rsidR="0098460E">
        <w:rPr>
          <w:rFonts w:cs="Arial"/>
          <w:szCs w:val="24"/>
        </w:rPr>
        <w:t>pode</w:t>
      </w:r>
      <w:r w:rsidR="006C4EB2">
        <w:rPr>
          <w:rFonts w:cs="Arial"/>
          <w:szCs w:val="24"/>
        </w:rPr>
        <w:t xml:space="preserve"> ser empregada para descobrir </w:t>
      </w:r>
      <w:r w:rsidR="00BD2197">
        <w:rPr>
          <w:rFonts w:cs="Arial"/>
          <w:szCs w:val="24"/>
        </w:rPr>
        <w:t>estilos de respostas em praticamente todos os tipos de bases de dados.</w:t>
      </w:r>
    </w:p>
    <w:p w14:paraId="4CFEB62E" w14:textId="6233A8F2" w:rsidR="009058BF" w:rsidRDefault="009058BF" w:rsidP="009058BF">
      <w:pPr>
        <w:ind w:firstLine="1134"/>
        <w:rPr>
          <w:rFonts w:cs="Arial"/>
          <w:szCs w:val="24"/>
        </w:rPr>
      </w:pPr>
      <w:r>
        <w:rPr>
          <w:rFonts w:cs="Arial"/>
          <w:szCs w:val="24"/>
        </w:rPr>
        <w:t xml:space="preserve">Os dados resultantes da análise utilizando o </w:t>
      </w:r>
      <w:r w:rsidRPr="00D54558">
        <w:rPr>
          <w:rFonts w:cs="Arial"/>
          <w:i/>
          <w:szCs w:val="24"/>
        </w:rPr>
        <w:t>Dual Scaling</w:t>
      </w:r>
      <w:r>
        <w:rPr>
          <w:rFonts w:cs="Arial"/>
          <w:szCs w:val="24"/>
        </w:rPr>
        <w:t xml:space="preserve"> são expressados em função do padrão de resposta escolhido, e as unidades de análise são as opções </w:t>
      </w:r>
      <w:r>
        <w:rPr>
          <w:rFonts w:cs="Arial"/>
          <w:szCs w:val="24"/>
        </w:rPr>
        <w:lastRenderedPageBreak/>
        <w:t>de respostas. O</w:t>
      </w:r>
      <w:r w:rsidRPr="002B1F57">
        <w:rPr>
          <w:rFonts w:cs="Arial"/>
          <w:szCs w:val="24"/>
        </w:rPr>
        <w:t xml:space="preserve"> </w:t>
      </w:r>
      <w:r w:rsidRPr="00C47A99">
        <w:rPr>
          <w:rFonts w:cs="Arial"/>
          <w:i/>
          <w:szCs w:val="24"/>
        </w:rPr>
        <w:t>Dual Scaling</w:t>
      </w:r>
      <w:r w:rsidRPr="002B1F57">
        <w:rPr>
          <w:rFonts w:cs="Arial"/>
          <w:szCs w:val="24"/>
        </w:rPr>
        <w:t xml:space="preserve"> procura as combinações ponderadas mais informativas de categorias de itens. Isso significa que o </w:t>
      </w:r>
      <w:r w:rsidRPr="00DB6BD1">
        <w:rPr>
          <w:rFonts w:cs="Arial"/>
          <w:i/>
          <w:szCs w:val="24"/>
        </w:rPr>
        <w:t>Dual Scaling</w:t>
      </w:r>
      <w:r w:rsidRPr="002B1F57">
        <w:rPr>
          <w:rFonts w:cs="Arial"/>
          <w:szCs w:val="24"/>
        </w:rPr>
        <w:t xml:space="preserve"> produz uma matriz de correlação </w:t>
      </w:r>
      <w:r>
        <w:rPr>
          <w:rFonts w:cs="Arial"/>
          <w:szCs w:val="24"/>
        </w:rPr>
        <w:t>entre os itens</w:t>
      </w:r>
      <w:r w:rsidRPr="002B1F57">
        <w:rPr>
          <w:rFonts w:cs="Arial"/>
          <w:szCs w:val="24"/>
        </w:rPr>
        <w:t xml:space="preserve"> para cada </w:t>
      </w:r>
      <w:r w:rsidR="004D5F97">
        <w:rPr>
          <w:rFonts w:cs="Arial"/>
          <w:szCs w:val="24"/>
        </w:rPr>
        <w:t>dimensão</w:t>
      </w:r>
      <w:r>
        <w:rPr>
          <w:rFonts w:cs="Arial"/>
          <w:szCs w:val="24"/>
        </w:rPr>
        <w:t>.</w:t>
      </w:r>
    </w:p>
    <w:p w14:paraId="629FCFA9" w14:textId="0AC93E6B" w:rsidR="009058BF" w:rsidRDefault="009058BF" w:rsidP="009058BF">
      <w:pPr>
        <w:ind w:firstLine="1134"/>
        <w:rPr>
          <w:rFonts w:cs="Arial"/>
          <w:szCs w:val="24"/>
        </w:rPr>
      </w:pPr>
      <w:r w:rsidRPr="00AB4828">
        <w:rPr>
          <w:rFonts w:cs="Arial"/>
          <w:szCs w:val="24"/>
        </w:rPr>
        <w:t>Combinações não-lineares de categorias d</w:t>
      </w:r>
      <w:r>
        <w:rPr>
          <w:rFonts w:cs="Arial"/>
          <w:szCs w:val="24"/>
        </w:rPr>
        <w:t>e</w:t>
      </w:r>
      <w:r w:rsidRPr="00AB4828">
        <w:rPr>
          <w:rFonts w:cs="Arial"/>
          <w:szCs w:val="24"/>
        </w:rPr>
        <w:t xml:space="preserve"> </w:t>
      </w:r>
      <w:r w:rsidR="0091219E">
        <w:rPr>
          <w:rFonts w:cs="Arial"/>
          <w:szCs w:val="24"/>
        </w:rPr>
        <w:t>itens</w:t>
      </w:r>
      <w:r w:rsidRPr="00AB4828">
        <w:rPr>
          <w:rFonts w:cs="Arial"/>
          <w:szCs w:val="24"/>
        </w:rPr>
        <w:t xml:space="preserve"> estão envolvidas em cada </w:t>
      </w:r>
      <w:r w:rsidR="003E1C52">
        <w:rPr>
          <w:rFonts w:cs="Arial"/>
          <w:szCs w:val="24"/>
        </w:rPr>
        <w:t>dimensão</w:t>
      </w:r>
      <w:r w:rsidRPr="00AB4828">
        <w:rPr>
          <w:rFonts w:cs="Arial"/>
          <w:szCs w:val="24"/>
        </w:rPr>
        <w:t xml:space="preserve">. No </w:t>
      </w:r>
      <w:r w:rsidRPr="00AB4828">
        <w:rPr>
          <w:rFonts w:cs="Arial"/>
          <w:i/>
          <w:szCs w:val="24"/>
        </w:rPr>
        <w:t>Dual Scaling</w:t>
      </w:r>
      <w:r w:rsidRPr="00AB4828">
        <w:rPr>
          <w:rFonts w:cs="Arial"/>
          <w:szCs w:val="24"/>
        </w:rPr>
        <w:t>, a correlação linear é maximizada pela transformação d</w:t>
      </w:r>
      <w:r>
        <w:rPr>
          <w:rFonts w:cs="Arial"/>
          <w:szCs w:val="24"/>
        </w:rPr>
        <w:t>as</w:t>
      </w:r>
      <w:r w:rsidRPr="00AB4828">
        <w:rPr>
          <w:rFonts w:cs="Arial"/>
          <w:szCs w:val="24"/>
        </w:rPr>
        <w:t xml:space="preserve"> categorias de forma linear ou não linear, dependendo dos dados</w:t>
      </w:r>
      <w:r>
        <w:rPr>
          <w:rFonts w:cs="Arial"/>
          <w:szCs w:val="24"/>
        </w:rPr>
        <w:t>.</w:t>
      </w:r>
    </w:p>
    <w:p w14:paraId="3CF6E75A" w14:textId="01C53423" w:rsidR="00CA2CEC" w:rsidRDefault="00C667BF" w:rsidP="00440FFF">
      <w:pPr>
        <w:ind w:firstLine="1134"/>
        <w:rPr>
          <w:rFonts w:cs="Arial"/>
          <w:szCs w:val="24"/>
        </w:rPr>
      </w:pPr>
      <w:r>
        <w:rPr>
          <w:rFonts w:cs="Arial"/>
          <w:szCs w:val="24"/>
        </w:rPr>
        <w:t xml:space="preserve">Seguindo o escopo proposto para este trabalho, </w:t>
      </w:r>
      <w:r w:rsidR="00217A9A">
        <w:rPr>
          <w:rFonts w:cs="Arial"/>
          <w:szCs w:val="24"/>
        </w:rPr>
        <w:t>representaremos</w:t>
      </w:r>
      <w:r w:rsidR="003D4B05">
        <w:rPr>
          <w:rFonts w:cs="Arial"/>
          <w:szCs w:val="24"/>
        </w:rPr>
        <w:t xml:space="preserve"> </w:t>
      </w:r>
      <w:r w:rsidR="00E7202A">
        <w:rPr>
          <w:rFonts w:cs="Arial"/>
          <w:szCs w:val="24"/>
        </w:rPr>
        <w:t xml:space="preserve">nossa base de dados </w:t>
      </w:r>
      <w:r w:rsidR="000C107C">
        <w:rPr>
          <w:rFonts w:cs="Arial"/>
          <w:szCs w:val="24"/>
        </w:rPr>
        <w:t>com dados do</w:t>
      </w:r>
      <w:r w:rsidR="00E7202A">
        <w:rPr>
          <w:rFonts w:cs="Arial"/>
          <w:szCs w:val="24"/>
        </w:rPr>
        <w:t xml:space="preserve"> tipo múltipla escolha</w:t>
      </w:r>
      <w:r w:rsidR="00217A9A">
        <w:rPr>
          <w:rFonts w:cs="Arial"/>
          <w:szCs w:val="24"/>
        </w:rPr>
        <w:t xml:space="preserve"> </w:t>
      </w:r>
      <w:r w:rsidR="003D4DBC">
        <w:rPr>
          <w:rFonts w:cs="Arial"/>
          <w:szCs w:val="24"/>
        </w:rPr>
        <w:t xml:space="preserve">como </w:t>
      </w:r>
      <m:oMath>
        <m:r>
          <w:rPr>
            <w:rFonts w:ascii="Cambria Math" w:hAnsi="Cambria Math" w:cs="Arial"/>
            <w:szCs w:val="24"/>
          </w:rPr>
          <m:t>D</m:t>
        </m:r>
      </m:oMath>
      <w:r w:rsidR="000C107C">
        <w:rPr>
          <w:rFonts w:cs="Arial"/>
          <w:szCs w:val="24"/>
        </w:rPr>
        <w:t xml:space="preserve">, </w:t>
      </w:r>
      <w:r w:rsidR="00217A9A">
        <w:rPr>
          <w:rFonts w:cs="Arial"/>
          <w:szCs w:val="24"/>
        </w:rPr>
        <w:t>e</w:t>
      </w:r>
      <w:r w:rsidR="003D4DBC">
        <w:rPr>
          <w:rFonts w:cs="Arial"/>
          <w:szCs w:val="24"/>
        </w:rPr>
        <w:t xml:space="preserve"> </w:t>
      </w:r>
      <m:oMath>
        <m:r>
          <w:rPr>
            <w:rFonts w:ascii="Cambria Math" w:hAnsi="Cambria Math" w:cs="Arial"/>
            <w:szCs w:val="24"/>
          </w:rPr>
          <m:t>F</m:t>
        </m:r>
      </m:oMath>
      <w:r w:rsidR="00782515">
        <w:rPr>
          <w:rFonts w:cs="Arial"/>
          <w:szCs w:val="24"/>
        </w:rPr>
        <w:t xml:space="preserve"> será noss</w:t>
      </w:r>
      <w:r w:rsidR="003D4DBC">
        <w:rPr>
          <w:rFonts w:cs="Arial"/>
          <w:szCs w:val="24"/>
        </w:rPr>
        <w:t xml:space="preserve">a matriz de </w:t>
      </w:r>
      <w:r w:rsidR="00AF6D7D">
        <w:rPr>
          <w:rFonts w:cs="Arial"/>
          <w:szCs w:val="24"/>
        </w:rPr>
        <w:t>padrão de resposta</w:t>
      </w:r>
      <w:r w:rsidR="00940EC3">
        <w:rPr>
          <w:rFonts w:cs="Arial"/>
          <w:szCs w:val="24"/>
        </w:rPr>
        <w:t>s</w:t>
      </w:r>
      <w:r w:rsidR="00DB6BD1">
        <w:rPr>
          <w:rFonts w:cs="Arial"/>
          <w:szCs w:val="24"/>
        </w:rPr>
        <w:t>, baseada na tabela de padrão de respostas</w:t>
      </w:r>
      <w:r w:rsidR="000C107C">
        <w:rPr>
          <w:rFonts w:cs="Arial"/>
          <w:szCs w:val="24"/>
        </w:rPr>
        <w:t xml:space="preserve"> </w:t>
      </w:r>
      <w:r w:rsidR="00AF6D7D">
        <w:rPr>
          <w:rFonts w:cs="Arial"/>
          <w:szCs w:val="24"/>
        </w:rPr>
        <w:t>de 0s e 1s</w:t>
      </w:r>
      <w:r w:rsidR="00782515">
        <w:rPr>
          <w:rFonts w:cs="Arial"/>
          <w:szCs w:val="24"/>
        </w:rPr>
        <w:t xml:space="preserve">, de tamanho </w:t>
      </w:r>
      <m:oMath>
        <m:r>
          <w:rPr>
            <w:rFonts w:ascii="Cambria Math" w:hAnsi="Cambria Math" w:cs="Arial"/>
            <w:szCs w:val="24"/>
          </w:rPr>
          <m:t>n × m</m:t>
        </m:r>
      </m:oMath>
      <w:r w:rsidR="00B57677">
        <w:rPr>
          <w:rFonts w:cs="Arial"/>
          <w:szCs w:val="24"/>
        </w:rPr>
        <w:t>, onde cada transação é um indivíduo</w:t>
      </w:r>
      <w:r w:rsidR="00DA7B08">
        <w:rPr>
          <w:rFonts w:cs="Arial"/>
          <w:szCs w:val="24"/>
        </w:rPr>
        <w:t xml:space="preserve"> (linhas da matriz)</w:t>
      </w:r>
      <w:r w:rsidR="0041047D">
        <w:rPr>
          <w:rFonts w:cs="Arial"/>
          <w:szCs w:val="24"/>
        </w:rPr>
        <w:t>, e os itens ficam organizados como possíveis estímulos</w:t>
      </w:r>
      <w:r w:rsidR="008F15B8">
        <w:rPr>
          <w:rFonts w:cs="Arial"/>
          <w:szCs w:val="24"/>
        </w:rPr>
        <w:t xml:space="preserve"> ou respostas de múltipla escolha (colunas da matriz)</w:t>
      </w:r>
      <w:r w:rsidR="003A6C22">
        <w:rPr>
          <w:rFonts w:cs="Arial"/>
          <w:szCs w:val="24"/>
        </w:rPr>
        <w:t xml:space="preserve">. </w:t>
      </w:r>
    </w:p>
    <w:p w14:paraId="276CC422" w14:textId="708030BB" w:rsidR="001C4A4B" w:rsidRDefault="0096676B" w:rsidP="00440FFF">
      <w:pPr>
        <w:ind w:firstLine="1134"/>
        <w:rPr>
          <w:rFonts w:cs="Arial"/>
          <w:szCs w:val="24"/>
        </w:rPr>
      </w:pPr>
      <w:r>
        <w:rPr>
          <w:rFonts w:cs="Arial"/>
          <w:szCs w:val="24"/>
        </w:rPr>
        <w:t>A</w:t>
      </w:r>
      <w:r w:rsidR="00A61B7D">
        <w:rPr>
          <w:rFonts w:cs="Arial"/>
          <w:szCs w:val="24"/>
        </w:rPr>
        <w:t xml:space="preserve"> </w:t>
      </w:r>
      <w:r w:rsidR="0037356E">
        <w:rPr>
          <w:rFonts w:cs="Arial"/>
          <w:szCs w:val="24"/>
        </w:rPr>
        <w:t xml:space="preserve">primeira etapa do cálculo do </w:t>
      </w:r>
      <w:r w:rsidR="0037356E">
        <w:rPr>
          <w:rFonts w:cs="Arial"/>
          <w:i/>
          <w:szCs w:val="24"/>
        </w:rPr>
        <w:t xml:space="preserve">Dual </w:t>
      </w:r>
      <w:r w:rsidR="0037356E" w:rsidRPr="00BF5DEC">
        <w:rPr>
          <w:rFonts w:cs="Arial"/>
          <w:i/>
          <w:szCs w:val="24"/>
        </w:rPr>
        <w:t>Scaling</w:t>
      </w:r>
      <w:r w:rsidR="0037356E">
        <w:rPr>
          <w:rFonts w:cs="Arial"/>
          <w:szCs w:val="24"/>
        </w:rPr>
        <w:t xml:space="preserve"> </w:t>
      </w:r>
      <w:r w:rsidR="00F45C07">
        <w:rPr>
          <w:rFonts w:cs="Arial"/>
          <w:szCs w:val="24"/>
        </w:rPr>
        <w:t xml:space="preserve">tem como objetivo </w:t>
      </w:r>
      <w:r w:rsidR="00A61B7D">
        <w:rPr>
          <w:rFonts w:cs="Arial"/>
          <w:szCs w:val="24"/>
        </w:rPr>
        <w:t xml:space="preserve">descobrir a quantidade de dimensões </w:t>
      </w:r>
      <w:r w:rsidR="001C4A4B">
        <w:rPr>
          <w:rFonts w:cs="Arial"/>
          <w:szCs w:val="24"/>
        </w:rPr>
        <w:t>do espaço-solução</w:t>
      </w:r>
      <w:r w:rsidR="004D19E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001C4A4B">
        <w:rPr>
          <w:rFonts w:cs="Arial"/>
          <w:szCs w:val="24"/>
        </w:rPr>
        <w:t>, dado pela equação</w:t>
      </w:r>
      <w:r w:rsidR="00047D38">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A7DCD" w14:paraId="1730F131" w14:textId="77777777" w:rsidTr="000719AE">
        <w:tc>
          <w:tcPr>
            <w:tcW w:w="567" w:type="dxa"/>
            <w:vAlign w:val="center"/>
          </w:tcPr>
          <w:p w14:paraId="07291CD8" w14:textId="77777777" w:rsidR="009A7DCD" w:rsidRDefault="009A7DCD" w:rsidP="003A53C2">
            <w:pPr>
              <w:spacing w:line="240" w:lineRule="auto"/>
              <w:jc w:val="center"/>
              <w:rPr>
                <w:rFonts w:cs="Arial"/>
                <w:szCs w:val="24"/>
              </w:rPr>
            </w:pPr>
          </w:p>
        </w:tc>
        <w:tc>
          <w:tcPr>
            <w:tcW w:w="7937" w:type="dxa"/>
            <w:vAlign w:val="center"/>
          </w:tcPr>
          <w:p w14:paraId="4F443374" w14:textId="5B65738D" w:rsidR="009A7DCD" w:rsidRPr="0089575D" w:rsidRDefault="003F5C5C"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n</m:t>
                  </m:r>
                </m:e>
                <m:sub>
                  <m:r>
                    <w:rPr>
                      <w:rFonts w:ascii="Cambria Math" w:hAnsi="Cambria Math" w:cs="Arial"/>
                      <w:sz w:val="28"/>
                      <w:szCs w:val="28"/>
                    </w:rPr>
                    <m:t>s</m:t>
                  </m:r>
                </m:sub>
              </m:sSub>
              <m:r>
                <w:rPr>
                  <w:rFonts w:ascii="Cambria Math" w:hAnsi="Cambria Math" w:cs="Arial"/>
                  <w:sz w:val="28"/>
                  <w:szCs w:val="28"/>
                </w:rPr>
                <m:t>=m-q-1</m:t>
              </m:r>
            </m:oMath>
            <w:r w:rsidR="00B52281" w:rsidRPr="00BB49EC">
              <w:rPr>
                <w:rFonts w:cs="Arial"/>
                <w:szCs w:val="24"/>
              </w:rPr>
              <w:t>,</w:t>
            </w:r>
          </w:p>
        </w:tc>
        <w:tc>
          <w:tcPr>
            <w:tcW w:w="567" w:type="dxa"/>
            <w:vAlign w:val="center"/>
          </w:tcPr>
          <w:p w14:paraId="0676D0B2" w14:textId="014742A9" w:rsidR="009A7DCD" w:rsidRPr="0059215D" w:rsidRDefault="009A7DCD" w:rsidP="00D30B6A">
            <w:pPr>
              <w:pStyle w:val="Legenda"/>
              <w:keepNext/>
              <w:jc w:val="center"/>
              <w:rPr>
                <w:rFonts w:cs="Arial"/>
                <w:sz w:val="24"/>
                <w:szCs w:val="24"/>
              </w:rPr>
            </w:pPr>
            <w:bookmarkStart w:id="27" w:name="_Ref509775919"/>
            <w:bookmarkStart w:id="28" w:name="_Ref509693903"/>
            <w:r w:rsidRPr="0059215D">
              <w:rPr>
                <w:rFonts w:cs="Arial"/>
                <w:sz w:val="24"/>
                <w:szCs w:val="24"/>
              </w:rPr>
              <w:t>(</w:t>
            </w:r>
            <w:r w:rsidR="00D30B6A" w:rsidRPr="0059215D">
              <w:rPr>
                <w:rFonts w:cs="Arial"/>
                <w:sz w:val="24"/>
                <w:szCs w:val="24"/>
              </w:rPr>
              <w:fldChar w:fldCharType="begin"/>
            </w:r>
            <w:r w:rsidR="00D30B6A" w:rsidRPr="0059215D">
              <w:rPr>
                <w:rFonts w:cs="Arial"/>
                <w:sz w:val="24"/>
                <w:szCs w:val="24"/>
              </w:rPr>
              <w:instrText xml:space="preserve"> SEQ Equação \* ARABIC </w:instrText>
            </w:r>
            <w:r w:rsidR="00D30B6A" w:rsidRPr="0059215D">
              <w:rPr>
                <w:rFonts w:cs="Arial"/>
                <w:sz w:val="24"/>
                <w:szCs w:val="24"/>
              </w:rPr>
              <w:fldChar w:fldCharType="separate"/>
            </w:r>
            <w:r w:rsidR="00AF5A3D">
              <w:rPr>
                <w:rFonts w:cs="Arial"/>
                <w:noProof/>
                <w:sz w:val="24"/>
                <w:szCs w:val="24"/>
              </w:rPr>
              <w:t>1</w:t>
            </w:r>
            <w:r w:rsidR="00D30B6A" w:rsidRPr="0059215D">
              <w:rPr>
                <w:rFonts w:cs="Arial"/>
                <w:sz w:val="24"/>
                <w:szCs w:val="24"/>
              </w:rPr>
              <w:fldChar w:fldCharType="end"/>
            </w:r>
            <w:bookmarkEnd w:id="27"/>
            <w:r w:rsidRPr="0059215D">
              <w:rPr>
                <w:rFonts w:cs="Arial"/>
                <w:sz w:val="24"/>
                <w:szCs w:val="24"/>
              </w:rPr>
              <w:t>)</w:t>
            </w:r>
            <w:bookmarkEnd w:id="28"/>
          </w:p>
        </w:tc>
      </w:tr>
    </w:tbl>
    <w:p w14:paraId="12243696" w14:textId="6B9AC072" w:rsidR="001C4A4B" w:rsidRDefault="00BF5DEC" w:rsidP="0059215D">
      <w:pPr>
        <w:rPr>
          <w:rFonts w:cs="Arial"/>
          <w:szCs w:val="24"/>
        </w:rPr>
      </w:pPr>
      <w:r>
        <w:rPr>
          <w:rFonts w:cs="Arial"/>
          <w:szCs w:val="24"/>
        </w:rPr>
        <w:t xml:space="preserve">onde </w:t>
      </w:r>
      <m:oMath>
        <m:r>
          <w:rPr>
            <w:rFonts w:ascii="Cambria Math" w:hAnsi="Cambria Math" w:cs="Arial"/>
            <w:szCs w:val="24"/>
          </w:rPr>
          <m:t>m</m:t>
        </m:r>
      </m:oMath>
      <w:r>
        <w:rPr>
          <w:rFonts w:cs="Arial"/>
          <w:szCs w:val="24"/>
        </w:rPr>
        <w:t xml:space="preserve"> é o número de</w:t>
      </w:r>
      <w:r w:rsidR="002E3752">
        <w:rPr>
          <w:rFonts w:cs="Arial"/>
          <w:szCs w:val="24"/>
        </w:rPr>
        <w:t xml:space="preserve"> </w:t>
      </w:r>
      <w:r w:rsidR="003644E8">
        <w:rPr>
          <w:rFonts w:cs="Arial"/>
          <w:szCs w:val="24"/>
        </w:rPr>
        <w:t xml:space="preserve">colunas </w:t>
      </w:r>
      <w:r w:rsidR="00FD5E67">
        <w:rPr>
          <w:rFonts w:cs="Arial"/>
          <w:szCs w:val="24"/>
        </w:rPr>
        <w:t xml:space="preserve">(itens) </w:t>
      </w:r>
      <w:r w:rsidR="003644E8">
        <w:rPr>
          <w:rFonts w:cs="Arial"/>
          <w:szCs w:val="24"/>
        </w:rPr>
        <w:t xml:space="preserve">de nossa matriz de padrão de respostas </w:t>
      </w:r>
      <m:oMath>
        <m:r>
          <w:rPr>
            <w:rFonts w:ascii="Cambria Math" w:hAnsi="Cambria Math" w:cs="Arial"/>
            <w:szCs w:val="24"/>
          </w:rPr>
          <m:t>F</m:t>
        </m:r>
      </m:oMath>
      <w:r w:rsidR="00972215">
        <w:rPr>
          <w:rFonts w:cs="Arial"/>
          <w:szCs w:val="24"/>
        </w:rPr>
        <w:t xml:space="preserve">, e </w:t>
      </w:r>
      <m:oMath>
        <m:r>
          <w:rPr>
            <w:rFonts w:ascii="Cambria Math" w:hAnsi="Cambria Math" w:cs="Arial"/>
            <w:szCs w:val="24"/>
          </w:rPr>
          <m:t>q</m:t>
        </m:r>
      </m:oMath>
      <w:r w:rsidR="00972215">
        <w:rPr>
          <w:rFonts w:cs="Arial"/>
          <w:szCs w:val="24"/>
        </w:rPr>
        <w:t xml:space="preserve"> é o número de</w:t>
      </w:r>
      <w:r w:rsidR="00BB49EC">
        <w:rPr>
          <w:rFonts w:cs="Arial"/>
          <w:szCs w:val="24"/>
        </w:rPr>
        <w:t xml:space="preserve"> </w:t>
      </w:r>
      <w:r w:rsidR="00724B90">
        <w:rPr>
          <w:rFonts w:cs="Arial"/>
          <w:szCs w:val="24"/>
        </w:rPr>
        <w:t xml:space="preserve">categorias dos itens de </w:t>
      </w:r>
      <w:r w:rsidR="00C065FD">
        <w:rPr>
          <w:rFonts w:cs="Arial"/>
          <w:szCs w:val="24"/>
        </w:rPr>
        <w:t>resposta</w:t>
      </w:r>
      <w:r w:rsidR="00642725">
        <w:rPr>
          <w:rFonts w:cs="Arial"/>
          <w:szCs w:val="24"/>
        </w:rPr>
        <w:t xml:space="preserve"> (questões)</w:t>
      </w:r>
      <w:r w:rsidR="00C065FD">
        <w:rPr>
          <w:rFonts w:cs="Arial"/>
          <w:szCs w:val="24"/>
        </w:rPr>
        <w:t>.</w:t>
      </w:r>
    </w:p>
    <w:p w14:paraId="24F57975" w14:textId="27E59618" w:rsidR="00F0332E" w:rsidRDefault="00735B25" w:rsidP="00735B25">
      <w:pPr>
        <w:ind w:firstLine="1134"/>
        <w:rPr>
          <w:rFonts w:cs="Arial"/>
          <w:szCs w:val="24"/>
        </w:rPr>
      </w:pPr>
      <w:r>
        <w:rPr>
          <w:rFonts w:cs="Arial"/>
          <w:szCs w:val="24"/>
        </w:rPr>
        <w:t xml:space="preserve">Em seguida, </w:t>
      </w:r>
      <w:r w:rsidR="00642725">
        <w:rPr>
          <w:rFonts w:cs="Arial"/>
          <w:szCs w:val="24"/>
        </w:rPr>
        <w:t xml:space="preserve">definimos </w:t>
      </w:r>
      <w:r w:rsidR="00967762">
        <w:rPr>
          <w:rFonts w:cs="Arial"/>
          <w:szCs w:val="24"/>
        </w:rPr>
        <w:t>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n</m:t>
            </m:r>
          </m:sub>
        </m:sSub>
      </m:oMath>
      <w:r w:rsidR="00642725">
        <w:rPr>
          <w:rFonts w:cs="Arial"/>
          <w:szCs w:val="24"/>
        </w:rPr>
        <w:t xml:space="preserve"> </w:t>
      </w:r>
      <w:r w:rsidR="00967762">
        <w:rPr>
          <w:rFonts w:cs="Arial"/>
          <w:szCs w:val="24"/>
        </w:rPr>
        <w:t>como o</w:t>
      </w:r>
      <w:r w:rsidR="00B7702E">
        <w:rPr>
          <w:rFonts w:cs="Arial"/>
          <w:szCs w:val="24"/>
        </w:rPr>
        <w:t xml:space="preserve"> somatório das linhas</w:t>
      </w:r>
      <w:r w:rsidR="00771574">
        <w:rPr>
          <w:rFonts w:cs="Arial"/>
          <w:szCs w:val="24"/>
        </w:rPr>
        <w:t xml:space="preserve"> da matriz de padrão de respostas </w:t>
      </w:r>
      <m:oMath>
        <m:r>
          <w:rPr>
            <w:rFonts w:ascii="Cambria Math" w:hAnsi="Cambria Math" w:cs="Arial"/>
            <w:szCs w:val="24"/>
          </w:rPr>
          <m:t>F</m:t>
        </m:r>
      </m:oMath>
      <w:r w:rsidR="00771574">
        <w:rPr>
          <w:rFonts w:cs="Arial"/>
          <w:szCs w:val="24"/>
        </w:rPr>
        <w:t>,</w:t>
      </w:r>
      <w:r w:rsidR="00967762">
        <w:rPr>
          <w:rFonts w:cs="Arial"/>
          <w:szCs w:val="24"/>
        </w:rPr>
        <w:t xml:space="preserve"> </w:t>
      </w:r>
      <w:r w:rsidR="00642725">
        <w:rPr>
          <w:rFonts w:cs="Arial"/>
          <w:szCs w:val="24"/>
        </w:rPr>
        <w:t>e</w:t>
      </w:r>
      <w:r w:rsidR="00771574">
        <w:rPr>
          <w:rFonts w:cs="Arial"/>
          <w:szCs w:val="24"/>
        </w:rPr>
        <w:t xml:space="preserve"> 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m</m:t>
            </m:r>
          </m:sub>
        </m:sSub>
      </m:oMath>
      <w:r w:rsidR="00143A65">
        <w:rPr>
          <w:rFonts w:cs="Arial"/>
          <w:szCs w:val="24"/>
        </w:rPr>
        <w:t xml:space="preserve"> </w:t>
      </w:r>
      <w:r w:rsidR="00967762">
        <w:rPr>
          <w:rFonts w:cs="Arial"/>
          <w:szCs w:val="24"/>
        </w:rPr>
        <w:t>com</w:t>
      </w:r>
      <w:r w:rsidR="00B520AB">
        <w:rPr>
          <w:rFonts w:cs="Arial"/>
          <w:szCs w:val="24"/>
        </w:rPr>
        <w:t>o</w:t>
      </w:r>
      <w:r w:rsidR="00771574">
        <w:rPr>
          <w:rFonts w:cs="Arial"/>
          <w:szCs w:val="24"/>
        </w:rPr>
        <w:t xml:space="preserve"> o</w:t>
      </w:r>
      <w:r w:rsidR="00B520AB">
        <w:rPr>
          <w:rFonts w:cs="Arial"/>
          <w:szCs w:val="24"/>
        </w:rPr>
        <w:t xml:space="preserve"> somatório das colunas da</w:t>
      </w:r>
      <w:r w:rsidR="00AC33EC">
        <w:rPr>
          <w:rFonts w:cs="Arial"/>
          <w:szCs w:val="24"/>
        </w:rPr>
        <w:t xml:space="preserve"> matriz </w:t>
      </w:r>
      <w:r w:rsidR="006A691D">
        <w:rPr>
          <w:rFonts w:cs="Arial"/>
          <w:szCs w:val="24"/>
        </w:rPr>
        <w:t xml:space="preserve">de padrão de respostas </w:t>
      </w:r>
      <m:oMath>
        <m:r>
          <w:rPr>
            <w:rFonts w:ascii="Cambria Math" w:hAnsi="Cambria Math" w:cs="Arial"/>
            <w:szCs w:val="24"/>
          </w:rPr>
          <m:t>F</m:t>
        </m:r>
      </m:oMath>
      <w:r w:rsidR="006A691D">
        <w:rPr>
          <w:rFonts w:cs="Arial"/>
          <w:szCs w:val="24"/>
        </w:rPr>
        <w:t>.</w:t>
      </w:r>
      <w:r w:rsidR="00EE152F">
        <w:rPr>
          <w:rFonts w:cs="Arial"/>
          <w:szCs w:val="24"/>
        </w:rPr>
        <w:t xml:space="preserve"> Esses vetores são conhecidos como vetores de frequência de linhas e colunas de </w:t>
      </w:r>
      <m:oMath>
        <m:r>
          <w:rPr>
            <w:rFonts w:ascii="Cambria Math" w:hAnsi="Cambria Math" w:cs="Arial"/>
            <w:szCs w:val="24"/>
          </w:rPr>
          <m:t>F</m:t>
        </m:r>
      </m:oMath>
      <w:r w:rsidR="00EE152F">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0400FD" w14:paraId="008F1A7B" w14:textId="77777777" w:rsidTr="007A0D6A">
        <w:tc>
          <w:tcPr>
            <w:tcW w:w="567" w:type="dxa"/>
            <w:vAlign w:val="center"/>
          </w:tcPr>
          <w:p w14:paraId="5FD05979" w14:textId="77777777" w:rsidR="000400FD" w:rsidRDefault="000400FD" w:rsidP="003A53C2">
            <w:pPr>
              <w:spacing w:line="240" w:lineRule="auto"/>
              <w:jc w:val="center"/>
              <w:rPr>
                <w:rFonts w:cs="Arial"/>
                <w:szCs w:val="24"/>
              </w:rPr>
            </w:pPr>
          </w:p>
        </w:tc>
        <w:tc>
          <w:tcPr>
            <w:tcW w:w="7937" w:type="dxa"/>
            <w:vAlign w:val="center"/>
          </w:tcPr>
          <w:p w14:paraId="57056BF5" w14:textId="099B48C5" w:rsidR="000400FD" w:rsidRDefault="003F5C5C"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i,k</m:t>
                        </m:r>
                      </m:sub>
                    </m:sSub>
                  </m:e>
                </m:nary>
              </m:oMath>
            </m:oMathPara>
          </w:p>
        </w:tc>
        <w:tc>
          <w:tcPr>
            <w:tcW w:w="567" w:type="dxa"/>
            <w:vAlign w:val="center"/>
          </w:tcPr>
          <w:p w14:paraId="060B74DE" w14:textId="11D44AE4" w:rsidR="000400FD" w:rsidRDefault="000400FD" w:rsidP="003A53C2">
            <w:pPr>
              <w:spacing w:line="240" w:lineRule="auto"/>
              <w:jc w:val="right"/>
              <w:rPr>
                <w:rFonts w:cs="Arial"/>
                <w:szCs w:val="24"/>
              </w:rPr>
            </w:pPr>
            <w:bookmarkStart w:id="29" w:name="_Ref509771936"/>
            <w:r>
              <w:rPr>
                <w:rFonts w:cs="Arial"/>
                <w:szCs w:val="24"/>
              </w:rPr>
              <w:t>(</w:t>
            </w:r>
            <w:fldSimple w:instr=" SEQ Equação \* ARABIC ">
              <w:r w:rsidR="00AF5A3D">
                <w:rPr>
                  <w:noProof/>
                </w:rPr>
                <w:t>2</w:t>
              </w:r>
            </w:fldSimple>
            <w:r>
              <w:rPr>
                <w:rFonts w:cs="Arial"/>
                <w:szCs w:val="24"/>
              </w:rPr>
              <w:t>)</w:t>
            </w:r>
            <w:bookmarkEnd w:id="29"/>
          </w:p>
        </w:tc>
      </w:tr>
    </w:tbl>
    <w:p w14:paraId="544E06E6" w14:textId="679F210A" w:rsidR="009E2AC4" w:rsidRDefault="009E2AC4" w:rsidP="009E2AC4"/>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6C39C4" w14:paraId="043B704D" w14:textId="77777777" w:rsidTr="007A0D6A">
        <w:tc>
          <w:tcPr>
            <w:tcW w:w="567" w:type="dxa"/>
            <w:vAlign w:val="center"/>
          </w:tcPr>
          <w:p w14:paraId="0F40FA4A" w14:textId="77777777" w:rsidR="006C39C4" w:rsidRDefault="006C39C4" w:rsidP="003A53C2">
            <w:pPr>
              <w:spacing w:line="240" w:lineRule="auto"/>
              <w:jc w:val="center"/>
              <w:rPr>
                <w:rFonts w:cs="Arial"/>
                <w:szCs w:val="24"/>
              </w:rPr>
            </w:pPr>
          </w:p>
        </w:tc>
        <w:tc>
          <w:tcPr>
            <w:tcW w:w="7937" w:type="dxa"/>
            <w:vAlign w:val="center"/>
          </w:tcPr>
          <w:p w14:paraId="4ACE9FA8" w14:textId="1E6DCE4D" w:rsidR="006C39C4" w:rsidRDefault="003F5C5C"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j</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n</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k,j</m:t>
                        </m:r>
                      </m:sub>
                    </m:sSub>
                  </m:e>
                </m:nary>
              </m:oMath>
            </m:oMathPara>
          </w:p>
        </w:tc>
        <w:tc>
          <w:tcPr>
            <w:tcW w:w="567" w:type="dxa"/>
            <w:vAlign w:val="center"/>
          </w:tcPr>
          <w:p w14:paraId="73CFC167" w14:textId="4FEBAFA1" w:rsidR="006C39C4" w:rsidRDefault="006C39C4" w:rsidP="003A53C2">
            <w:pPr>
              <w:spacing w:line="240" w:lineRule="auto"/>
              <w:jc w:val="right"/>
              <w:rPr>
                <w:rFonts w:cs="Arial"/>
                <w:szCs w:val="24"/>
              </w:rPr>
            </w:pPr>
            <w:r>
              <w:rPr>
                <w:rFonts w:cs="Arial"/>
                <w:szCs w:val="24"/>
              </w:rPr>
              <w:t>(</w:t>
            </w:r>
            <w:fldSimple w:instr=" SEQ Equação \* ARABIC ">
              <w:r w:rsidR="00AF5A3D">
                <w:rPr>
                  <w:noProof/>
                </w:rPr>
                <w:t>3</w:t>
              </w:r>
            </w:fldSimple>
            <w:r>
              <w:rPr>
                <w:rFonts w:cs="Arial"/>
                <w:szCs w:val="24"/>
              </w:rPr>
              <w:t>)</w:t>
            </w:r>
          </w:p>
        </w:tc>
      </w:tr>
    </w:tbl>
    <w:p w14:paraId="335AEEFD" w14:textId="77777777" w:rsidR="006C39C4" w:rsidRDefault="006C39C4" w:rsidP="00735B25">
      <w:pPr>
        <w:ind w:firstLine="1134"/>
        <w:rPr>
          <w:rFonts w:cs="Arial"/>
          <w:szCs w:val="24"/>
        </w:rPr>
      </w:pPr>
    </w:p>
    <w:p w14:paraId="60CAF00A" w14:textId="610AF084" w:rsidR="00EE152F" w:rsidRDefault="00EE152F" w:rsidP="00782540">
      <w:pPr>
        <w:ind w:firstLine="1134"/>
        <w:rPr>
          <w:rFonts w:cs="Arial"/>
          <w:szCs w:val="24"/>
        </w:rPr>
      </w:pPr>
      <w:r>
        <w:rPr>
          <w:rFonts w:cs="Arial"/>
          <w:szCs w:val="24"/>
        </w:rPr>
        <w:t>Uma vez conhecidos os</w:t>
      </w:r>
      <w:r w:rsidR="00C13020">
        <w:rPr>
          <w:rFonts w:cs="Arial"/>
          <w:szCs w:val="24"/>
        </w:rPr>
        <w:t xml:space="preserve"> vetores de frequência, vamos gerar para cada um deles uma </w:t>
      </w:r>
      <w:r w:rsidR="00A221EF">
        <w:rPr>
          <w:rFonts w:cs="Arial"/>
          <w:szCs w:val="24"/>
        </w:rPr>
        <w:t xml:space="preserve">matriz diagonal. A matriz diagonal de linhas </w:t>
      </w:r>
      <m:oMath>
        <m:sSub>
          <m:sSubPr>
            <m:ctrlPr>
              <w:rPr>
                <w:rFonts w:ascii="Cambria Math" w:hAnsi="Cambria Math" w:cs="Arial"/>
                <w:i/>
                <w:szCs w:val="24"/>
              </w:rPr>
            </m:ctrlPr>
          </m:sSubPr>
          <m:e>
            <m:r>
              <w:rPr>
                <w:rFonts w:ascii="Cambria Math" w:hAnsi="Cambria Math" w:cs="Arial"/>
                <w:szCs w:val="24"/>
              </w:rPr>
              <m:t>Dr</m:t>
            </m:r>
          </m:e>
          <m:sub>
            <m:r>
              <w:rPr>
                <w:rFonts w:ascii="Cambria Math" w:hAnsi="Cambria Math" w:cs="Arial"/>
                <w:szCs w:val="24"/>
              </w:rPr>
              <m:t>n,n</m:t>
            </m:r>
          </m:sub>
        </m:sSub>
      </m:oMath>
      <w:r w:rsidR="007D7D5E">
        <w:rPr>
          <w:rFonts w:cs="Arial"/>
          <w:szCs w:val="24"/>
        </w:rPr>
        <w:t xml:space="preserve"> é gerada através da diagonalização do vetor de frequência de linhas </w:t>
      </w:r>
      <m:oMath>
        <m:r>
          <w:rPr>
            <w:rFonts w:ascii="Cambria Math" w:hAnsi="Cambria Math" w:cs="Arial"/>
            <w:szCs w:val="24"/>
          </w:rPr>
          <m:t>fr</m:t>
        </m:r>
      </m:oMath>
      <w:r w:rsidR="0012746C">
        <w:rPr>
          <w:rFonts w:cs="Arial"/>
          <w:szCs w:val="24"/>
        </w:rPr>
        <w:t>, que significa gerar uma matriz qua</w:t>
      </w:r>
      <w:r w:rsidR="0012746C">
        <w:rPr>
          <w:rFonts w:cs="Arial"/>
          <w:szCs w:val="24"/>
        </w:rPr>
        <w:lastRenderedPageBreak/>
        <w:t xml:space="preserve">drada de tamanho </w:t>
      </w:r>
      <m:oMath>
        <m:r>
          <w:rPr>
            <w:rFonts w:ascii="Cambria Math" w:hAnsi="Cambria Math" w:cs="Arial"/>
            <w:szCs w:val="24"/>
          </w:rPr>
          <m:t>n ×n</m:t>
        </m:r>
      </m:oMath>
      <w:r w:rsidR="0012746C">
        <w:rPr>
          <w:rFonts w:cs="Arial"/>
          <w:szCs w:val="24"/>
        </w:rPr>
        <w:t>, onde</w:t>
      </w:r>
      <w:r w:rsidR="00B22104">
        <w:rPr>
          <w:rFonts w:cs="Arial"/>
          <w:szCs w:val="24"/>
        </w:rPr>
        <w:t xml:space="preserve"> os valores do vetor serão os valores </w:t>
      </w:r>
      <w:r w:rsidR="005B4C80">
        <w:rPr>
          <w:rFonts w:cs="Arial"/>
          <w:szCs w:val="24"/>
        </w:rPr>
        <w:t xml:space="preserve">da diagonal principal da matriz; do mesmo modo, a </w:t>
      </w:r>
      <w:r w:rsidR="00967AF3">
        <w:rPr>
          <w:rFonts w:cs="Arial"/>
          <w:szCs w:val="24"/>
        </w:rPr>
        <w:t xml:space="preserve">matriz diagonal de colunas </w:t>
      </w:r>
      <m:oMath>
        <m:sSub>
          <m:sSubPr>
            <m:ctrlPr>
              <w:rPr>
                <w:rFonts w:ascii="Cambria Math" w:hAnsi="Cambria Math" w:cs="Arial"/>
                <w:i/>
                <w:szCs w:val="24"/>
              </w:rPr>
            </m:ctrlPr>
          </m:sSubPr>
          <m:e>
            <m:r>
              <w:rPr>
                <w:rFonts w:ascii="Cambria Math" w:hAnsi="Cambria Math" w:cs="Arial"/>
                <w:szCs w:val="24"/>
              </w:rPr>
              <m:t>Dc</m:t>
            </m:r>
          </m:e>
          <m:sub>
            <m:r>
              <w:rPr>
                <w:rFonts w:ascii="Cambria Math" w:hAnsi="Cambria Math" w:cs="Arial"/>
                <w:szCs w:val="24"/>
              </w:rPr>
              <m:t>m,m</m:t>
            </m:r>
          </m:sub>
        </m:sSub>
      </m:oMath>
      <w:r w:rsidR="00967AF3">
        <w:rPr>
          <w:rFonts w:cs="Arial"/>
          <w:szCs w:val="24"/>
        </w:rPr>
        <w:t xml:space="preserve"> é gerada através da diagonalização do vetor de frequência de colunas </w:t>
      </w:r>
      <m:oMath>
        <m:r>
          <w:rPr>
            <w:rFonts w:ascii="Cambria Math" w:hAnsi="Cambria Math" w:cs="Arial"/>
            <w:szCs w:val="24"/>
          </w:rPr>
          <m:t>fc</m:t>
        </m:r>
      </m:oMath>
      <w:r w:rsidR="00967AF3">
        <w:rPr>
          <w:rFonts w:cs="Arial"/>
          <w:szCs w:val="24"/>
        </w:rPr>
        <w:t>, que segue o mesmo modo de operação explicado acima</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10789A1D" w14:textId="77777777" w:rsidTr="003A53C2">
        <w:tc>
          <w:tcPr>
            <w:tcW w:w="567" w:type="dxa"/>
            <w:vAlign w:val="center"/>
          </w:tcPr>
          <w:p w14:paraId="21C55180" w14:textId="77777777" w:rsidR="00CF4337" w:rsidRDefault="00CF4337" w:rsidP="003A53C2">
            <w:pPr>
              <w:spacing w:line="240" w:lineRule="auto"/>
              <w:jc w:val="center"/>
              <w:rPr>
                <w:rFonts w:cs="Arial"/>
                <w:szCs w:val="24"/>
              </w:rPr>
            </w:pPr>
          </w:p>
        </w:tc>
        <w:tc>
          <w:tcPr>
            <w:tcW w:w="7937" w:type="dxa"/>
            <w:vAlign w:val="center"/>
          </w:tcPr>
          <w:p w14:paraId="29D46442" w14:textId="75D564E6" w:rsidR="00CF4337" w:rsidRDefault="003F5C5C"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r</m:t>
                    </m:r>
                  </m:e>
                  <m:sub>
                    <m:r>
                      <w:rPr>
                        <w:rFonts w:ascii="Cambria Math" w:eastAsiaTheme="minorEastAsia" w:hAnsi="Cambria Math"/>
                        <w:sz w:val="28"/>
                        <w:szCs w:val="28"/>
                      </w:rPr>
                      <m:t>i,q</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 xml:space="preserve">i           </m:t>
                            </m:r>
                          </m:sub>
                        </m:sSub>
                        <m:r>
                          <w:rPr>
                            <w:rFonts w:ascii="Cambria Math" w:eastAsiaTheme="minorEastAsia" w:hAnsi="Cambria Math"/>
                            <w:sz w:val="28"/>
                            <w:szCs w:val="28"/>
                          </w:rPr>
                          <m:t xml:space="preserve">     i=q</m:t>
                        </m:r>
                      </m:e>
                      <m:e>
                        <m:r>
                          <w:rPr>
                            <w:rFonts w:ascii="Cambria Math" w:eastAsiaTheme="minorEastAsia" w:hAnsi="Cambria Math"/>
                            <w:sz w:val="28"/>
                            <w:szCs w:val="28"/>
                          </w:rPr>
                          <m:t>0                i≠q</m:t>
                        </m:r>
                      </m:e>
                    </m:eqArr>
                  </m:e>
                </m:d>
              </m:oMath>
            </m:oMathPara>
          </w:p>
        </w:tc>
        <w:tc>
          <w:tcPr>
            <w:tcW w:w="567" w:type="dxa"/>
            <w:vAlign w:val="center"/>
          </w:tcPr>
          <w:p w14:paraId="5416F9C3" w14:textId="6B6A9494" w:rsidR="00CF4337" w:rsidRDefault="00CF4337" w:rsidP="003A53C2">
            <w:pPr>
              <w:spacing w:line="240" w:lineRule="auto"/>
              <w:jc w:val="right"/>
              <w:rPr>
                <w:rFonts w:cs="Arial"/>
                <w:szCs w:val="24"/>
              </w:rPr>
            </w:pPr>
            <w:r>
              <w:rPr>
                <w:rFonts w:cs="Arial"/>
                <w:szCs w:val="24"/>
              </w:rPr>
              <w:t>(</w:t>
            </w:r>
            <w:fldSimple w:instr=" SEQ Equação \* ARABIC ">
              <w:r w:rsidR="00AF5A3D">
                <w:rPr>
                  <w:noProof/>
                </w:rPr>
                <w:t>4</w:t>
              </w:r>
            </w:fldSimple>
            <w:r>
              <w:rPr>
                <w:rFonts w:cs="Arial"/>
                <w:szCs w:val="24"/>
              </w:rPr>
              <w:t>)</w:t>
            </w:r>
          </w:p>
        </w:tc>
      </w:tr>
    </w:tbl>
    <w:p w14:paraId="7DBD1011" w14:textId="77777777" w:rsidR="00CF4337" w:rsidRDefault="00CF4337" w:rsidP="00CF4337">
      <w:pPr>
        <w:rPr>
          <w:rFonts w:cs="Arial"/>
          <w:szCs w:val="24"/>
        </w:rPr>
      </w:pP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07640E1F" w14:textId="77777777" w:rsidTr="003A53C2">
        <w:tc>
          <w:tcPr>
            <w:tcW w:w="567" w:type="dxa"/>
            <w:vAlign w:val="center"/>
          </w:tcPr>
          <w:p w14:paraId="591E4B98" w14:textId="77777777" w:rsidR="00CF4337" w:rsidRDefault="00CF4337" w:rsidP="003A53C2">
            <w:pPr>
              <w:spacing w:line="240" w:lineRule="auto"/>
              <w:jc w:val="center"/>
              <w:rPr>
                <w:rFonts w:cs="Arial"/>
                <w:szCs w:val="24"/>
              </w:rPr>
            </w:pPr>
          </w:p>
        </w:tc>
        <w:tc>
          <w:tcPr>
            <w:tcW w:w="7937" w:type="dxa"/>
            <w:vAlign w:val="center"/>
          </w:tcPr>
          <w:p w14:paraId="7A46E3F3" w14:textId="35DAD7F4" w:rsidR="00CF4337" w:rsidRDefault="003F5C5C"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c</m:t>
                    </m:r>
                  </m:e>
                  <m:sub>
                    <m:r>
                      <w:rPr>
                        <w:rFonts w:ascii="Cambria Math" w:eastAsiaTheme="minorEastAsia" w:hAnsi="Cambria Math"/>
                        <w:sz w:val="28"/>
                        <w:szCs w:val="28"/>
                      </w:rPr>
                      <m:t>r,j</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 xml:space="preserve">r          </m:t>
                            </m:r>
                          </m:sub>
                        </m:sSub>
                        <m:r>
                          <w:rPr>
                            <w:rFonts w:ascii="Cambria Math" w:eastAsiaTheme="minorEastAsia" w:hAnsi="Cambria Math"/>
                            <w:sz w:val="28"/>
                            <w:szCs w:val="28"/>
                          </w:rPr>
                          <m:t xml:space="preserve">      r=j</m:t>
                        </m:r>
                      </m:e>
                      <m:e>
                        <m:r>
                          <w:rPr>
                            <w:rFonts w:ascii="Cambria Math" w:eastAsiaTheme="minorEastAsia" w:hAnsi="Cambria Math"/>
                            <w:sz w:val="28"/>
                            <w:szCs w:val="28"/>
                          </w:rPr>
                          <m:t>0                 r≠j</m:t>
                        </m:r>
                      </m:e>
                    </m:eqArr>
                  </m:e>
                </m:d>
              </m:oMath>
            </m:oMathPara>
          </w:p>
        </w:tc>
        <w:tc>
          <w:tcPr>
            <w:tcW w:w="567" w:type="dxa"/>
            <w:vAlign w:val="center"/>
          </w:tcPr>
          <w:p w14:paraId="0CA3EA66" w14:textId="13CC0274" w:rsidR="00CF4337" w:rsidRDefault="00CF4337" w:rsidP="003A53C2">
            <w:pPr>
              <w:spacing w:line="240" w:lineRule="auto"/>
              <w:jc w:val="right"/>
              <w:rPr>
                <w:rFonts w:cs="Arial"/>
                <w:szCs w:val="24"/>
              </w:rPr>
            </w:pPr>
            <w:r>
              <w:rPr>
                <w:rFonts w:cs="Arial"/>
                <w:szCs w:val="24"/>
              </w:rPr>
              <w:t>(</w:t>
            </w:r>
            <w:fldSimple w:instr=" SEQ Equação \* ARABIC ">
              <w:r w:rsidR="00AF5A3D">
                <w:rPr>
                  <w:noProof/>
                </w:rPr>
                <w:t>5</w:t>
              </w:r>
            </w:fldSimple>
            <w:r>
              <w:rPr>
                <w:rFonts w:cs="Arial"/>
                <w:szCs w:val="24"/>
              </w:rPr>
              <w:t>)</w:t>
            </w:r>
          </w:p>
        </w:tc>
      </w:tr>
    </w:tbl>
    <w:p w14:paraId="4BE16AA6" w14:textId="77777777" w:rsidR="00CF4337" w:rsidRDefault="00CF4337" w:rsidP="00782540">
      <w:pPr>
        <w:ind w:firstLine="1134"/>
        <w:rPr>
          <w:rFonts w:cs="Arial"/>
          <w:szCs w:val="24"/>
        </w:rPr>
      </w:pPr>
    </w:p>
    <w:p w14:paraId="2DBAE489" w14:textId="463BB49B" w:rsidR="00782540" w:rsidRDefault="000A3110" w:rsidP="00782540">
      <w:pPr>
        <w:ind w:firstLine="1134"/>
        <w:rPr>
          <w:rFonts w:cs="Arial"/>
          <w:szCs w:val="24"/>
        </w:rPr>
      </w:pPr>
      <w:r>
        <w:rPr>
          <w:rFonts w:cs="Arial"/>
          <w:szCs w:val="24"/>
        </w:rPr>
        <w:t xml:space="preserve">O próximo passo é </w:t>
      </w:r>
      <w:r w:rsidR="00AF3BE9" w:rsidRPr="00AF3BE9">
        <w:rPr>
          <w:rFonts w:cs="Arial"/>
          <w:szCs w:val="24"/>
        </w:rPr>
        <w:t xml:space="preserve">definir as correlações entre colunas da matriz </w:t>
      </w:r>
      <m:oMath>
        <m:r>
          <w:rPr>
            <w:rFonts w:ascii="Cambria Math" w:hAnsi="Cambria Math" w:cs="Arial"/>
            <w:szCs w:val="24"/>
          </w:rPr>
          <m:t>F</m:t>
        </m:r>
      </m:oMath>
      <w:r w:rsidR="002F340F">
        <w:rPr>
          <w:rFonts w:cs="Arial"/>
          <w:szCs w:val="24"/>
        </w:rPr>
        <w:t xml:space="preserve">, </w:t>
      </w:r>
      <w:r w:rsidR="00476373">
        <w:rPr>
          <w:rFonts w:cs="Arial"/>
          <w:szCs w:val="24"/>
        </w:rPr>
        <w:t xml:space="preserve">cujo resultado </w:t>
      </w:r>
      <w:r w:rsidR="005A1AA1">
        <w:rPr>
          <w:rFonts w:cs="Arial"/>
          <w:szCs w:val="24"/>
        </w:rPr>
        <w:t xml:space="preserve">chamaremos de matriz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m,m</m:t>
            </m:r>
          </m:sub>
        </m:sSub>
      </m:oMath>
      <w:r w:rsidR="005A1AA1">
        <w:rPr>
          <w:rFonts w:cs="Arial"/>
          <w:szCs w:val="24"/>
        </w:rPr>
        <w:t>,</w:t>
      </w:r>
      <w:r w:rsidR="00A73811">
        <w:rPr>
          <w:rFonts w:cs="Arial"/>
          <w:szCs w:val="24"/>
        </w:rPr>
        <w:t xml:space="preserve"> </w:t>
      </w:r>
      <w:r w:rsidR="005A1AA1">
        <w:rPr>
          <w:rFonts w:cs="Arial"/>
          <w:szCs w:val="24"/>
        </w:rPr>
        <w:t>dada pelo resultado</w:t>
      </w:r>
      <w:r w:rsidR="00A73811">
        <w:rPr>
          <w:rFonts w:cs="Arial"/>
          <w:szCs w:val="24"/>
        </w:rPr>
        <w:t xml:space="preserve"> da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DF5256" w14:paraId="45BB7D25" w14:textId="77777777" w:rsidTr="002A4284">
        <w:tc>
          <w:tcPr>
            <w:tcW w:w="567" w:type="dxa"/>
            <w:vAlign w:val="center"/>
          </w:tcPr>
          <w:p w14:paraId="2466D8DC" w14:textId="77777777" w:rsidR="00DF5256" w:rsidRDefault="00DF5256" w:rsidP="00DC1B1B">
            <w:pPr>
              <w:spacing w:line="240" w:lineRule="auto"/>
              <w:jc w:val="center"/>
              <w:rPr>
                <w:rFonts w:cs="Arial"/>
                <w:szCs w:val="24"/>
              </w:rPr>
            </w:pPr>
          </w:p>
        </w:tc>
        <w:tc>
          <w:tcPr>
            <w:tcW w:w="7937" w:type="dxa"/>
            <w:vAlign w:val="center"/>
          </w:tcPr>
          <w:p w14:paraId="189A3E00" w14:textId="5D576946" w:rsidR="00DF5256" w:rsidRDefault="002A4284" w:rsidP="00DC1B1B">
            <w:pPr>
              <w:spacing w:line="240" w:lineRule="auto"/>
              <w:jc w:val="center"/>
              <w:rPr>
                <w:rFonts w:cs="Arial"/>
                <w:szCs w:val="24"/>
              </w:rPr>
            </w:pPr>
            <m:oMath>
              <m:r>
                <w:rPr>
                  <w:rFonts w:ascii="Cambria Math" w:eastAsiaTheme="minorEastAsia" w:hAnsi="Cambria Math"/>
                  <w:sz w:val="28"/>
                  <w:szCs w:val="28"/>
                </w:rPr>
                <m:t xml:space="preserve">M=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T</m:t>
                  </m:r>
                </m:sup>
              </m:sSup>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r</m:t>
                      </m:r>
                    </m:sub>
                  </m:sSub>
                </m:e>
                <m:sup>
                  <m:r>
                    <w:rPr>
                      <w:rFonts w:ascii="Cambria Math" w:eastAsiaTheme="minorEastAsia" w:hAnsi="Cambria Math"/>
                      <w:sz w:val="28"/>
                      <w:szCs w:val="28"/>
                    </w:rPr>
                    <m:t>-1</m:t>
                  </m:r>
                </m:sup>
              </m:sSup>
              <m:r>
                <w:rPr>
                  <w:rFonts w:ascii="Cambria Math" w:eastAsiaTheme="minorEastAsia" w:hAnsi="Cambria Math"/>
                  <w:sz w:val="28"/>
                  <w:szCs w:val="28"/>
                </w:rPr>
                <m:t xml:space="preserve">  F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c</m:t>
                      </m:r>
                    </m:sub>
                  </m:sSub>
                </m:e>
                <m:sup>
                  <m:r>
                    <w:rPr>
                      <w:rFonts w:ascii="Cambria Math" w:eastAsiaTheme="minorEastAsia" w:hAnsi="Cambria Math"/>
                      <w:sz w:val="28"/>
                      <w:szCs w:val="28"/>
                    </w:rPr>
                    <m:t>-1</m:t>
                  </m:r>
                </m:sup>
              </m:sSup>
            </m:oMath>
            <w:r w:rsidR="00257AAD" w:rsidRPr="001E1088">
              <w:rPr>
                <w:rFonts w:cs="Arial"/>
                <w:szCs w:val="24"/>
              </w:rPr>
              <w:t>.</w:t>
            </w:r>
          </w:p>
        </w:tc>
        <w:tc>
          <w:tcPr>
            <w:tcW w:w="567" w:type="dxa"/>
            <w:vAlign w:val="center"/>
          </w:tcPr>
          <w:p w14:paraId="704943D0" w14:textId="0CF800FD" w:rsidR="00DF5256" w:rsidRDefault="00DC1B1B" w:rsidP="00DC1B1B">
            <w:pPr>
              <w:spacing w:line="240" w:lineRule="auto"/>
              <w:jc w:val="right"/>
              <w:rPr>
                <w:rFonts w:cs="Arial"/>
                <w:szCs w:val="24"/>
              </w:rPr>
            </w:pPr>
            <w:bookmarkStart w:id="30" w:name="_Ref509693837"/>
            <w:bookmarkStart w:id="31" w:name="_Ref509773875"/>
            <w:r>
              <w:rPr>
                <w:rFonts w:cs="Arial"/>
                <w:szCs w:val="24"/>
              </w:rPr>
              <w:t>(</w:t>
            </w:r>
            <w:fldSimple w:instr=" SEQ Equação \* ARABIC ">
              <w:r w:rsidR="00AF5A3D">
                <w:rPr>
                  <w:noProof/>
                </w:rPr>
                <w:t>6</w:t>
              </w:r>
            </w:fldSimple>
            <w:bookmarkEnd w:id="30"/>
            <w:r>
              <w:rPr>
                <w:rFonts w:cs="Arial"/>
                <w:szCs w:val="24"/>
              </w:rPr>
              <w:t>)</w:t>
            </w:r>
            <w:bookmarkEnd w:id="31"/>
          </w:p>
        </w:tc>
      </w:tr>
    </w:tbl>
    <w:p w14:paraId="141FB869" w14:textId="77777777" w:rsidR="00782540" w:rsidRDefault="00782540" w:rsidP="00184CB5">
      <w:pPr>
        <w:rPr>
          <w:szCs w:val="24"/>
        </w:rPr>
      </w:pPr>
    </w:p>
    <w:p w14:paraId="5903DC53" w14:textId="2603241E" w:rsidR="003B5A97" w:rsidRDefault="005616C4" w:rsidP="007F429A">
      <w:r>
        <w:t xml:space="preserve">A transposição de matriz é representada por </w:t>
      </w:r>
      <m:oMath>
        <m:sSup>
          <m:sSupPr>
            <m:ctrlPr>
              <w:rPr>
                <w:rFonts w:ascii="Cambria Math" w:hAnsi="Cambria Math"/>
                <w:i/>
              </w:rPr>
            </m:ctrlPr>
          </m:sSupPr>
          <m:e/>
          <m:sup>
            <m:r>
              <w:rPr>
                <w:rFonts w:ascii="Cambria Math" w:hAnsi="Cambria Math"/>
              </w:rPr>
              <m:t>T</m:t>
            </m:r>
          </m:sup>
        </m:sSup>
      </m:oMath>
      <w:r>
        <w:t xml:space="preserve">, enquanto a inversão de matriz é representada por </w:t>
      </w:r>
      <m:oMath>
        <m:sSup>
          <m:sSupPr>
            <m:ctrlPr>
              <w:rPr>
                <w:rFonts w:ascii="Cambria Math" w:hAnsi="Cambria Math"/>
                <w:i/>
              </w:rPr>
            </m:ctrlPr>
          </m:sSupPr>
          <m:e/>
          <m:sup>
            <m:r>
              <w:rPr>
                <w:rFonts w:ascii="Cambria Math" w:hAnsi="Cambria Math"/>
              </w:rPr>
              <m:t>-1</m:t>
            </m:r>
          </m:sup>
        </m:sSup>
      </m:oMath>
      <w:r>
        <w:t>.</w:t>
      </w:r>
    </w:p>
    <w:p w14:paraId="5ECD3757" w14:textId="37941081" w:rsidR="00A84809" w:rsidRDefault="00D576AB" w:rsidP="0017569B">
      <w:pPr>
        <w:ind w:firstLine="1134"/>
      </w:pPr>
      <w:r>
        <w:rPr>
          <w:color w:val="000000"/>
          <w:szCs w:val="24"/>
          <w:shd w:val="clear" w:color="auto" w:fill="FFFFFF"/>
        </w:rPr>
        <w:t xml:space="preserve">Representamos por </w:t>
      </w:r>
      <m:oMath>
        <m:r>
          <m:rPr>
            <m:sty m:val="p"/>
          </m:rPr>
          <w:rPr>
            <w:rFonts w:ascii="Cambria Math" w:hAnsi="Cambria Math"/>
            <w:color w:val="000000"/>
            <w:szCs w:val="24"/>
            <w:shd w:val="clear" w:color="auto" w:fill="FFFFFF"/>
          </w:rPr>
          <m:t>λ={</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m</m:t>
            </m:r>
          </m:sub>
        </m:sSub>
        <m:r>
          <m:rPr>
            <m:sty m:val="p"/>
          </m:rPr>
          <w:rPr>
            <w:rFonts w:ascii="Cambria Math" w:hAnsi="Cambria Math"/>
            <w:color w:val="000000"/>
            <w:szCs w:val="24"/>
            <w:shd w:val="clear" w:color="auto" w:fill="FFFFFF"/>
          </w:rPr>
          <m:t>}</m:t>
        </m:r>
      </m:oMath>
      <w:r w:rsidR="0011501B">
        <w:rPr>
          <w:color w:val="000000"/>
          <w:sz w:val="27"/>
          <w:szCs w:val="27"/>
          <w:shd w:val="clear" w:color="auto" w:fill="FFFFFF"/>
        </w:rPr>
        <w:t xml:space="preserve"> </w:t>
      </w:r>
      <w:r w:rsidR="0011501B" w:rsidRPr="00DF4199">
        <w:rPr>
          <w:color w:val="000000"/>
          <w:shd w:val="clear" w:color="auto" w:fill="FFFFFF"/>
        </w:rPr>
        <w:t>e</w:t>
      </w:r>
      <w:r w:rsidR="00DF4199">
        <w:rPr>
          <w:color w:val="000000"/>
          <w:shd w:val="clear" w:color="auto" w:fill="FFFFFF"/>
        </w:rPr>
        <w:t xml:space="preserve"> </w:t>
      </w:r>
      <m:oMath>
        <m:sSub>
          <m:sSubPr>
            <m:ctrlPr>
              <w:rPr>
                <w:rFonts w:ascii="Cambria Math" w:hAnsi="Cambria Math"/>
                <w:i/>
              </w:rPr>
            </m:ctrlPr>
          </m:sSubPr>
          <m:e>
            <m:r>
              <w:rPr>
                <w:rFonts w:ascii="Cambria Math" w:hAnsi="Cambria Math"/>
              </w:rPr>
              <m:t>V</m:t>
            </m:r>
          </m:e>
          <m:sub>
            <m:r>
              <w:rPr>
                <w:rFonts w:ascii="Cambria Math" w:hAnsi="Cambria Math"/>
              </w:rPr>
              <m:t>m,m</m:t>
            </m:r>
          </m:sub>
        </m:sSub>
      </m:oMath>
      <w:r w:rsidR="00DF4199">
        <w:t xml:space="preserve">, respectivamente, o </w:t>
      </w:r>
      <w:r w:rsidR="0068333E">
        <w:t>vetor</w:t>
      </w:r>
      <w:r w:rsidR="00DF4199">
        <w:t xml:space="preserve"> de autovalores</w:t>
      </w:r>
      <w:r w:rsidR="00EB139F">
        <w:t xml:space="preserve"> e </w:t>
      </w:r>
      <w:r w:rsidR="00683662">
        <w:t>a matriz de autovetores</w:t>
      </w:r>
      <w:r w:rsidR="0011501B" w:rsidRPr="00DF4199">
        <w:rPr>
          <w:color w:val="000000"/>
          <w:shd w:val="clear" w:color="auto" w:fill="FFFFFF"/>
        </w:rPr>
        <w:t xml:space="preserve"> </w:t>
      </w:r>
      <w:r w:rsidR="00683662">
        <w:t xml:space="preserve">de </w:t>
      </w:r>
      <m:oMath>
        <m:r>
          <w:rPr>
            <w:rFonts w:ascii="Cambria Math" w:hAnsi="Cambria Math"/>
          </w:rPr>
          <m:t>M</m:t>
        </m:r>
      </m:oMath>
      <w:r w:rsidR="003E064B">
        <w:t xml:space="preserve">. </w:t>
      </w:r>
      <w:r w:rsidR="00B80F98">
        <w:t xml:space="preserve">O </w:t>
      </w:r>
      <w:r w:rsidR="0068333E">
        <w:t>vetor</w:t>
      </w:r>
      <w:r w:rsidR="00B80F98">
        <w:t xml:space="preserve"> de autovalores </w:t>
      </w:r>
      <m:oMath>
        <m:r>
          <m:rPr>
            <m:sty m:val="p"/>
          </m:rPr>
          <w:rPr>
            <w:rFonts w:ascii="Cambria Math" w:hAnsi="Cambria Math"/>
            <w:color w:val="000000"/>
            <w:szCs w:val="24"/>
            <w:shd w:val="clear" w:color="auto" w:fill="FFFFFF"/>
          </w:rPr>
          <m:t>λ</m:t>
        </m:r>
      </m:oMath>
      <w:r w:rsidR="00761508" w:rsidRPr="002A09CB">
        <w:rPr>
          <w:color w:val="000000"/>
          <w:szCs w:val="24"/>
          <w:shd w:val="clear" w:color="auto" w:fill="FFFFFF"/>
        </w:rPr>
        <w:t xml:space="preserve"> </w:t>
      </w:r>
      <w:r w:rsidR="00761508" w:rsidRPr="007F429A">
        <w:t xml:space="preserve">deve ser ordenado, de tal forma que </w:t>
      </w:r>
      <m:oMath>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2</m:t>
            </m:r>
          </m:sub>
        </m:sSub>
        <m:r>
          <m:rPr>
            <m:sty m:val="p"/>
          </m:rPr>
          <w:rPr>
            <w:rFonts w:ascii="Cambria Math" w:hAnsi="Cambria Math"/>
          </w:rPr>
          <m:t>≥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w:rPr>
                <w:rFonts w:ascii="Cambria Math" w:hAnsi="Cambria Math"/>
              </w:rPr>
              <m:t>m</m:t>
            </m:r>
          </m:sub>
        </m:sSub>
      </m:oMath>
      <w:r w:rsidR="000E2DB0">
        <w:t xml:space="preserve">. As colunas da matriz de autovetores </w:t>
      </w:r>
      <m:oMath>
        <m:r>
          <w:rPr>
            <w:rFonts w:ascii="Cambria Math" w:hAnsi="Cambria Math"/>
          </w:rPr>
          <m:t>V</m:t>
        </m:r>
      </m:oMath>
      <w:r w:rsidR="004F73EE">
        <w:t xml:space="preserve"> devem acompanhar a ordenação de seus respectivos autovalores.</w:t>
      </w:r>
      <w:r w:rsidR="00272A0E">
        <w:t xml:space="preserve"> </w:t>
      </w:r>
      <w:r w:rsidR="00FB4BA7">
        <w:t xml:space="preserve">Uma vez ordenados, </w:t>
      </w:r>
      <w:r w:rsidR="00D65F90">
        <w:t>o primeiro item</w:t>
      </w:r>
      <w:r w:rsidR="00E60349">
        <w:t xml:space="preserve"> do </w:t>
      </w:r>
      <w:r w:rsidR="0068333E">
        <w:t>vetor</w:t>
      </w:r>
      <w:r w:rsidR="00E60349">
        <w:t xml:space="preserve"> de autovalores</w:t>
      </w:r>
      <w:r w:rsidR="003C5D5F">
        <w:t xml:space="preserve"> </w:t>
      </w:r>
      <m:oMath>
        <m:r>
          <w:rPr>
            <w:rFonts w:ascii="Cambria Math" w:hAnsi="Cambria Math"/>
          </w:rPr>
          <m:t>λ</m:t>
        </m:r>
      </m:oMath>
      <w:r w:rsidR="008A773F">
        <w:t>, bem como</w:t>
      </w:r>
      <w:r w:rsidR="00E60349">
        <w:t xml:space="preserve"> a primeira</w:t>
      </w:r>
      <w:r w:rsidR="008A773F">
        <w:t xml:space="preserve"> coluna da matriz de autovetores</w:t>
      </w:r>
      <w:r w:rsidR="003C5D5F">
        <w:t xml:space="preserve"> </w:t>
      </w:r>
      <m:oMath>
        <m:r>
          <w:rPr>
            <w:rFonts w:ascii="Cambria Math" w:hAnsi="Cambria Math"/>
          </w:rPr>
          <m:t>V</m:t>
        </m:r>
      </m:oMath>
      <w:r w:rsidR="002A09CB">
        <w:t>,</w:t>
      </w:r>
      <w:r w:rsidR="008A773F">
        <w:t xml:space="preserve"> devem ser descartados</w:t>
      </w:r>
      <w:r w:rsidR="007604FC">
        <w:t>;</w:t>
      </w:r>
      <w:r w:rsidR="003C5D5F">
        <w:t xml:space="preserve"> e o número máximo de </w:t>
      </w:r>
      <w:r w:rsidR="00F5004B">
        <w:t xml:space="preserve">elementos em </w:t>
      </w:r>
      <m:oMath>
        <m:r>
          <w:rPr>
            <w:rFonts w:ascii="Cambria Math" w:hAnsi="Cambria Math"/>
          </w:rPr>
          <m:t>λ</m:t>
        </m:r>
      </m:oMath>
      <w:r w:rsidR="003438CD">
        <w:t xml:space="preserve"> e colunas em </w:t>
      </w:r>
      <m:oMath>
        <m:r>
          <w:rPr>
            <w:rFonts w:ascii="Cambria Math" w:hAnsi="Cambria Math"/>
          </w:rPr>
          <m:t>V</m:t>
        </m:r>
      </m:oMath>
      <w:r w:rsidR="007604FC">
        <w:t xml:space="preserve"> deve</w:t>
      </w:r>
      <w:r w:rsidR="002A09CB">
        <w:t>m</w:t>
      </w:r>
      <w:r w:rsidR="007604FC">
        <w:t xml:space="preserve"> ser igua</w:t>
      </w:r>
      <w:r w:rsidR="007531E3">
        <w:t>is</w:t>
      </w:r>
      <w:r w:rsidR="007604FC">
        <w:t xml:space="preserve"> ao número de dimensões do espaço-solução</w:t>
      </w:r>
      <w:r w:rsidR="007531E3">
        <w:t>.</w:t>
      </w:r>
      <w:r w:rsidR="00882BC4">
        <w:t xml:space="preserve"> </w:t>
      </w:r>
      <w:r w:rsidR="007604FC">
        <w:t xml:space="preserve">Dessa forma, temos </w:t>
      </w:r>
      <m:oMath>
        <m:r>
          <m:rPr>
            <m:sty m:val="p"/>
          </m:rPr>
          <w:rPr>
            <w:rFonts w:ascii="Cambria Math" w:hAnsi="Cambria Math"/>
            <w:color w:val="000000"/>
            <w:szCs w:val="24"/>
            <w:shd w:val="clear" w:color="auto" w:fill="FFFFFF"/>
          </w:rPr>
          <m:t>λ</m:t>
        </m:r>
        <m:r>
          <w:rPr>
            <w:rFonts w:ascii="Cambria Math" w:hAnsi="Cambria Math"/>
          </w:rPr>
          <m:t>f</m:t>
        </m:r>
        <m:r>
          <m:rPr>
            <m:sty m:val="p"/>
          </m:rPr>
          <w:rPr>
            <w:rFonts w:ascii="Cambria Math" w:hAnsi="Cambria Math"/>
            <w:color w:val="000000"/>
            <w:szCs w:val="24"/>
            <w:shd w:val="clear" w:color="auto" w:fill="FFFFFF"/>
          </w:rPr>
          <m:t>={</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3</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sSub>
              <m:sSubPr>
                <m:ctrlPr>
                  <w:rPr>
                    <w:rFonts w:ascii="Cambria Math" w:hAnsi="Cambria Math"/>
                    <w:i/>
                    <w:color w:val="000000"/>
                    <w:szCs w:val="24"/>
                    <w:shd w:val="clear" w:color="auto" w:fill="FFFFFF"/>
                  </w:rPr>
                </m:ctrlPr>
              </m:sSubPr>
              <m:e>
                <m:r>
                  <w:rPr>
                    <w:rFonts w:ascii="Cambria Math" w:hAnsi="Cambria Math"/>
                    <w:color w:val="000000"/>
                    <w:szCs w:val="24"/>
                    <w:shd w:val="clear" w:color="auto" w:fill="FFFFFF"/>
                  </w:rPr>
                  <m:t>n</m:t>
                </m:r>
              </m:e>
              <m:sub>
                <m:r>
                  <w:rPr>
                    <w:rFonts w:ascii="Cambria Math" w:hAnsi="Cambria Math"/>
                    <w:color w:val="000000"/>
                    <w:szCs w:val="24"/>
                    <w:shd w:val="clear" w:color="auto" w:fill="FFFFFF"/>
                  </w:rPr>
                  <m:t>s</m:t>
                </m:r>
              </m:sub>
            </m:s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m:t>
        </m:r>
      </m:oMath>
      <w:r w:rsidR="00D36908">
        <w:t xml:space="preserve"> </w:t>
      </w:r>
      <w:r w:rsidR="00E423F4">
        <w:t xml:space="preserve">como </w:t>
      </w:r>
      <w:r w:rsidR="0068333E">
        <w:t>o vetor</w:t>
      </w:r>
      <w:r w:rsidR="00E423F4">
        <w:t xml:space="preserve"> final de autovalores</w:t>
      </w:r>
      <w:r w:rsidR="00255CD2">
        <w:t xml:space="preserve">, e </w:t>
      </w:r>
      <m:oMath>
        <m:sSub>
          <m:sSubPr>
            <m:ctrlPr>
              <w:rPr>
                <w:rFonts w:ascii="Cambria Math" w:hAnsi="Cambria Math"/>
                <w:i/>
              </w:rPr>
            </m:ctrlPr>
          </m:sSubPr>
          <m:e>
            <m:r>
              <w:rPr>
                <w:rFonts w:ascii="Cambria Math" w:hAnsi="Cambria Math"/>
              </w:rPr>
              <m:t>Vf</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BE6EF6">
        <w:t xml:space="preserve"> como a matriz final de autovetores.</w:t>
      </w:r>
    </w:p>
    <w:p w14:paraId="2FFEA3F5" w14:textId="7B8C8867" w:rsidR="0056707C" w:rsidRDefault="00A7732C" w:rsidP="0056707C">
      <w:pPr>
        <w:ind w:firstLine="1134"/>
      </w:pPr>
      <w:r>
        <w:t xml:space="preserve">Em seguida, </w:t>
      </w:r>
      <w:r w:rsidR="0076128E">
        <w:t>vamos</w:t>
      </w:r>
      <w:r w:rsidR="00307FD1">
        <w:t xml:space="preserve"> calcular a matriz </w:t>
      </w:r>
      <m:oMath>
        <m:sSub>
          <m:sSubPr>
            <m:ctrlPr>
              <w:rPr>
                <w:rFonts w:ascii="Cambria Math" w:hAnsi="Cambria Math"/>
                <w:i/>
              </w:rPr>
            </m:ctrlPr>
          </m:sSubPr>
          <m:e>
            <m:r>
              <w:rPr>
                <w:rFonts w:ascii="Cambria Math" w:hAnsi="Cambria Math"/>
              </w:rPr>
              <m:t>T</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04114C">
        <w:t>, dada pela equação</w:t>
      </w:r>
      <w:r w:rsidR="00C87B47">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F640A6" w14:paraId="1BE69735" w14:textId="77777777" w:rsidTr="0056707C">
        <w:tc>
          <w:tcPr>
            <w:tcW w:w="567" w:type="dxa"/>
            <w:vAlign w:val="center"/>
          </w:tcPr>
          <w:p w14:paraId="74AC3EEC" w14:textId="77777777" w:rsidR="00F640A6" w:rsidRDefault="00F640A6" w:rsidP="003A53C2">
            <w:pPr>
              <w:spacing w:line="240" w:lineRule="auto"/>
              <w:jc w:val="center"/>
              <w:rPr>
                <w:rFonts w:cs="Arial"/>
                <w:szCs w:val="24"/>
              </w:rPr>
            </w:pPr>
          </w:p>
        </w:tc>
        <w:tc>
          <w:tcPr>
            <w:tcW w:w="7937" w:type="dxa"/>
            <w:vAlign w:val="center"/>
          </w:tcPr>
          <w:p w14:paraId="0EF6E8CF" w14:textId="2C3898DF" w:rsidR="00F640A6" w:rsidRDefault="0056707C" w:rsidP="003A53C2">
            <w:pPr>
              <w:spacing w:line="240" w:lineRule="auto"/>
              <w:jc w:val="center"/>
              <w:rPr>
                <w:rFonts w:cs="Arial"/>
                <w:szCs w:val="24"/>
              </w:rPr>
            </w:pPr>
            <m:oMath>
              <m:r>
                <w:rPr>
                  <w:rFonts w:ascii="Cambria Math" w:hAnsi="Cambria Math" w:cs="LMRoman8-Regular"/>
                  <w:sz w:val="28"/>
                  <w:szCs w:val="28"/>
                </w:rPr>
                <m:t>T=Dc(</m:t>
              </m:r>
              <m:r>
                <w:rPr>
                  <w:rFonts w:ascii="Cambria Math" w:hAnsi="Cambria Math"/>
                  <w:sz w:val="28"/>
                  <w:szCs w:val="28"/>
                </w:rPr>
                <m:t>Vf</m:t>
              </m:r>
              <m:r>
                <w:rPr>
                  <w:rFonts w:ascii="Cambria Math" w:hAnsi="Cambria Math" w:cs="LMRoman8-Regular"/>
                  <w:sz w:val="28"/>
                  <w:szCs w:val="28"/>
                </w:rPr>
                <m:t>∘</m:t>
              </m:r>
              <m:r>
                <w:rPr>
                  <w:rFonts w:ascii="Cambria Math" w:hAnsi="Cambria Math"/>
                  <w:sz w:val="28"/>
                  <w:szCs w:val="28"/>
                </w:rPr>
                <m:t>Vf</m:t>
              </m:r>
              <m:r>
                <w:rPr>
                  <w:rFonts w:ascii="Cambria Math" w:hAnsi="Cambria Math" w:cs="LMRoman8-Regular"/>
                  <w:sz w:val="28"/>
                  <w:szCs w:val="28"/>
                </w:rPr>
                <m:t>)</m:t>
              </m:r>
            </m:oMath>
            <w:r w:rsidR="003E5522">
              <w:rPr>
                <w:rFonts w:cs="Arial"/>
                <w:szCs w:val="24"/>
              </w:rPr>
              <w:t>.</w:t>
            </w:r>
          </w:p>
        </w:tc>
        <w:tc>
          <w:tcPr>
            <w:tcW w:w="567" w:type="dxa"/>
            <w:vAlign w:val="center"/>
          </w:tcPr>
          <w:p w14:paraId="314E1774" w14:textId="4E454899" w:rsidR="00F640A6" w:rsidRDefault="00F640A6" w:rsidP="003A53C2">
            <w:pPr>
              <w:spacing w:line="240" w:lineRule="auto"/>
              <w:jc w:val="right"/>
              <w:rPr>
                <w:rFonts w:cs="Arial"/>
                <w:szCs w:val="24"/>
              </w:rPr>
            </w:pPr>
            <w:bookmarkStart w:id="32" w:name="_Ref509777353"/>
            <w:r>
              <w:rPr>
                <w:rFonts w:cs="Arial"/>
                <w:szCs w:val="24"/>
              </w:rPr>
              <w:t>(</w:t>
            </w:r>
            <w:fldSimple w:instr=" SEQ Equação \* ARABIC ">
              <w:r w:rsidR="00AF5A3D">
                <w:rPr>
                  <w:noProof/>
                </w:rPr>
                <w:t>7</w:t>
              </w:r>
            </w:fldSimple>
            <w:r>
              <w:rPr>
                <w:rFonts w:cs="Arial"/>
                <w:szCs w:val="24"/>
              </w:rPr>
              <w:t>)</w:t>
            </w:r>
            <w:bookmarkEnd w:id="32"/>
          </w:p>
        </w:tc>
      </w:tr>
      <w:tr w:rsidR="003E5522" w14:paraId="4555739C" w14:textId="77777777" w:rsidTr="0056707C">
        <w:tc>
          <w:tcPr>
            <w:tcW w:w="567" w:type="dxa"/>
            <w:vAlign w:val="center"/>
          </w:tcPr>
          <w:p w14:paraId="6A7D604D" w14:textId="77777777" w:rsidR="003E5522" w:rsidRDefault="003E5522" w:rsidP="003A53C2">
            <w:pPr>
              <w:spacing w:line="240" w:lineRule="auto"/>
              <w:jc w:val="center"/>
              <w:rPr>
                <w:rFonts w:cs="Arial"/>
                <w:szCs w:val="24"/>
              </w:rPr>
            </w:pPr>
          </w:p>
        </w:tc>
        <w:tc>
          <w:tcPr>
            <w:tcW w:w="7937" w:type="dxa"/>
            <w:vAlign w:val="center"/>
          </w:tcPr>
          <w:p w14:paraId="66E447A2" w14:textId="77777777" w:rsidR="003E5522" w:rsidRPr="00917C25" w:rsidRDefault="003E5522" w:rsidP="003A53C2">
            <w:pPr>
              <w:spacing w:line="240" w:lineRule="auto"/>
              <w:jc w:val="center"/>
              <w:rPr>
                <w:rFonts w:cs="Arial"/>
                <w:sz w:val="28"/>
                <w:szCs w:val="28"/>
              </w:rPr>
            </w:pPr>
          </w:p>
        </w:tc>
        <w:tc>
          <w:tcPr>
            <w:tcW w:w="567" w:type="dxa"/>
            <w:vAlign w:val="center"/>
          </w:tcPr>
          <w:p w14:paraId="5E9CEDA3" w14:textId="77777777" w:rsidR="003E5522" w:rsidRDefault="003E5522" w:rsidP="003A53C2">
            <w:pPr>
              <w:spacing w:line="240" w:lineRule="auto"/>
              <w:jc w:val="right"/>
              <w:rPr>
                <w:rFonts w:cs="Arial"/>
                <w:szCs w:val="24"/>
              </w:rPr>
            </w:pPr>
          </w:p>
        </w:tc>
      </w:tr>
    </w:tbl>
    <w:p w14:paraId="54372818" w14:textId="3E5048BD" w:rsidR="00F9268D" w:rsidRDefault="0069682B" w:rsidP="0069682B">
      <w:r w:rsidRPr="000C65BB">
        <w:rPr>
          <w:rFonts w:cs="Arial"/>
          <w:szCs w:val="24"/>
        </w:rPr>
        <w:t xml:space="preserve">Importante ressaltar que a operação entre as matrizes na equação que define </w:t>
      </w:r>
      <m:oMath>
        <m:r>
          <w:rPr>
            <w:rFonts w:ascii="Cambria Math" w:hAnsi="Cambria Math" w:cs="Arial"/>
            <w:szCs w:val="24"/>
          </w:rPr>
          <m:t>T</m:t>
        </m:r>
      </m:oMath>
      <w:r w:rsidRPr="000C65BB">
        <w:rPr>
          <w:rFonts w:cs="Arial"/>
          <w:szCs w:val="24"/>
        </w:rPr>
        <w:t xml:space="preserve">, representada pelo símbolo </w:t>
      </w:r>
      <m:oMath>
        <m:r>
          <m:rPr>
            <m:sty m:val="p"/>
          </m:rPr>
          <w:rPr>
            <w:rFonts w:ascii="Cambria Math" w:hAnsi="Cambria Math" w:cs="Arial"/>
            <w:szCs w:val="24"/>
          </w:rPr>
          <m:t>∘</m:t>
        </m:r>
      </m:oMath>
      <w:r w:rsidRPr="000C65BB">
        <w:rPr>
          <w:rFonts w:cs="Arial"/>
          <w:szCs w:val="24"/>
        </w:rPr>
        <w:t xml:space="preserve"> , é o produto de </w:t>
      </w:r>
      <w:r w:rsidRPr="00FF6B60">
        <w:rPr>
          <w:rFonts w:cs="Arial"/>
          <w:i/>
          <w:szCs w:val="24"/>
        </w:rPr>
        <w:t>Hadamard</w:t>
      </w:r>
      <w:r w:rsidRPr="000C65BB">
        <w:rPr>
          <w:rFonts w:cs="Arial"/>
          <w:szCs w:val="24"/>
        </w:rPr>
        <w:t>.</w:t>
      </w:r>
    </w:p>
    <w:p w14:paraId="3FCDE1C8" w14:textId="7103D092" w:rsidR="00B261A0" w:rsidRDefault="00EA2B97" w:rsidP="009F6667">
      <w:pPr>
        <w:ind w:firstLine="1134"/>
        <w:rPr>
          <w:szCs w:val="24"/>
        </w:rPr>
      </w:pPr>
      <w:r>
        <w:rPr>
          <w:szCs w:val="24"/>
        </w:rPr>
        <w:t xml:space="preserve">Uma vez conhecida a matriz </w:t>
      </w:r>
      <m:oMath>
        <m:r>
          <w:rPr>
            <w:rFonts w:ascii="Cambria Math" w:hAnsi="Cambria Math"/>
            <w:szCs w:val="24"/>
          </w:rPr>
          <m:t>T</m:t>
        </m:r>
      </m:oMath>
      <w:r>
        <w:rPr>
          <w:szCs w:val="24"/>
        </w:rPr>
        <w:t xml:space="preserve">, vamos calcular o seu vetor de frequência de colunas </w:t>
      </w:r>
      <m:oMath>
        <m:sSub>
          <m:sSubPr>
            <m:ctrlPr>
              <w:rPr>
                <w:rFonts w:ascii="Cambria Math" w:hAnsi="Cambria Math"/>
                <w:i/>
                <w:szCs w:val="24"/>
              </w:rPr>
            </m:ctrlPr>
          </m:sSubPr>
          <m:e>
            <m:r>
              <w:rPr>
                <w:rFonts w:ascii="Cambria Math" w:hAnsi="Cambria Math"/>
                <w:szCs w:val="24"/>
              </w:rPr>
              <m:t>tc</m:t>
            </m:r>
          </m:e>
          <m:sub>
            <m:r>
              <w:rPr>
                <w:rFonts w:ascii="Cambria Math" w:hAnsi="Cambria Math"/>
                <w:szCs w:val="24"/>
              </w:rPr>
              <m:t>ns</m:t>
            </m:r>
          </m:sub>
        </m:sSub>
      </m:oMath>
      <w:r w:rsidR="0085017F">
        <w:rPr>
          <w:szCs w:val="24"/>
        </w:rPr>
        <w:t xml:space="preserve">, que é o somatório de todos os valores das colunas da matriz </w:t>
      </w:r>
      <m:oMath>
        <m:r>
          <w:rPr>
            <w:rFonts w:ascii="Cambria Math" w:hAnsi="Cambria Math"/>
            <w:szCs w:val="24"/>
          </w:rPr>
          <m:t>T</m:t>
        </m:r>
      </m:oMath>
      <w:r w:rsidR="0085017F">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BD0B39" w14:paraId="485C2137" w14:textId="77777777" w:rsidTr="003A53C2">
        <w:tc>
          <w:tcPr>
            <w:tcW w:w="567" w:type="dxa"/>
            <w:vAlign w:val="center"/>
          </w:tcPr>
          <w:p w14:paraId="211A14D1" w14:textId="77777777" w:rsidR="00BD0B39" w:rsidRDefault="00BD0B39" w:rsidP="003A53C2">
            <w:pPr>
              <w:spacing w:line="240" w:lineRule="auto"/>
              <w:jc w:val="center"/>
              <w:rPr>
                <w:rFonts w:cs="Arial"/>
                <w:szCs w:val="24"/>
              </w:rPr>
            </w:pPr>
          </w:p>
        </w:tc>
        <w:tc>
          <w:tcPr>
            <w:tcW w:w="7937" w:type="dxa"/>
            <w:vAlign w:val="center"/>
          </w:tcPr>
          <w:p w14:paraId="009D668E" w14:textId="071D13DD" w:rsidR="00BD0B39" w:rsidRDefault="003F5C5C"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o</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k,o</m:t>
                        </m:r>
                      </m:sub>
                    </m:sSub>
                  </m:e>
                </m:nary>
              </m:oMath>
            </m:oMathPara>
          </w:p>
        </w:tc>
        <w:tc>
          <w:tcPr>
            <w:tcW w:w="567" w:type="dxa"/>
            <w:vAlign w:val="center"/>
          </w:tcPr>
          <w:p w14:paraId="3173F3C9" w14:textId="6A6A1E9B" w:rsidR="00BD0B39" w:rsidRDefault="00BD0B39" w:rsidP="003A53C2">
            <w:pPr>
              <w:spacing w:line="240" w:lineRule="auto"/>
              <w:jc w:val="right"/>
              <w:rPr>
                <w:rFonts w:cs="Arial"/>
                <w:szCs w:val="24"/>
              </w:rPr>
            </w:pPr>
            <w:bookmarkStart w:id="33" w:name="_Ref509824909"/>
            <w:r>
              <w:rPr>
                <w:rFonts w:cs="Arial"/>
                <w:szCs w:val="24"/>
              </w:rPr>
              <w:t>(</w:t>
            </w:r>
            <w:fldSimple w:instr=" SEQ Equação \* ARABIC ">
              <w:r w:rsidR="00AF5A3D">
                <w:rPr>
                  <w:noProof/>
                </w:rPr>
                <w:t>8</w:t>
              </w:r>
            </w:fldSimple>
            <w:r>
              <w:rPr>
                <w:rFonts w:cs="Arial"/>
                <w:szCs w:val="24"/>
              </w:rPr>
              <w:t>)</w:t>
            </w:r>
            <w:bookmarkEnd w:id="33"/>
          </w:p>
        </w:tc>
      </w:tr>
    </w:tbl>
    <w:p w14:paraId="3A656687" w14:textId="77777777" w:rsidR="00BD0B39" w:rsidRDefault="00BD0B39" w:rsidP="009F6667">
      <w:pPr>
        <w:ind w:firstLine="1134"/>
        <w:rPr>
          <w:szCs w:val="24"/>
        </w:rPr>
      </w:pPr>
    </w:p>
    <w:p w14:paraId="14AC45A6" w14:textId="5959DF69" w:rsidR="004F2553" w:rsidRDefault="00EF4A62" w:rsidP="009F6667">
      <w:pPr>
        <w:ind w:firstLine="1134"/>
        <w:rPr>
          <w:szCs w:val="24"/>
        </w:rPr>
      </w:pPr>
      <w:r>
        <w:rPr>
          <w:szCs w:val="24"/>
        </w:rPr>
        <w:t xml:space="preserve">Dando continuidade ao cálculo do </w:t>
      </w:r>
      <w:r>
        <w:rPr>
          <w:i/>
          <w:szCs w:val="24"/>
        </w:rPr>
        <w:t>Dual Scaling</w:t>
      </w:r>
      <w:r w:rsidR="00CE0FBB">
        <w:rPr>
          <w:szCs w:val="24"/>
        </w:rPr>
        <w:t xml:space="preserve">, vamos calcular </w:t>
      </w:r>
      <w:r w:rsidR="0073466B">
        <w:rPr>
          <w:szCs w:val="24"/>
        </w:rPr>
        <w:t>agora</w:t>
      </w:r>
      <w:r w:rsidR="0068333E">
        <w:rPr>
          <w:szCs w:val="24"/>
        </w:rPr>
        <w:t xml:space="preserve"> o</w:t>
      </w:r>
      <w:r w:rsidR="0073466B">
        <w:rPr>
          <w:szCs w:val="24"/>
        </w:rPr>
        <w:t xml:space="preserve"> </w:t>
      </w:r>
      <w:r w:rsidR="002E7A9A">
        <w:rPr>
          <w:szCs w:val="24"/>
        </w:rPr>
        <w:t>vetor</w:t>
      </w:r>
      <w:r w:rsidR="0073466B">
        <w:rPr>
          <w:szCs w:val="24"/>
        </w:rPr>
        <w:t xml:space="preserve"> </w:t>
      </w:r>
      <m:oMath>
        <m:sSub>
          <m:sSubPr>
            <m:ctrlPr>
              <w:rPr>
                <w:rFonts w:ascii="Cambria Math" w:hAnsi="Cambria Math"/>
                <w:i/>
                <w:szCs w:val="24"/>
              </w:rPr>
            </m:ctrlPr>
          </m:sSubPr>
          <m:e>
            <m:r>
              <w:rPr>
                <w:rFonts w:ascii="Cambria Math" w:hAnsi="Cambria Math"/>
                <w:szCs w:val="24"/>
              </w:rPr>
              <m:t>Cc</m:t>
            </m:r>
          </m:e>
          <m: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sub>
        </m:sSub>
      </m:oMath>
      <w:r w:rsidR="00BF2322">
        <w:rPr>
          <w:szCs w:val="24"/>
        </w:rPr>
        <w:t xml:space="preserve">, </w:t>
      </w:r>
      <w:r w:rsidR="005231AE">
        <w:rPr>
          <w:szCs w:val="24"/>
        </w:rPr>
        <w:t>cujos valores</w:t>
      </w:r>
      <w:r w:rsidR="00A21B1B">
        <w:rPr>
          <w:szCs w:val="24"/>
        </w:rPr>
        <w:t xml:space="preserve"> </w:t>
      </w:r>
      <w:r w:rsidR="005231AE">
        <w:rPr>
          <w:szCs w:val="24"/>
        </w:rPr>
        <w:t xml:space="preserve">representam os </w:t>
      </w:r>
      <w:r w:rsidR="00A21B1B">
        <w:rPr>
          <w:szCs w:val="24"/>
        </w:rPr>
        <w:t>multiplicadores das colunas da matriz</w:t>
      </w:r>
      <w:r w:rsidR="00AF5F04">
        <w:rPr>
          <w:szCs w:val="24"/>
        </w:rPr>
        <w:t xml:space="preserve"> final</w:t>
      </w:r>
      <w:r w:rsidR="00A21B1B">
        <w:rPr>
          <w:szCs w:val="24"/>
        </w:rPr>
        <w:t xml:space="preserve"> de autovetores para</w:t>
      </w:r>
      <w:r w:rsidR="005C6E4C">
        <w:rPr>
          <w:szCs w:val="24"/>
        </w:rPr>
        <w:t xml:space="preserve"> chegarmos à matriz</w:t>
      </w:r>
      <w:r w:rsidR="0097628E">
        <w:rPr>
          <w:szCs w:val="24"/>
        </w:rPr>
        <w:t xml:space="preserve"> de </w:t>
      </w:r>
      <w:r w:rsidR="005C6E4C">
        <w:rPr>
          <w:szCs w:val="24"/>
        </w:rPr>
        <w:t>pesos padrão</w:t>
      </w:r>
      <w:r w:rsidR="000453D4">
        <w:rPr>
          <w:szCs w:val="24"/>
        </w:rPr>
        <w:t xml:space="preserve"> dos itens</w:t>
      </w:r>
      <w:r w:rsidR="0027282D">
        <w:rPr>
          <w:szCs w:val="24"/>
        </w:rPr>
        <w:t xml:space="preserve"> </w:t>
      </w:r>
      <w:r w:rsidR="0027282D" w:rsidRPr="0027282D">
        <w:rPr>
          <w:szCs w:val="24"/>
        </w:rPr>
        <w:t>(</w:t>
      </w:r>
      <w:r w:rsidR="00816E2C">
        <w:rPr>
          <w:i/>
          <w:szCs w:val="24"/>
        </w:rPr>
        <w:t>x-n</w:t>
      </w:r>
      <w:r w:rsidR="0027282D" w:rsidRPr="0027282D">
        <w:rPr>
          <w:i/>
          <w:szCs w:val="24"/>
        </w:rPr>
        <w:t>ormed weights</w:t>
      </w:r>
      <w:r w:rsidR="0027282D" w:rsidRPr="0027282D">
        <w:rPr>
          <w:szCs w:val="24"/>
        </w:rPr>
        <w:t>)</w:t>
      </w:r>
      <w:r w:rsidR="005C6E4C">
        <w:rPr>
          <w:szCs w:val="24"/>
        </w:rPr>
        <w:t>.</w:t>
      </w:r>
      <w:r w:rsidR="00006B25">
        <w:rPr>
          <w:szCs w:val="24"/>
        </w:rPr>
        <w:t xml:space="preserve"> </w:t>
      </w:r>
      <w:r w:rsidR="004A1D51">
        <w:rPr>
          <w:szCs w:val="24"/>
        </w:rPr>
        <w:t>O vetor</w:t>
      </w:r>
      <w:r w:rsidR="00006B25">
        <w:rPr>
          <w:szCs w:val="24"/>
        </w:rPr>
        <w:t xml:space="preserve"> </w:t>
      </w:r>
      <m:oMath>
        <m:r>
          <w:rPr>
            <w:rFonts w:ascii="Cambria Math" w:hAnsi="Cambria Math"/>
            <w:szCs w:val="24"/>
          </w:rPr>
          <m:t>Cc</m:t>
        </m:r>
      </m:oMath>
      <w:r w:rsidR="00006B25">
        <w:rPr>
          <w:szCs w:val="24"/>
        </w:rPr>
        <w:t xml:space="preserve"> pode ser definid</w:t>
      </w:r>
      <w:r w:rsidR="004A1D51">
        <w:rPr>
          <w:szCs w:val="24"/>
        </w:rPr>
        <w:t>o</w:t>
      </w:r>
      <w:r w:rsidR="00006B25">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4168B" w14:paraId="4D4F765C" w14:textId="77777777" w:rsidTr="00B233F0">
        <w:tc>
          <w:tcPr>
            <w:tcW w:w="567" w:type="dxa"/>
            <w:vAlign w:val="center"/>
          </w:tcPr>
          <w:p w14:paraId="53F35C9E" w14:textId="77777777" w:rsidR="0094168B" w:rsidRDefault="0094168B" w:rsidP="003A53C2">
            <w:pPr>
              <w:spacing w:line="240" w:lineRule="auto"/>
              <w:jc w:val="center"/>
              <w:rPr>
                <w:rFonts w:cs="Arial"/>
                <w:szCs w:val="24"/>
              </w:rPr>
            </w:pPr>
          </w:p>
        </w:tc>
        <w:tc>
          <w:tcPr>
            <w:tcW w:w="7937" w:type="dxa"/>
            <w:vAlign w:val="center"/>
          </w:tcPr>
          <w:p w14:paraId="3A350DC4" w14:textId="1F611534" w:rsidR="0094168B" w:rsidRPr="004D741F" w:rsidRDefault="003F5C5C" w:rsidP="004D741F">
            <w:pPr>
              <w:jc w:val="center"/>
              <w:rPr>
                <w:szCs w:val="24"/>
              </w:rPr>
            </w:pPr>
            <m:oMath>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r>
                <w:rPr>
                  <w:rFonts w:ascii="Cambria Math" w:hAnsi="Cambria Math" w:cs="Arial"/>
                  <w:sz w:val="28"/>
                  <w:szCs w:val="28"/>
                </w:rPr>
                <m:t>=</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ft</m:t>
                      </m:r>
                    </m:num>
                    <m:den>
                      <m:sSub>
                        <m:sSubPr>
                          <m:ctrlPr>
                            <w:rPr>
                              <w:rFonts w:ascii="Cambria Math" w:hAnsi="Cambria Math" w:cs="Arial"/>
                              <w:i/>
                              <w:sz w:val="28"/>
                              <w:szCs w:val="28"/>
                            </w:rPr>
                          </m:ctrlPr>
                        </m:sSubPr>
                        <m:e>
                          <m:r>
                            <w:rPr>
                              <w:rFonts w:ascii="Cambria Math" w:hAnsi="Cambria Math" w:cs="Arial"/>
                              <w:sz w:val="28"/>
                              <w:szCs w:val="28"/>
                            </w:rPr>
                            <m:t>tc</m:t>
                          </m:r>
                        </m:e>
                        <m:sub>
                          <m:r>
                            <w:rPr>
                              <w:rFonts w:ascii="Cambria Math" w:hAnsi="Cambria Math" w:cs="Arial"/>
                              <w:sz w:val="28"/>
                              <w:szCs w:val="28"/>
                            </w:rPr>
                            <m:t>p</m:t>
                          </m:r>
                        </m:sub>
                      </m:sSub>
                    </m:den>
                  </m:f>
                </m:e>
              </m:rad>
            </m:oMath>
            <w:r w:rsidR="0068333E">
              <w:rPr>
                <w:sz w:val="28"/>
                <w:szCs w:val="28"/>
              </w:rPr>
              <w:t xml:space="preserve">  </w:t>
            </w:r>
            <w:r w:rsidR="00F21312">
              <w:rPr>
                <w:szCs w:val="24"/>
              </w:rPr>
              <w:t>,</w:t>
            </w:r>
          </w:p>
        </w:tc>
        <w:tc>
          <w:tcPr>
            <w:tcW w:w="567" w:type="dxa"/>
            <w:vAlign w:val="center"/>
          </w:tcPr>
          <w:p w14:paraId="205DE60E" w14:textId="015918F7" w:rsidR="0094168B" w:rsidRDefault="0094168B" w:rsidP="003A53C2">
            <w:pPr>
              <w:spacing w:line="240" w:lineRule="auto"/>
              <w:jc w:val="right"/>
              <w:rPr>
                <w:rFonts w:cs="Arial"/>
                <w:szCs w:val="24"/>
              </w:rPr>
            </w:pPr>
            <w:bookmarkStart w:id="34" w:name="_Ref509826254"/>
            <w:r>
              <w:rPr>
                <w:rFonts w:cs="Arial"/>
                <w:szCs w:val="24"/>
              </w:rPr>
              <w:t>(</w:t>
            </w:r>
            <w:fldSimple w:instr=" SEQ Equação \* ARABIC ">
              <w:r w:rsidR="00AF5A3D">
                <w:rPr>
                  <w:noProof/>
                </w:rPr>
                <w:t>9</w:t>
              </w:r>
            </w:fldSimple>
            <w:r>
              <w:rPr>
                <w:rFonts w:cs="Arial"/>
                <w:szCs w:val="24"/>
              </w:rPr>
              <w:t>)</w:t>
            </w:r>
            <w:bookmarkEnd w:id="34"/>
          </w:p>
        </w:tc>
      </w:tr>
    </w:tbl>
    <w:p w14:paraId="722F36F6" w14:textId="35ACF4DC" w:rsidR="0094168B" w:rsidRDefault="00611505" w:rsidP="00B233F0">
      <w:pPr>
        <w:rPr>
          <w:szCs w:val="24"/>
        </w:rPr>
      </w:pPr>
      <w:r>
        <w:rPr>
          <w:szCs w:val="24"/>
        </w:rPr>
        <w:t xml:space="preserve">onde </w:t>
      </w:r>
      <m:oMath>
        <m:r>
          <w:rPr>
            <w:rFonts w:ascii="Cambria Math" w:hAnsi="Cambria Math"/>
            <w:szCs w:val="24"/>
          </w:rPr>
          <m:t>ft</m:t>
        </m:r>
      </m:oMath>
      <w:r w:rsidR="00051AA1">
        <w:rPr>
          <w:szCs w:val="24"/>
        </w:rPr>
        <w:t xml:space="preserve"> representa o somatório de todos os va</w:t>
      </w:r>
      <w:r w:rsidR="0017207E">
        <w:rPr>
          <w:szCs w:val="24"/>
        </w:rPr>
        <w:t xml:space="preserve">lores da matriz de padrão de respostas </w:t>
      </w:r>
      <m:oMath>
        <m:r>
          <w:rPr>
            <w:rFonts w:ascii="Cambria Math" w:hAnsi="Cambria Math"/>
            <w:szCs w:val="24"/>
          </w:rPr>
          <m:t>F</m:t>
        </m:r>
      </m:oMath>
      <w:r w:rsidR="0013491C">
        <w:rPr>
          <w:szCs w:val="24"/>
        </w:rPr>
        <w:t>.</w:t>
      </w:r>
      <w:r w:rsidR="00DE5FED">
        <w:rPr>
          <w:szCs w:val="24"/>
        </w:rPr>
        <w:t xml:space="preserve"> Uma vez conhecid</w:t>
      </w:r>
      <w:r w:rsidR="007F298E">
        <w:rPr>
          <w:szCs w:val="24"/>
        </w:rPr>
        <w:t>o o vetor</w:t>
      </w:r>
      <w:r w:rsidR="00047DC1">
        <w:rPr>
          <w:szCs w:val="24"/>
        </w:rPr>
        <w:t xml:space="preserve"> de</w:t>
      </w:r>
      <w:r w:rsidR="00DE5FED">
        <w:rPr>
          <w:szCs w:val="24"/>
        </w:rPr>
        <w:t xml:space="preserve"> multiplicador</w:t>
      </w:r>
      <w:r w:rsidR="00047DC1">
        <w:rPr>
          <w:szCs w:val="24"/>
        </w:rPr>
        <w:t>es</w:t>
      </w:r>
      <w:r w:rsidR="00DE5FED">
        <w:rPr>
          <w:szCs w:val="24"/>
        </w:rPr>
        <w:t xml:space="preserve"> </w:t>
      </w:r>
      <m:oMath>
        <m:r>
          <w:rPr>
            <w:rFonts w:ascii="Cambria Math" w:hAnsi="Cambria Math"/>
            <w:szCs w:val="24"/>
          </w:rPr>
          <m:t>Cc</m:t>
        </m:r>
      </m:oMath>
      <w:r w:rsidR="003C6AB1">
        <w:rPr>
          <w:szCs w:val="24"/>
        </w:rPr>
        <w:t xml:space="preserve">, calculamos então </w:t>
      </w:r>
      <w:r w:rsidR="00080E5A">
        <w:rPr>
          <w:szCs w:val="24"/>
        </w:rPr>
        <w:t xml:space="preserve">a matriz de </w:t>
      </w:r>
      <w:r w:rsidR="003C6AB1">
        <w:rPr>
          <w:szCs w:val="24"/>
        </w:rPr>
        <w:t>peso</w:t>
      </w:r>
      <w:r w:rsidR="0068333E">
        <w:rPr>
          <w:szCs w:val="24"/>
        </w:rPr>
        <w:t>s</w:t>
      </w:r>
      <w:r w:rsidR="003C6AB1">
        <w:rPr>
          <w:szCs w:val="24"/>
        </w:rPr>
        <w:t xml:space="preserve"> padrão</w:t>
      </w:r>
      <w:r w:rsidR="0084664E">
        <w:rPr>
          <w:szCs w:val="24"/>
        </w:rPr>
        <w:t xml:space="preserve"> dos itens</w:t>
      </w:r>
      <w:r w:rsidR="00080E5A">
        <w:rPr>
          <w:szCs w:val="24"/>
        </w:rPr>
        <w:t xml:space="preserve">, representada por </w:t>
      </w:r>
      <m:oMath>
        <m:r>
          <w:rPr>
            <w:rFonts w:ascii="Cambria Math" w:hAnsi="Cambria Math"/>
            <w:szCs w:val="24"/>
          </w:rPr>
          <m:t>Nx</m:t>
        </m:r>
      </m:oMath>
      <w:r w:rsidR="00080E5A">
        <w:rPr>
          <w:szCs w:val="24"/>
        </w:rPr>
        <w:t>, e dada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057A70" w14:paraId="08C3FFAB" w14:textId="77777777" w:rsidTr="00B121E9">
        <w:trPr>
          <w:trHeight w:val="454"/>
        </w:trPr>
        <w:tc>
          <w:tcPr>
            <w:tcW w:w="567" w:type="dxa"/>
            <w:vAlign w:val="center"/>
          </w:tcPr>
          <w:p w14:paraId="644E31C2" w14:textId="77777777" w:rsidR="00057A70" w:rsidRDefault="00057A70" w:rsidP="003A53C2">
            <w:pPr>
              <w:spacing w:line="240" w:lineRule="auto"/>
              <w:jc w:val="center"/>
              <w:rPr>
                <w:rFonts w:cs="Arial"/>
                <w:szCs w:val="24"/>
              </w:rPr>
            </w:pPr>
          </w:p>
        </w:tc>
        <w:tc>
          <w:tcPr>
            <w:tcW w:w="7937" w:type="dxa"/>
            <w:vAlign w:val="center"/>
          </w:tcPr>
          <w:p w14:paraId="26D7C635" w14:textId="473A5CBC" w:rsidR="000968CA" w:rsidRPr="00683359" w:rsidRDefault="003F5C5C" w:rsidP="008508EB">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 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Vf</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oMath>
            <w:r w:rsidR="00B43E1D" w:rsidRPr="00002512">
              <w:rPr>
                <w:rFonts w:cs="Arial"/>
                <w:szCs w:val="24"/>
              </w:rPr>
              <w:t>.</w:t>
            </w:r>
          </w:p>
        </w:tc>
        <w:tc>
          <w:tcPr>
            <w:tcW w:w="567" w:type="dxa"/>
            <w:vAlign w:val="center"/>
          </w:tcPr>
          <w:p w14:paraId="3EDB93DB" w14:textId="2B6ACC71" w:rsidR="00057A70" w:rsidRDefault="00057A70" w:rsidP="003A53C2">
            <w:pPr>
              <w:spacing w:line="240" w:lineRule="auto"/>
              <w:jc w:val="right"/>
              <w:rPr>
                <w:rFonts w:cs="Arial"/>
                <w:szCs w:val="24"/>
              </w:rPr>
            </w:pPr>
            <w:bookmarkStart w:id="35" w:name="_Ref509826960"/>
            <w:r>
              <w:rPr>
                <w:rFonts w:cs="Arial"/>
                <w:szCs w:val="24"/>
              </w:rPr>
              <w:t>(</w:t>
            </w:r>
            <w:fldSimple w:instr=" SEQ Equação \* ARABIC ">
              <w:r w:rsidR="00AF5A3D">
                <w:rPr>
                  <w:noProof/>
                </w:rPr>
                <w:t>10</w:t>
              </w:r>
            </w:fldSimple>
            <w:r>
              <w:rPr>
                <w:rFonts w:cs="Arial"/>
                <w:szCs w:val="24"/>
              </w:rPr>
              <w:t>)</w:t>
            </w:r>
            <w:bookmarkEnd w:id="35"/>
          </w:p>
        </w:tc>
      </w:tr>
    </w:tbl>
    <w:p w14:paraId="79ADF8F0" w14:textId="6B885E5F" w:rsidR="009B7547" w:rsidRPr="009B7547" w:rsidRDefault="007E3287" w:rsidP="009B7547">
      <w:pPr>
        <w:ind w:firstLine="1134"/>
        <w:rPr>
          <w:rFonts w:cs="Arial"/>
          <w:szCs w:val="24"/>
        </w:rPr>
      </w:pPr>
      <w:r>
        <w:rPr>
          <w:rFonts w:cs="Arial"/>
          <w:szCs w:val="24"/>
        </w:rPr>
        <w:t>As coordenadas finais de cada um dos itens</w:t>
      </w:r>
      <w:r w:rsidR="002F644A">
        <w:rPr>
          <w:rFonts w:cs="Arial"/>
          <w:szCs w:val="24"/>
        </w:rPr>
        <w:t xml:space="preserve"> no espaço-solução</w:t>
      </w:r>
      <w:r>
        <w:rPr>
          <w:rFonts w:cs="Arial"/>
          <w:szCs w:val="24"/>
        </w:rPr>
        <w:t xml:space="preserve"> </w:t>
      </w:r>
      <w:r w:rsidR="0055794E">
        <w:rPr>
          <w:rFonts w:cs="Arial"/>
          <w:szCs w:val="24"/>
        </w:rPr>
        <w:t>são</w:t>
      </w:r>
      <w:r w:rsidR="002D42AE">
        <w:rPr>
          <w:rFonts w:cs="Arial"/>
          <w:szCs w:val="24"/>
        </w:rPr>
        <w:t xml:space="preserve"> dada</w:t>
      </w:r>
      <w:r w:rsidR="0055794E">
        <w:rPr>
          <w:rFonts w:cs="Arial"/>
          <w:szCs w:val="24"/>
        </w:rPr>
        <w:t>s</w:t>
      </w:r>
      <w:r w:rsidR="002D42AE">
        <w:rPr>
          <w:rFonts w:cs="Arial"/>
          <w:szCs w:val="24"/>
        </w:rPr>
        <w:t xml:space="preserve"> pela matriz de pesos projetados</w:t>
      </w:r>
      <w:r w:rsidR="00EE7B2A">
        <w:rPr>
          <w:rFonts w:cs="Arial"/>
          <w:szCs w:val="24"/>
        </w:rPr>
        <w:t xml:space="preserve"> dos itens</w:t>
      </w:r>
      <w:r w:rsidR="002D42AE">
        <w:rPr>
          <w:rFonts w:cs="Arial"/>
          <w:szCs w:val="24"/>
        </w:rPr>
        <w:t xml:space="preserve"> (</w:t>
      </w:r>
      <w:r w:rsidR="00EE7B2A">
        <w:rPr>
          <w:rFonts w:cs="Arial"/>
          <w:i/>
          <w:szCs w:val="24"/>
        </w:rPr>
        <w:t>x-</w:t>
      </w:r>
      <w:r w:rsidR="002D42AE" w:rsidRPr="006A5704">
        <w:rPr>
          <w:rFonts w:cs="Arial"/>
          <w:i/>
          <w:szCs w:val="24"/>
        </w:rPr>
        <w:t>projected weights</w:t>
      </w:r>
      <w:r w:rsidR="002D42AE">
        <w:rPr>
          <w:rFonts w:cs="Arial"/>
          <w:szCs w:val="24"/>
        </w:rPr>
        <w:t xml:space="preserve">), </w:t>
      </w:r>
      <w:r w:rsidR="0041171E">
        <w:rPr>
          <w:rFonts w:cs="Arial"/>
          <w:szCs w:val="24"/>
        </w:rPr>
        <w:t xml:space="preserve">representada por </w:t>
      </w:r>
      <m:oMath>
        <m:r>
          <w:rPr>
            <w:rFonts w:ascii="Cambria Math" w:hAnsi="Cambria Math" w:cs="Arial"/>
            <w:szCs w:val="24"/>
          </w:rPr>
          <m:t>Px</m:t>
        </m:r>
      </m:oMath>
      <w:r w:rsidR="0041171E">
        <w:rPr>
          <w:rFonts w:cs="Arial"/>
          <w:szCs w:val="24"/>
        </w:rPr>
        <w:t xml:space="preserve"> e </w:t>
      </w:r>
      <w:r w:rsidR="004931C4">
        <w:rPr>
          <w:rFonts w:cs="Arial"/>
          <w:szCs w:val="24"/>
        </w:rPr>
        <w:t>obtida</w:t>
      </w:r>
      <w:r w:rsidR="0041171E">
        <w:rPr>
          <w:rFonts w:cs="Arial"/>
          <w:szCs w:val="24"/>
        </w:rPr>
        <w:t xml:space="preserve"> pela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41171E" w14:paraId="68378E4B" w14:textId="77777777" w:rsidTr="00B121E9">
        <w:trPr>
          <w:trHeight w:val="454"/>
        </w:trPr>
        <w:tc>
          <w:tcPr>
            <w:tcW w:w="567" w:type="dxa"/>
            <w:vAlign w:val="center"/>
          </w:tcPr>
          <w:p w14:paraId="2EB1A9D6" w14:textId="77777777" w:rsidR="0041171E" w:rsidRDefault="0041171E" w:rsidP="003A53C2">
            <w:pPr>
              <w:spacing w:line="240" w:lineRule="auto"/>
              <w:jc w:val="center"/>
              <w:rPr>
                <w:rFonts w:cs="Arial"/>
                <w:szCs w:val="24"/>
              </w:rPr>
            </w:pPr>
          </w:p>
        </w:tc>
        <w:tc>
          <w:tcPr>
            <w:tcW w:w="7937" w:type="dxa"/>
            <w:vAlign w:val="center"/>
          </w:tcPr>
          <w:p w14:paraId="70CD4CE8" w14:textId="45E26AE3" w:rsidR="00683359" w:rsidRPr="009B7547" w:rsidRDefault="003F5C5C" w:rsidP="008508EB">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Px</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9B7547">
              <w:rPr>
                <w:rFonts w:cs="Arial"/>
                <w:sz w:val="28"/>
                <w:szCs w:val="28"/>
              </w:rPr>
              <w:t xml:space="preserve"> </w:t>
            </w:r>
            <w:r w:rsidR="009B7547" w:rsidRPr="00F22D63">
              <w:rPr>
                <w:rFonts w:cs="Arial"/>
                <w:szCs w:val="24"/>
              </w:rPr>
              <w:t>,</w:t>
            </w:r>
          </w:p>
        </w:tc>
        <w:tc>
          <w:tcPr>
            <w:tcW w:w="567" w:type="dxa"/>
            <w:vAlign w:val="center"/>
          </w:tcPr>
          <w:p w14:paraId="0F0C5C24" w14:textId="5DCC4E6E" w:rsidR="0041171E" w:rsidRDefault="0041171E" w:rsidP="003A53C2">
            <w:pPr>
              <w:spacing w:line="240" w:lineRule="auto"/>
              <w:jc w:val="right"/>
              <w:rPr>
                <w:rFonts w:cs="Arial"/>
                <w:szCs w:val="24"/>
              </w:rPr>
            </w:pPr>
            <w:bookmarkStart w:id="36" w:name="_Ref509827868"/>
            <w:r>
              <w:rPr>
                <w:rFonts w:cs="Arial"/>
                <w:szCs w:val="24"/>
              </w:rPr>
              <w:t>(</w:t>
            </w:r>
            <w:fldSimple w:instr=" SEQ Equação \* ARABIC ">
              <w:r w:rsidR="00AF5A3D">
                <w:rPr>
                  <w:noProof/>
                </w:rPr>
                <w:t>11</w:t>
              </w:r>
            </w:fldSimple>
            <w:r>
              <w:rPr>
                <w:rFonts w:cs="Arial"/>
                <w:szCs w:val="24"/>
              </w:rPr>
              <w:t>)</w:t>
            </w:r>
            <w:bookmarkEnd w:id="36"/>
          </w:p>
        </w:tc>
      </w:tr>
    </w:tbl>
    <w:p w14:paraId="4E3DAA0E" w14:textId="086784A0" w:rsidR="0041171E" w:rsidRDefault="00F22D63" w:rsidP="00F22D63">
      <w:pPr>
        <w:rPr>
          <w:szCs w:val="24"/>
        </w:rPr>
      </w:pPr>
      <w:r>
        <w:rPr>
          <w:rFonts w:cs="Arial"/>
          <w:szCs w:val="24"/>
        </w:rPr>
        <w:t xml:space="preserve">onde </w:t>
      </w:r>
      <m:oMath>
        <m:r>
          <w:rPr>
            <w:rFonts w:ascii="Cambria Math" w:hAnsi="Cambria Math" w:cs="Arial"/>
            <w:szCs w:val="24"/>
          </w:rPr>
          <m:t>ρ</m:t>
        </m:r>
      </m:oMath>
      <w:r>
        <w:rPr>
          <w:rFonts w:cs="Arial"/>
          <w:szCs w:val="24"/>
        </w:rPr>
        <w:t xml:space="preserve"> é um </w:t>
      </w:r>
      <w:r w:rsidR="002A721B">
        <w:rPr>
          <w:rFonts w:cs="Arial"/>
          <w:szCs w:val="24"/>
        </w:rPr>
        <w:t xml:space="preserve">vetor </w:t>
      </w:r>
      <w:r w:rsidR="00972ED2">
        <w:rPr>
          <w:rFonts w:cs="Arial"/>
          <w:szCs w:val="24"/>
        </w:rPr>
        <w:t xml:space="preserve">que contém </w:t>
      </w:r>
      <w:r w:rsidR="002A721B">
        <w:rPr>
          <w:rFonts w:cs="Arial"/>
          <w:szCs w:val="24"/>
        </w:rPr>
        <w:t xml:space="preserve">os </w:t>
      </w:r>
      <w:r w:rsidR="00972ED2">
        <w:rPr>
          <w:rFonts w:cs="Arial"/>
          <w:szCs w:val="24"/>
        </w:rPr>
        <w:t>multiplicadores</w:t>
      </w:r>
      <w:r w:rsidR="00C10188">
        <w:rPr>
          <w:rFonts w:cs="Arial"/>
          <w:szCs w:val="24"/>
        </w:rPr>
        <w:t xml:space="preserve"> </w:t>
      </w:r>
      <w:r w:rsidR="00C10188">
        <w:rPr>
          <w:szCs w:val="24"/>
        </w:rPr>
        <w:t xml:space="preserve">para as colunas da matriz de pesos padrão </w:t>
      </w:r>
      <m:oMath>
        <m:r>
          <w:rPr>
            <w:rFonts w:ascii="Cambria Math" w:hAnsi="Cambria Math"/>
            <w:szCs w:val="24"/>
          </w:rPr>
          <m:t>Nx</m:t>
        </m:r>
      </m:oMath>
      <w:r w:rsidR="0068333E">
        <w:rPr>
          <w:szCs w:val="24"/>
        </w:rPr>
        <w:t>, definido</w:t>
      </w:r>
      <w:r w:rsidR="009E751F">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864"/>
        <w:gridCol w:w="643"/>
      </w:tblGrid>
      <w:tr w:rsidR="009E751F" w14:paraId="42794644" w14:textId="77777777" w:rsidTr="007B40EF">
        <w:trPr>
          <w:trHeight w:val="454"/>
        </w:trPr>
        <w:tc>
          <w:tcPr>
            <w:tcW w:w="567" w:type="dxa"/>
            <w:vAlign w:val="center"/>
          </w:tcPr>
          <w:p w14:paraId="0BE3B506" w14:textId="77777777" w:rsidR="009E751F" w:rsidRDefault="009E751F" w:rsidP="003A53C2">
            <w:pPr>
              <w:spacing w:line="240" w:lineRule="auto"/>
              <w:jc w:val="center"/>
              <w:rPr>
                <w:rFonts w:cs="Arial"/>
                <w:szCs w:val="24"/>
              </w:rPr>
            </w:pPr>
          </w:p>
        </w:tc>
        <w:tc>
          <w:tcPr>
            <w:tcW w:w="7937" w:type="dxa"/>
            <w:vAlign w:val="center"/>
          </w:tcPr>
          <w:p w14:paraId="39A45C61" w14:textId="2E52B6BC" w:rsidR="009E751F" w:rsidRPr="00DA08E4" w:rsidRDefault="003F5C5C"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i</m:t>
                  </m:r>
                </m:sub>
              </m:sSub>
              <m:r>
                <w:rPr>
                  <w:rFonts w:ascii="Cambria Math" w:hAnsi="Cambria Math" w:cs="Arial"/>
                  <w:sz w:val="28"/>
                  <w:szCs w:val="28"/>
                </w:rPr>
                <m:t>=</m:t>
              </m:r>
              <m:rad>
                <m:radPr>
                  <m:degHide m:val="1"/>
                  <m:ctrlPr>
                    <w:rPr>
                      <w:rFonts w:ascii="Cambria Math" w:hAnsi="Cambria Math" w:cs="Arial"/>
                      <w:i/>
                      <w:sz w:val="28"/>
                      <w:szCs w:val="28"/>
                    </w:rPr>
                  </m:ctrlPr>
                </m:radPr>
                <m:deg/>
                <m:e>
                  <m:sSub>
                    <m:sSubPr>
                      <m:ctrlPr>
                        <w:rPr>
                          <w:rFonts w:ascii="Cambria Math" w:hAnsi="Cambria Math"/>
                          <w:color w:val="000000"/>
                          <w:sz w:val="28"/>
                          <w:szCs w:val="28"/>
                          <w:shd w:val="clear" w:color="auto" w:fill="FFFFFF"/>
                        </w:rPr>
                      </m:ctrlPr>
                    </m:sSubPr>
                    <m:e>
                      <m:r>
                        <m:rPr>
                          <m:sty m:val="p"/>
                        </m:rPr>
                        <w:rPr>
                          <w:rFonts w:ascii="Cambria Math" w:hAnsi="Cambria Math"/>
                          <w:color w:val="000000"/>
                          <w:sz w:val="28"/>
                          <w:szCs w:val="28"/>
                          <w:shd w:val="clear" w:color="auto" w:fill="FFFFFF"/>
                        </w:rPr>
                        <m:t>λ</m:t>
                      </m:r>
                      <m:r>
                        <w:rPr>
                          <w:rFonts w:ascii="Cambria Math" w:hAnsi="Cambria Math"/>
                          <w:sz w:val="28"/>
                          <w:szCs w:val="28"/>
                        </w:rPr>
                        <m:t>f</m:t>
                      </m:r>
                    </m:e>
                    <m:sub>
                      <m:r>
                        <w:rPr>
                          <w:rFonts w:ascii="Cambria Math" w:hAnsi="Cambria Math" w:cs="Arial"/>
                          <w:sz w:val="28"/>
                          <w:szCs w:val="28"/>
                        </w:rPr>
                        <m:t>i</m:t>
                      </m:r>
                    </m:sub>
                  </m:sSub>
                </m:e>
              </m:rad>
            </m:oMath>
            <w:r w:rsidR="007B40EF">
              <w:rPr>
                <w:rFonts w:cs="Arial"/>
                <w:sz w:val="28"/>
                <w:szCs w:val="28"/>
              </w:rPr>
              <w:t xml:space="preserve"> </w:t>
            </w:r>
            <w:r w:rsidR="007B40EF" w:rsidRPr="00AD45BC">
              <w:rPr>
                <w:rFonts w:cs="Arial"/>
                <w:szCs w:val="24"/>
              </w:rPr>
              <w:t>.</w:t>
            </w:r>
          </w:p>
        </w:tc>
        <w:tc>
          <w:tcPr>
            <w:tcW w:w="567" w:type="dxa"/>
            <w:vAlign w:val="center"/>
          </w:tcPr>
          <w:p w14:paraId="7178CDBA" w14:textId="17055B60" w:rsidR="009E751F" w:rsidRDefault="009E751F" w:rsidP="003A53C2">
            <w:pPr>
              <w:spacing w:line="240" w:lineRule="auto"/>
              <w:jc w:val="right"/>
              <w:rPr>
                <w:rFonts w:cs="Arial"/>
                <w:szCs w:val="24"/>
              </w:rPr>
            </w:pPr>
            <w:bookmarkStart w:id="37" w:name="_Ref509827970"/>
            <w:r>
              <w:rPr>
                <w:rFonts w:cs="Arial"/>
                <w:szCs w:val="24"/>
              </w:rPr>
              <w:t>(</w:t>
            </w:r>
            <w:fldSimple w:instr=" SEQ Equação \* ARABIC ">
              <w:r w:rsidR="00AF5A3D">
                <w:rPr>
                  <w:noProof/>
                </w:rPr>
                <w:t>12</w:t>
              </w:r>
            </w:fldSimple>
            <w:r>
              <w:rPr>
                <w:rFonts w:cs="Arial"/>
                <w:szCs w:val="24"/>
              </w:rPr>
              <w:t>)</w:t>
            </w:r>
            <w:bookmarkEnd w:id="37"/>
          </w:p>
        </w:tc>
      </w:tr>
    </w:tbl>
    <w:p w14:paraId="7CA1EEF7" w14:textId="77777777" w:rsidR="009E751F" w:rsidRDefault="009E751F" w:rsidP="00F22D63">
      <w:pPr>
        <w:rPr>
          <w:rFonts w:cs="Arial"/>
          <w:szCs w:val="24"/>
        </w:rPr>
      </w:pPr>
    </w:p>
    <w:p w14:paraId="1B7944E7" w14:textId="36B6A8AF" w:rsidR="001B0567" w:rsidRDefault="00F56BA2" w:rsidP="000011DD">
      <w:pPr>
        <w:ind w:firstLine="1134"/>
        <w:rPr>
          <w:rFonts w:cs="Arial"/>
          <w:szCs w:val="24"/>
        </w:rPr>
      </w:pPr>
      <w:r>
        <w:rPr>
          <w:rFonts w:cs="Arial"/>
          <w:szCs w:val="24"/>
        </w:rPr>
        <w:t xml:space="preserve">De posse das coordenadas </w:t>
      </w:r>
      <w:r w:rsidR="00B0497B">
        <w:rPr>
          <w:rFonts w:cs="Arial"/>
          <w:szCs w:val="24"/>
        </w:rPr>
        <w:t>dos itens</w:t>
      </w:r>
      <w:r w:rsidR="00E2673A">
        <w:rPr>
          <w:rFonts w:cs="Arial"/>
          <w:szCs w:val="24"/>
        </w:rPr>
        <w:t xml:space="preserve"> no espaço-solução</w:t>
      </w:r>
      <w:r w:rsidR="00B0497B">
        <w:rPr>
          <w:rFonts w:cs="Arial"/>
          <w:szCs w:val="24"/>
        </w:rPr>
        <w:t>, o próximo passo é calcular as coordenadas das transações</w:t>
      </w:r>
      <w:r w:rsidR="001B0567">
        <w:rPr>
          <w:rFonts w:cs="Arial"/>
          <w:szCs w:val="24"/>
        </w:rPr>
        <w:t xml:space="preserve">. </w:t>
      </w:r>
      <w:r w:rsidR="007D1F0B">
        <w:rPr>
          <w:rFonts w:cs="Arial"/>
          <w:szCs w:val="24"/>
        </w:rPr>
        <w:t xml:space="preserve">A primeira etapa deste cálculo consiste </w:t>
      </w:r>
      <w:r w:rsidR="002A16EC">
        <w:rPr>
          <w:rFonts w:cs="Arial"/>
          <w:szCs w:val="24"/>
        </w:rPr>
        <w:t xml:space="preserve">na multiplicação da matriz </w:t>
      </w:r>
      <w:r w:rsidR="00F26974">
        <w:rPr>
          <w:rFonts w:cs="Arial"/>
          <w:szCs w:val="24"/>
        </w:rPr>
        <w:t xml:space="preserve">de padrão de respostas </w:t>
      </w:r>
      <m:oMath>
        <m:r>
          <w:rPr>
            <w:rFonts w:ascii="Cambria Math" w:hAnsi="Cambria Math" w:cs="Arial"/>
            <w:szCs w:val="24"/>
          </w:rPr>
          <m:t>F</m:t>
        </m:r>
      </m:oMath>
      <w:r w:rsidR="00F26974">
        <w:rPr>
          <w:rFonts w:cs="Arial"/>
          <w:szCs w:val="24"/>
        </w:rPr>
        <w:t xml:space="preserve"> pela matriz </w:t>
      </w:r>
      <w:r w:rsidR="002A16EC">
        <w:rPr>
          <w:rFonts w:cs="Arial"/>
          <w:szCs w:val="24"/>
        </w:rPr>
        <w:t>de pesos padrão de itens</w:t>
      </w:r>
      <w:r w:rsidR="0083060C">
        <w:rPr>
          <w:rFonts w:cs="Arial"/>
          <w:szCs w:val="24"/>
        </w:rPr>
        <w:t xml:space="preserve"> </w:t>
      </w:r>
      <m:oMath>
        <m:r>
          <w:rPr>
            <w:rFonts w:ascii="Cambria Math" w:hAnsi="Cambria Math" w:cs="Arial"/>
            <w:szCs w:val="24"/>
          </w:rPr>
          <m:t>Nx</m:t>
        </m:r>
      </m:oMath>
      <w:r w:rsidR="0083060C">
        <w:rPr>
          <w:rFonts w:cs="Arial"/>
          <w:szCs w:val="24"/>
        </w:rPr>
        <w:t xml:space="preserve">. A matriz </w:t>
      </w:r>
      <m:oMath>
        <m:r>
          <w:rPr>
            <w:rFonts w:ascii="Cambria Math" w:hAnsi="Cambria Math" w:cs="Arial"/>
            <w:szCs w:val="24"/>
          </w:rPr>
          <m:t>W</m:t>
        </m:r>
      </m:oMath>
      <w:r w:rsidR="0083060C">
        <w:rPr>
          <w:rFonts w:cs="Arial"/>
          <w:szCs w:val="24"/>
        </w:rPr>
        <w:t xml:space="preserve"> resultante deste produto é representada pela seguinte equação</w:t>
      </w:r>
      <w:r w:rsidR="006043CD">
        <w:rPr>
          <w:rFonts w:cs="Arial"/>
          <w:szCs w:val="24"/>
        </w:rPr>
        <w:t>:</w:t>
      </w:r>
      <w:r w:rsidR="002A16EC">
        <w:rPr>
          <w:rFonts w:cs="Arial"/>
          <w:szCs w:val="24"/>
        </w:rPr>
        <w:t xml:space="preserve"> </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F30C1" w14:paraId="049FCA71" w14:textId="77777777" w:rsidTr="006A7491">
        <w:tc>
          <w:tcPr>
            <w:tcW w:w="563" w:type="dxa"/>
            <w:vAlign w:val="center"/>
          </w:tcPr>
          <w:p w14:paraId="5D9D905C" w14:textId="77777777" w:rsidR="001F30C1" w:rsidRDefault="001F30C1" w:rsidP="007F365D">
            <w:pPr>
              <w:spacing w:line="240" w:lineRule="auto"/>
              <w:jc w:val="center"/>
              <w:rPr>
                <w:rFonts w:cs="Arial"/>
                <w:szCs w:val="24"/>
              </w:rPr>
            </w:pPr>
          </w:p>
        </w:tc>
        <w:tc>
          <w:tcPr>
            <w:tcW w:w="7865" w:type="dxa"/>
            <w:vAlign w:val="center"/>
          </w:tcPr>
          <w:p w14:paraId="00B7FAD5" w14:textId="1A2B72AA" w:rsidR="001F30C1" w:rsidRDefault="00057230" w:rsidP="007F365D">
            <w:pPr>
              <w:spacing w:line="240" w:lineRule="auto"/>
              <w:jc w:val="center"/>
              <w:rPr>
                <w:rFonts w:cs="Arial"/>
                <w:szCs w:val="24"/>
              </w:rPr>
            </w:pPr>
            <m:oMath>
              <m:r>
                <w:rPr>
                  <w:rFonts w:ascii="Cambria Math" w:hAnsi="Cambria Math" w:cs="Arial"/>
                  <w:szCs w:val="24"/>
                </w:rPr>
                <m:t>W=F  Nx</m:t>
              </m:r>
            </m:oMath>
            <w:r w:rsidR="0076175D">
              <w:rPr>
                <w:rFonts w:cs="Arial"/>
                <w:szCs w:val="24"/>
              </w:rPr>
              <w:t>.</w:t>
            </w:r>
          </w:p>
        </w:tc>
        <w:tc>
          <w:tcPr>
            <w:tcW w:w="643" w:type="dxa"/>
            <w:vAlign w:val="center"/>
          </w:tcPr>
          <w:p w14:paraId="2D1E75F4" w14:textId="71C43D74" w:rsidR="001F30C1" w:rsidRDefault="001F30C1" w:rsidP="007F365D">
            <w:pPr>
              <w:spacing w:line="240" w:lineRule="auto"/>
              <w:jc w:val="right"/>
              <w:rPr>
                <w:rFonts w:cs="Arial"/>
                <w:szCs w:val="24"/>
              </w:rPr>
            </w:pPr>
            <w:bookmarkStart w:id="38" w:name="_Ref510947230"/>
            <w:r>
              <w:rPr>
                <w:rFonts w:cs="Arial"/>
                <w:szCs w:val="24"/>
              </w:rPr>
              <w:t>(</w:t>
            </w:r>
            <w:fldSimple w:instr=" SEQ Equação \* ARABIC ">
              <w:r w:rsidR="00AF5A3D">
                <w:rPr>
                  <w:noProof/>
                </w:rPr>
                <w:t>13</w:t>
              </w:r>
            </w:fldSimple>
            <w:r>
              <w:rPr>
                <w:rFonts w:cs="Arial"/>
                <w:szCs w:val="24"/>
              </w:rPr>
              <w:t>)</w:t>
            </w:r>
            <w:bookmarkEnd w:id="38"/>
          </w:p>
        </w:tc>
      </w:tr>
    </w:tbl>
    <w:p w14:paraId="3A5B33B9" w14:textId="77777777" w:rsidR="00C16EFD" w:rsidRDefault="00C16EFD" w:rsidP="000011DD">
      <w:pPr>
        <w:ind w:firstLine="1134"/>
        <w:rPr>
          <w:rFonts w:cs="Arial"/>
          <w:szCs w:val="24"/>
        </w:rPr>
      </w:pPr>
    </w:p>
    <w:p w14:paraId="73527B21" w14:textId="2A6FF812" w:rsidR="00EE7B2A" w:rsidRDefault="006043CD" w:rsidP="00440FFF">
      <w:pPr>
        <w:ind w:firstLine="1134"/>
        <w:rPr>
          <w:rFonts w:cs="Arial"/>
          <w:szCs w:val="24"/>
        </w:rPr>
      </w:pPr>
      <w:r>
        <w:rPr>
          <w:rFonts w:cs="Arial"/>
          <w:szCs w:val="24"/>
        </w:rPr>
        <w:t>A</w:t>
      </w:r>
      <w:r w:rsidR="0076175D">
        <w:rPr>
          <w:rFonts w:cs="Arial"/>
          <w:szCs w:val="24"/>
        </w:rPr>
        <w:t xml:space="preserve"> partir dos valores da matriz </w:t>
      </w:r>
      <m:oMath>
        <m:r>
          <w:rPr>
            <w:rFonts w:ascii="Cambria Math" w:hAnsi="Cambria Math" w:cs="Arial"/>
            <w:szCs w:val="24"/>
          </w:rPr>
          <m:t>W</m:t>
        </m:r>
      </m:oMath>
      <w:r w:rsidR="00931857">
        <w:rPr>
          <w:rFonts w:cs="Arial"/>
          <w:szCs w:val="24"/>
        </w:rPr>
        <w:t>, calculamos a</w:t>
      </w:r>
      <w:r>
        <w:rPr>
          <w:rFonts w:cs="Arial"/>
          <w:szCs w:val="24"/>
        </w:rPr>
        <w:t xml:space="preserve"> matriz de pesos padrão das transações </w:t>
      </w:r>
      <w:r w:rsidRPr="001B0567">
        <w:rPr>
          <w:rFonts w:cs="Arial"/>
          <w:szCs w:val="24"/>
        </w:rPr>
        <w:t>(</w:t>
      </w:r>
      <w:r w:rsidRPr="00846F59">
        <w:rPr>
          <w:rFonts w:cs="Arial"/>
          <w:i/>
          <w:szCs w:val="24"/>
        </w:rPr>
        <w:t>y-normed weights</w:t>
      </w:r>
      <w:r w:rsidRPr="001B0567">
        <w:rPr>
          <w:rFonts w:cs="Arial"/>
          <w:szCs w:val="24"/>
        </w:rPr>
        <w:t>)</w:t>
      </w:r>
      <w:r w:rsidR="00B70EA8">
        <w:rPr>
          <w:rFonts w:cs="Arial"/>
          <w:szCs w:val="24"/>
        </w:rPr>
        <w:t xml:space="preserve">, representada por </w:t>
      </w:r>
      <m:oMath>
        <m:r>
          <w:rPr>
            <w:rFonts w:ascii="Cambria Math" w:hAnsi="Cambria Math" w:cs="Arial"/>
            <w:szCs w:val="24"/>
          </w:rPr>
          <m:t>Ny</m:t>
        </m:r>
      </m:oMath>
      <w:r w:rsidR="00627633">
        <w:rPr>
          <w:rFonts w:cs="Arial"/>
          <w:szCs w:val="24"/>
        </w:rPr>
        <w:t>,</w:t>
      </w:r>
      <w:r>
        <w:rPr>
          <w:rFonts w:cs="Arial"/>
          <w:szCs w:val="24"/>
        </w:rPr>
        <w:t xml:space="preserve"> </w:t>
      </w:r>
      <w:r w:rsidR="00931857">
        <w:rPr>
          <w:rFonts w:cs="Arial"/>
          <w:szCs w:val="24"/>
        </w:rPr>
        <w:t>utilizando a fórmula abaixo</w:t>
      </w:r>
      <w:r>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627633" w14:paraId="2E1EC00D" w14:textId="77777777" w:rsidTr="006A7491">
        <w:tc>
          <w:tcPr>
            <w:tcW w:w="563" w:type="dxa"/>
            <w:vAlign w:val="center"/>
          </w:tcPr>
          <w:p w14:paraId="2E07E879" w14:textId="77777777" w:rsidR="00627633" w:rsidRDefault="00627633" w:rsidP="007F365D">
            <w:pPr>
              <w:spacing w:line="240" w:lineRule="auto"/>
              <w:jc w:val="center"/>
              <w:rPr>
                <w:rFonts w:cs="Arial"/>
                <w:szCs w:val="24"/>
              </w:rPr>
            </w:pPr>
          </w:p>
        </w:tc>
        <w:tc>
          <w:tcPr>
            <w:tcW w:w="7865" w:type="dxa"/>
            <w:vAlign w:val="center"/>
          </w:tcPr>
          <w:p w14:paraId="006E2C7F" w14:textId="423ACD93" w:rsidR="00627633" w:rsidRDefault="003F5C5C" w:rsidP="007F365D">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i,p</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i,p</m:t>
                        </m:r>
                      </m:sub>
                    </m:sSub>
                  </m:num>
                  <m:den>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r>
                      <w:rPr>
                        <w:rFonts w:ascii="Cambria Math" w:hAnsi="Cambria Math" w:cs="Arial"/>
                        <w:sz w:val="28"/>
                        <w:szCs w:val="28"/>
                      </w:rPr>
                      <m:t xml:space="preserve"> × </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 w:val="28"/>
                        <w:szCs w:val="28"/>
                      </w:rPr>
                      <m:t xml:space="preserve">) </m:t>
                    </m:r>
                  </m:den>
                </m:f>
              </m:oMath>
            </m:oMathPara>
          </w:p>
        </w:tc>
        <w:tc>
          <w:tcPr>
            <w:tcW w:w="643" w:type="dxa"/>
            <w:vAlign w:val="center"/>
          </w:tcPr>
          <w:p w14:paraId="1DADC301" w14:textId="47E67BE1" w:rsidR="00627633" w:rsidRDefault="00627633" w:rsidP="007F365D">
            <w:pPr>
              <w:spacing w:line="240" w:lineRule="auto"/>
              <w:jc w:val="right"/>
              <w:rPr>
                <w:rFonts w:cs="Arial"/>
                <w:szCs w:val="24"/>
              </w:rPr>
            </w:pPr>
            <w:bookmarkStart w:id="39" w:name="_Ref510947233"/>
            <w:r>
              <w:rPr>
                <w:rFonts w:cs="Arial"/>
                <w:szCs w:val="24"/>
              </w:rPr>
              <w:t>(</w:t>
            </w:r>
            <w:fldSimple w:instr=" SEQ Equação \* ARABIC ">
              <w:r w:rsidR="00AF5A3D">
                <w:rPr>
                  <w:noProof/>
                </w:rPr>
                <w:t>14</w:t>
              </w:r>
            </w:fldSimple>
            <w:r>
              <w:rPr>
                <w:rFonts w:cs="Arial"/>
                <w:szCs w:val="24"/>
              </w:rPr>
              <w:t>)</w:t>
            </w:r>
            <w:bookmarkEnd w:id="39"/>
          </w:p>
        </w:tc>
      </w:tr>
    </w:tbl>
    <w:p w14:paraId="3FAE2EE0" w14:textId="77777777" w:rsidR="00627633" w:rsidRDefault="00627633" w:rsidP="00440FFF">
      <w:pPr>
        <w:ind w:firstLine="1134"/>
        <w:rPr>
          <w:rFonts w:cs="Arial"/>
          <w:szCs w:val="24"/>
        </w:rPr>
      </w:pPr>
    </w:p>
    <w:p w14:paraId="38BF76CC" w14:textId="34426E4C" w:rsidR="00127171" w:rsidRPr="009B7547" w:rsidRDefault="00127171" w:rsidP="00127171">
      <w:pPr>
        <w:ind w:firstLine="1134"/>
        <w:rPr>
          <w:rFonts w:cs="Arial"/>
          <w:szCs w:val="24"/>
        </w:rPr>
      </w:pPr>
      <w:r>
        <w:rPr>
          <w:rFonts w:cs="Arial"/>
          <w:szCs w:val="24"/>
        </w:rPr>
        <w:lastRenderedPageBreak/>
        <w:t>As coordenadas finais de cada uma das transações no espaço-solução são dadas pel</w:t>
      </w:r>
      <w:r w:rsidR="00D44083">
        <w:rPr>
          <w:rFonts w:cs="Arial"/>
          <w:szCs w:val="24"/>
        </w:rPr>
        <w:t>os valores da</w:t>
      </w:r>
      <w:r>
        <w:rPr>
          <w:rFonts w:cs="Arial"/>
          <w:szCs w:val="24"/>
        </w:rPr>
        <w:t xml:space="preserve"> matriz de pesos projetados das transações (</w:t>
      </w:r>
      <w:r>
        <w:rPr>
          <w:rFonts w:cs="Arial"/>
          <w:i/>
          <w:szCs w:val="24"/>
        </w:rPr>
        <w:t>y-</w:t>
      </w:r>
      <w:r w:rsidRPr="006A5704">
        <w:rPr>
          <w:rFonts w:cs="Arial"/>
          <w:i/>
          <w:szCs w:val="24"/>
        </w:rPr>
        <w:t>projected weights</w:t>
      </w:r>
      <w:r>
        <w:rPr>
          <w:rFonts w:cs="Arial"/>
          <w:szCs w:val="24"/>
        </w:rPr>
        <w:t xml:space="preserve">), representada por </w:t>
      </w:r>
      <m:oMath>
        <m:r>
          <w:rPr>
            <w:rFonts w:ascii="Cambria Math" w:hAnsi="Cambria Math" w:cs="Arial"/>
            <w:szCs w:val="24"/>
          </w:rPr>
          <m:t>Py</m:t>
        </m:r>
      </m:oMath>
      <w:r>
        <w:rPr>
          <w:rFonts w:cs="Arial"/>
          <w:szCs w:val="24"/>
        </w:rPr>
        <w:t xml:space="preserve"> e obtida pela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127171" w14:paraId="1F5BA28C" w14:textId="77777777" w:rsidTr="007F365D">
        <w:trPr>
          <w:trHeight w:val="454"/>
        </w:trPr>
        <w:tc>
          <w:tcPr>
            <w:tcW w:w="567" w:type="dxa"/>
            <w:vAlign w:val="center"/>
          </w:tcPr>
          <w:p w14:paraId="243D54BD" w14:textId="77777777" w:rsidR="00127171" w:rsidRDefault="00127171" w:rsidP="007F365D">
            <w:pPr>
              <w:spacing w:line="240" w:lineRule="auto"/>
              <w:jc w:val="center"/>
              <w:rPr>
                <w:rFonts w:cs="Arial"/>
                <w:szCs w:val="24"/>
              </w:rPr>
            </w:pPr>
          </w:p>
        </w:tc>
        <w:tc>
          <w:tcPr>
            <w:tcW w:w="7937" w:type="dxa"/>
            <w:vAlign w:val="center"/>
          </w:tcPr>
          <w:p w14:paraId="5FE8AE53" w14:textId="0C8D7DFC" w:rsidR="00127171" w:rsidRPr="009B7547" w:rsidRDefault="003F5C5C" w:rsidP="007F365D">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Py</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Ny</m:t>
                  </m:r>
                </m:e>
                <m:sub>
                  <m:r>
                    <w:rPr>
                      <w:rFonts w:ascii="Cambria Math" w:hAnsi="Cambria Math" w:cs="Arial"/>
                      <w:sz w:val="28"/>
                      <w:szCs w:val="28"/>
                    </w:rPr>
                    <m:t>i,p</m:t>
                  </m:r>
                </m:sub>
              </m:sSub>
              <m:r>
                <w:rPr>
                  <w:rFonts w:ascii="Cambria Math" w:hAnsi="Cambria Math" w:cs="Arial"/>
                  <w:sz w:val="28"/>
                  <w:szCs w:val="28"/>
                </w:rPr>
                <m:t xml:space="preserve"> ×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127171">
              <w:rPr>
                <w:rFonts w:cs="Arial"/>
                <w:sz w:val="28"/>
                <w:szCs w:val="28"/>
              </w:rPr>
              <w:t xml:space="preserve"> </w:t>
            </w:r>
            <w:r w:rsidR="00A1083F">
              <w:rPr>
                <w:rFonts w:cs="Arial"/>
                <w:szCs w:val="28"/>
              </w:rPr>
              <w:t>.</w:t>
            </w:r>
          </w:p>
        </w:tc>
        <w:tc>
          <w:tcPr>
            <w:tcW w:w="567" w:type="dxa"/>
            <w:vAlign w:val="center"/>
          </w:tcPr>
          <w:p w14:paraId="7C7493EB" w14:textId="6DA685A4" w:rsidR="00127171" w:rsidRDefault="00127171" w:rsidP="007F365D">
            <w:pPr>
              <w:spacing w:line="240" w:lineRule="auto"/>
              <w:jc w:val="right"/>
              <w:rPr>
                <w:rFonts w:cs="Arial"/>
                <w:szCs w:val="24"/>
              </w:rPr>
            </w:pPr>
            <w:bookmarkStart w:id="40" w:name="_Ref510949043"/>
            <w:r>
              <w:rPr>
                <w:rFonts w:cs="Arial"/>
                <w:szCs w:val="24"/>
              </w:rPr>
              <w:t>(</w:t>
            </w:r>
            <w:fldSimple w:instr=" SEQ Equação \* ARABIC ">
              <w:r w:rsidR="00AF5A3D">
                <w:rPr>
                  <w:noProof/>
                </w:rPr>
                <w:t>15</w:t>
              </w:r>
            </w:fldSimple>
            <w:r>
              <w:rPr>
                <w:rFonts w:cs="Arial"/>
                <w:szCs w:val="24"/>
              </w:rPr>
              <w:t>)</w:t>
            </w:r>
            <w:bookmarkEnd w:id="40"/>
          </w:p>
        </w:tc>
      </w:tr>
    </w:tbl>
    <w:p w14:paraId="7B0698D7" w14:textId="77777777" w:rsidR="00931857" w:rsidRDefault="00931857" w:rsidP="00440FFF">
      <w:pPr>
        <w:ind w:firstLine="1134"/>
        <w:rPr>
          <w:rFonts w:cs="Arial"/>
          <w:szCs w:val="24"/>
        </w:rPr>
      </w:pPr>
    </w:p>
    <w:p w14:paraId="15A9D5CB" w14:textId="76A3F3BC" w:rsidR="00E919CA" w:rsidRDefault="00E919CA" w:rsidP="000011DD">
      <w:pPr>
        <w:ind w:firstLine="1134"/>
        <w:rPr>
          <w:rFonts w:eastAsiaTheme="minorEastAsia"/>
          <w:szCs w:val="24"/>
        </w:rPr>
      </w:pPr>
      <w:r>
        <w:rPr>
          <w:rFonts w:eastAsiaTheme="minorEastAsia"/>
          <w:szCs w:val="24"/>
        </w:rPr>
        <w:t xml:space="preserve">O último passo do </w:t>
      </w:r>
      <w:r w:rsidRPr="00E919CA">
        <w:rPr>
          <w:rFonts w:eastAsiaTheme="minorEastAsia"/>
          <w:i/>
          <w:szCs w:val="24"/>
        </w:rPr>
        <w:t>Dual Scaling</w:t>
      </w:r>
      <w:r>
        <w:rPr>
          <w:rFonts w:eastAsiaTheme="minorEastAsia"/>
          <w:szCs w:val="24"/>
        </w:rPr>
        <w:t xml:space="preserve"> é calcular </w:t>
      </w:r>
      <m:oMath>
        <m:sSub>
          <m:sSubPr>
            <m:ctrlPr>
              <w:rPr>
                <w:rFonts w:ascii="Cambria Math" w:eastAsiaTheme="minorEastAsia" w:hAnsi="Cambria Math"/>
                <w:i/>
                <w:szCs w:val="24"/>
              </w:rPr>
            </m:ctrlPr>
          </m:sSubPr>
          <m:e>
            <m:r>
              <w:rPr>
                <w:rFonts w:ascii="Cambria Math" w:eastAsiaTheme="minorEastAsia" w:hAnsi="Cambria Math"/>
                <w:szCs w:val="24"/>
              </w:rPr>
              <m:t>δ</m:t>
            </m:r>
          </m:e>
          <m:sub>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sub>
        </m:sSub>
      </m:oMath>
      <w:r w:rsidR="007A77EF">
        <w:rPr>
          <w:rFonts w:eastAsiaTheme="minorEastAsia"/>
          <w:szCs w:val="24"/>
        </w:rPr>
        <w:t xml:space="preserve">, </w:t>
      </w:r>
      <w:r w:rsidR="004E03FC">
        <w:rPr>
          <w:rFonts w:eastAsiaTheme="minorEastAsia"/>
          <w:szCs w:val="24"/>
        </w:rPr>
        <w:t>vetor</w:t>
      </w:r>
      <w:r w:rsidR="00625241">
        <w:rPr>
          <w:rFonts w:eastAsiaTheme="minorEastAsia"/>
          <w:szCs w:val="24"/>
        </w:rPr>
        <w:t xml:space="preserve"> com os valores do percentual de representatividade de cada uma das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oMath>
      <w:r w:rsidR="001E5C53">
        <w:rPr>
          <w:rFonts w:eastAsiaTheme="minorEastAsia"/>
          <w:szCs w:val="24"/>
        </w:rPr>
        <w:t xml:space="preserve"> dimensões do espaço-solução </w:t>
      </w:r>
      <w:r w:rsidR="000011DD">
        <w:rPr>
          <w:rFonts w:eastAsiaTheme="minorEastAsia"/>
          <w:szCs w:val="24"/>
        </w:rPr>
        <w:t xml:space="preserve">na solução como um todo. O cálculo de </w:t>
      </w:r>
      <m:oMath>
        <m:r>
          <w:rPr>
            <w:rFonts w:ascii="Cambria Math" w:eastAsiaTheme="minorEastAsia" w:hAnsi="Cambria Math"/>
            <w:szCs w:val="24"/>
          </w:rPr>
          <m:t>δ</m:t>
        </m:r>
      </m:oMath>
      <w:r w:rsidR="000011DD">
        <w:rPr>
          <w:rFonts w:eastAsiaTheme="minorEastAsia"/>
          <w:szCs w:val="24"/>
        </w:rPr>
        <w:t xml:space="preserve"> acontece através da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0D66BC" w14:paraId="0257601F" w14:textId="77777777" w:rsidTr="00281CDD">
        <w:trPr>
          <w:trHeight w:val="850"/>
        </w:trPr>
        <w:tc>
          <w:tcPr>
            <w:tcW w:w="563" w:type="dxa"/>
            <w:vAlign w:val="center"/>
          </w:tcPr>
          <w:p w14:paraId="542A5314" w14:textId="77777777" w:rsidR="000D66BC" w:rsidRDefault="000D66BC" w:rsidP="000D66BC">
            <w:pPr>
              <w:spacing w:line="240" w:lineRule="auto"/>
              <w:jc w:val="center"/>
              <w:rPr>
                <w:rFonts w:cs="Arial"/>
                <w:szCs w:val="24"/>
              </w:rPr>
            </w:pPr>
          </w:p>
        </w:tc>
        <w:tc>
          <w:tcPr>
            <w:tcW w:w="7865" w:type="dxa"/>
          </w:tcPr>
          <w:p w14:paraId="76C2196D" w14:textId="19B66F11" w:rsidR="000D66BC" w:rsidRPr="00D237C8" w:rsidRDefault="003F5C5C" w:rsidP="000D66BC">
            <w:pPr>
              <w:spacing w:line="240" w:lineRule="auto"/>
              <w:jc w:val="center"/>
              <w:rPr>
                <w:rFonts w:cs="Arial"/>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den>
                  </m:f>
                </m:e>
              </m:d>
            </m:oMath>
            <w:r w:rsidR="006234EC">
              <w:rPr>
                <w:rFonts w:cs="Arial"/>
                <w:sz w:val="28"/>
                <w:szCs w:val="28"/>
              </w:rPr>
              <w:t xml:space="preserve"> .</w:t>
            </w:r>
          </w:p>
        </w:tc>
        <w:tc>
          <w:tcPr>
            <w:tcW w:w="643" w:type="dxa"/>
            <w:vAlign w:val="center"/>
          </w:tcPr>
          <w:p w14:paraId="0F5671C6" w14:textId="7F74C6A6" w:rsidR="000D66BC" w:rsidRDefault="00810D0A" w:rsidP="00850920">
            <w:pPr>
              <w:spacing w:line="240" w:lineRule="auto"/>
              <w:jc w:val="right"/>
              <w:rPr>
                <w:rFonts w:cs="Arial"/>
                <w:szCs w:val="24"/>
              </w:rPr>
            </w:pPr>
            <w:bookmarkStart w:id="41" w:name="_Ref509836931"/>
            <w:r>
              <w:rPr>
                <w:rFonts w:cs="Arial"/>
                <w:szCs w:val="24"/>
              </w:rPr>
              <w:t>(</w:t>
            </w:r>
            <w:fldSimple w:instr=" SEQ Equação \* ARABIC ">
              <w:r w:rsidR="00AF5A3D">
                <w:rPr>
                  <w:noProof/>
                </w:rPr>
                <w:t>16</w:t>
              </w:r>
            </w:fldSimple>
            <w:r>
              <w:rPr>
                <w:rFonts w:cs="Arial"/>
                <w:szCs w:val="24"/>
              </w:rPr>
              <w:t>)</w:t>
            </w:r>
            <w:bookmarkEnd w:id="41"/>
          </w:p>
        </w:tc>
      </w:tr>
    </w:tbl>
    <w:p w14:paraId="7092E402" w14:textId="77777777" w:rsidR="000D66BC" w:rsidRPr="00E23E32" w:rsidRDefault="000D66BC" w:rsidP="000011DD">
      <w:pPr>
        <w:ind w:firstLine="1134"/>
        <w:rPr>
          <w:rFonts w:eastAsiaTheme="minorEastAsia"/>
          <w:szCs w:val="24"/>
        </w:rPr>
      </w:pPr>
    </w:p>
    <w:p w14:paraId="0BF2DCF7" w14:textId="77777777" w:rsidR="006F6C51" w:rsidRPr="009977A1" w:rsidRDefault="006F6C51" w:rsidP="00C41DA2">
      <w:pPr>
        <w:pStyle w:val="Ttulo2"/>
        <w:rPr>
          <w:rFonts w:cs="Arial"/>
          <w:b w:val="0"/>
          <w:szCs w:val="24"/>
        </w:rPr>
      </w:pPr>
      <w:bookmarkStart w:id="42" w:name="_Toc511244470"/>
      <w:r w:rsidRPr="009977A1">
        <w:rPr>
          <w:rFonts w:cs="Arial"/>
          <w:b w:val="0"/>
          <w:szCs w:val="24"/>
        </w:rPr>
        <w:t>Exemplo Prático</w:t>
      </w:r>
      <w:bookmarkEnd w:id="42"/>
    </w:p>
    <w:p w14:paraId="7A227465" w14:textId="2FA2E04F" w:rsidR="00C41DA2" w:rsidRDefault="006F6C51" w:rsidP="006F6C51">
      <w:pPr>
        <w:ind w:firstLine="1134"/>
        <w:rPr>
          <w:rFonts w:cs="Arial"/>
          <w:szCs w:val="24"/>
        </w:rPr>
      </w:pPr>
      <w:r>
        <w:rPr>
          <w:rFonts w:cs="Arial"/>
          <w:szCs w:val="24"/>
        </w:rPr>
        <w:t>Vamos a um exemplo prático para entender melhor como funciona a análise dos dados de múltipla escolha</w:t>
      </w:r>
      <w:r w:rsidR="00FE47E5">
        <w:rPr>
          <w:rFonts w:cs="Arial"/>
          <w:szCs w:val="24"/>
        </w:rPr>
        <w:t xml:space="preserve"> utilizando </w:t>
      </w:r>
      <w:r w:rsidR="00FE47E5" w:rsidRPr="00FE47E5">
        <w:rPr>
          <w:rFonts w:cs="Arial"/>
          <w:i/>
          <w:szCs w:val="24"/>
        </w:rPr>
        <w:t>Dual Scaling</w:t>
      </w:r>
      <w:r>
        <w:rPr>
          <w:rFonts w:cs="Arial"/>
          <w:szCs w:val="24"/>
        </w:rPr>
        <w:t>. Imagine um questionário médico composto por seis perguntas com o objetivo de avaliar a pressão arterial de pacientes</w:t>
      </w:r>
      <w:r w:rsidR="006D673B">
        <w:rPr>
          <w:rFonts w:cs="Arial"/>
          <w:szCs w:val="24"/>
        </w:rPr>
        <w:t xml:space="preserve"> (v</w:t>
      </w:r>
      <w:r w:rsidR="00A2370D">
        <w:rPr>
          <w:rFonts w:cs="Arial"/>
          <w:szCs w:val="24"/>
        </w:rPr>
        <w:t xml:space="preserve">ale ressaltar </w:t>
      </w:r>
      <w:r w:rsidR="006D673B">
        <w:rPr>
          <w:rFonts w:cs="Arial"/>
          <w:szCs w:val="24"/>
        </w:rPr>
        <w:t>que este exemplo foi fornecido por Nishisato para entendimento da técnica)</w:t>
      </w:r>
      <w:sdt>
        <w:sdtPr>
          <w:rPr>
            <w:rFonts w:cs="Arial"/>
            <w:szCs w:val="24"/>
          </w:rPr>
          <w:id w:val="-1503815598"/>
          <w:citation/>
        </w:sdtPr>
        <w:sdtContent>
          <w:r w:rsidR="00D62DB0">
            <w:rPr>
              <w:rFonts w:cs="Arial"/>
              <w:szCs w:val="24"/>
            </w:rPr>
            <w:fldChar w:fldCharType="begin"/>
          </w:r>
          <w:r w:rsidR="00D62DB0">
            <w:rPr>
              <w:rFonts w:cs="Arial"/>
              <w:szCs w:val="24"/>
            </w:rPr>
            <w:instrText xml:space="preserve"> CITATION Shi93 \l 1046 </w:instrText>
          </w:r>
          <w:r w:rsidR="00D62DB0">
            <w:rPr>
              <w:rFonts w:cs="Arial"/>
              <w:szCs w:val="24"/>
            </w:rPr>
            <w:fldChar w:fldCharType="separate"/>
          </w:r>
          <w:r w:rsidR="00512D66">
            <w:rPr>
              <w:rFonts w:cs="Arial"/>
              <w:noProof/>
              <w:szCs w:val="24"/>
            </w:rPr>
            <w:t xml:space="preserve"> </w:t>
          </w:r>
          <w:r w:rsidR="00512D66" w:rsidRPr="00512D66">
            <w:rPr>
              <w:rFonts w:cs="Arial"/>
              <w:noProof/>
              <w:szCs w:val="24"/>
            </w:rPr>
            <w:t>(NISHISATO, 1993)</w:t>
          </w:r>
          <w:r w:rsidR="00D62DB0">
            <w:rPr>
              <w:rFonts w:cs="Arial"/>
              <w:szCs w:val="24"/>
            </w:rPr>
            <w:fldChar w:fldCharType="end"/>
          </w:r>
        </w:sdtContent>
      </w:sdt>
      <w:r w:rsidR="006D673B">
        <w:rPr>
          <w:rFonts w:cs="Arial"/>
          <w:szCs w:val="24"/>
        </w:rPr>
        <w:t>.</w:t>
      </w:r>
      <w:r>
        <w:rPr>
          <w:rFonts w:cs="Arial"/>
          <w:szCs w:val="24"/>
        </w:rPr>
        <w:t xml:space="preserve"> Teríamos então o seguinte questionário, mostrado abaixo:</w:t>
      </w:r>
    </w:p>
    <w:p w14:paraId="00A08254" w14:textId="77777777" w:rsidR="00C41DA2" w:rsidRDefault="00C41DA2" w:rsidP="006F6C51">
      <w:pPr>
        <w:ind w:firstLine="1134"/>
        <w:rPr>
          <w:rFonts w:cs="Arial"/>
          <w:szCs w:val="24"/>
        </w:rPr>
      </w:pPr>
    </w:p>
    <w:p w14:paraId="310F86EB" w14:textId="48FF85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pressão sanguínea?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 2, 3</w:t>
      </w:r>
    </w:p>
    <w:p w14:paraId="3BB7A07D" w14:textId="1E1E7CD3"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Você tem enxaquecas com que frequência? (Raramente, Algumas Vezes, Sempre)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4</w:t>
      </w:r>
      <w:r>
        <w:rPr>
          <w:rFonts w:ascii="Arial" w:hAnsi="Arial" w:cs="Arial"/>
          <w:sz w:val="24"/>
          <w:szCs w:val="24"/>
        </w:rPr>
        <w:t xml:space="preserve">, </w:t>
      </w:r>
      <w:r w:rsidR="00214757">
        <w:rPr>
          <w:rFonts w:ascii="Arial" w:hAnsi="Arial" w:cs="Arial"/>
          <w:sz w:val="24"/>
          <w:szCs w:val="24"/>
        </w:rPr>
        <w:t>5</w:t>
      </w:r>
      <w:r>
        <w:rPr>
          <w:rFonts w:ascii="Arial" w:hAnsi="Arial" w:cs="Arial"/>
          <w:sz w:val="24"/>
          <w:szCs w:val="24"/>
        </w:rPr>
        <w:t xml:space="preserve">, </w:t>
      </w:r>
      <w:r w:rsidR="00214757">
        <w:rPr>
          <w:rFonts w:ascii="Arial" w:hAnsi="Arial" w:cs="Arial"/>
          <w:sz w:val="24"/>
          <w:szCs w:val="24"/>
        </w:rPr>
        <w:t>6</w:t>
      </w:r>
    </w:p>
    <w:p w14:paraId="0E94C151" w14:textId="2D29AB67"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Qual a sua idade? (20-34, 35-49, 50-65)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7</w:t>
      </w:r>
      <w:r>
        <w:rPr>
          <w:rFonts w:ascii="Arial" w:hAnsi="Arial" w:cs="Arial"/>
          <w:sz w:val="24"/>
          <w:szCs w:val="24"/>
        </w:rPr>
        <w:t xml:space="preserve">, </w:t>
      </w:r>
      <w:r w:rsidR="00214757">
        <w:rPr>
          <w:rFonts w:ascii="Arial" w:hAnsi="Arial" w:cs="Arial"/>
          <w:sz w:val="24"/>
          <w:szCs w:val="24"/>
        </w:rPr>
        <w:t>8</w:t>
      </w:r>
      <w:r>
        <w:rPr>
          <w:rFonts w:ascii="Arial" w:hAnsi="Arial" w:cs="Arial"/>
          <w:sz w:val="24"/>
          <w:szCs w:val="24"/>
        </w:rPr>
        <w:t xml:space="preserve">, </w:t>
      </w:r>
      <w:r w:rsidR="00214757">
        <w:rPr>
          <w:rFonts w:ascii="Arial" w:hAnsi="Arial" w:cs="Arial"/>
          <w:sz w:val="24"/>
          <w:szCs w:val="24"/>
        </w:rPr>
        <w:t>9</w:t>
      </w:r>
    </w:p>
    <w:p w14:paraId="7BC8F519" w14:textId="10352966"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seu nível diário de ansiedade?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0</w:t>
      </w:r>
      <w:r>
        <w:rPr>
          <w:rFonts w:ascii="Arial" w:hAnsi="Arial" w:cs="Arial"/>
          <w:sz w:val="24"/>
          <w:szCs w:val="24"/>
        </w:rPr>
        <w:t xml:space="preserve">, </w:t>
      </w:r>
      <w:r w:rsidR="00214757">
        <w:rPr>
          <w:rFonts w:ascii="Arial" w:hAnsi="Arial" w:cs="Arial"/>
          <w:sz w:val="24"/>
          <w:szCs w:val="24"/>
        </w:rPr>
        <w:t>11</w:t>
      </w:r>
      <w:r>
        <w:rPr>
          <w:rFonts w:ascii="Arial" w:hAnsi="Arial" w:cs="Arial"/>
          <w:sz w:val="24"/>
          <w:szCs w:val="24"/>
        </w:rPr>
        <w:t xml:space="preserve">, </w:t>
      </w:r>
      <w:r w:rsidR="00214757">
        <w:rPr>
          <w:rFonts w:ascii="Arial" w:hAnsi="Arial" w:cs="Arial"/>
          <w:sz w:val="24"/>
          <w:szCs w:val="24"/>
        </w:rPr>
        <w:t>12</w:t>
      </w:r>
    </w:p>
    <w:p w14:paraId="676FB485" w14:textId="16ED81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o seu peso? (Abaixo do Peso, Normal, Acima do Peso)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3</w:t>
      </w:r>
      <w:r>
        <w:rPr>
          <w:rFonts w:ascii="Arial" w:hAnsi="Arial" w:cs="Arial"/>
          <w:sz w:val="24"/>
          <w:szCs w:val="24"/>
        </w:rPr>
        <w:t xml:space="preserve">, </w:t>
      </w:r>
      <w:r w:rsidR="00214757">
        <w:rPr>
          <w:rFonts w:ascii="Arial" w:hAnsi="Arial" w:cs="Arial"/>
          <w:sz w:val="24"/>
          <w:szCs w:val="24"/>
        </w:rPr>
        <w:t>14</w:t>
      </w:r>
      <w:r>
        <w:rPr>
          <w:rFonts w:ascii="Arial" w:hAnsi="Arial" w:cs="Arial"/>
          <w:sz w:val="24"/>
          <w:szCs w:val="24"/>
        </w:rPr>
        <w:t xml:space="preserve">, </w:t>
      </w:r>
      <w:r w:rsidR="00214757">
        <w:rPr>
          <w:rFonts w:ascii="Arial" w:hAnsi="Arial" w:cs="Arial"/>
          <w:sz w:val="24"/>
          <w:szCs w:val="24"/>
        </w:rPr>
        <w:t>15</w:t>
      </w:r>
    </w:p>
    <w:p w14:paraId="436D36A5" w14:textId="629CBBF0" w:rsidR="006F6C51" w:rsidRPr="00F02A6C"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lastRenderedPageBreak/>
        <w:t xml:space="preserve">Como você avalia a sua altura? (Baixo, Mediano, Alto) </w:t>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6</w:t>
      </w:r>
      <w:r>
        <w:rPr>
          <w:rFonts w:ascii="Arial" w:hAnsi="Arial" w:cs="Arial"/>
          <w:sz w:val="24"/>
          <w:szCs w:val="24"/>
        </w:rPr>
        <w:t xml:space="preserve">, </w:t>
      </w:r>
      <w:r w:rsidR="00214757">
        <w:rPr>
          <w:rFonts w:ascii="Arial" w:hAnsi="Arial" w:cs="Arial"/>
          <w:sz w:val="24"/>
          <w:szCs w:val="24"/>
        </w:rPr>
        <w:t>17</w:t>
      </w:r>
      <w:r>
        <w:rPr>
          <w:rFonts w:ascii="Arial" w:hAnsi="Arial" w:cs="Arial"/>
          <w:sz w:val="24"/>
          <w:szCs w:val="24"/>
        </w:rPr>
        <w:t xml:space="preserve">, </w:t>
      </w:r>
      <w:r w:rsidR="00214757">
        <w:rPr>
          <w:rFonts w:ascii="Arial" w:hAnsi="Arial" w:cs="Arial"/>
          <w:sz w:val="24"/>
          <w:szCs w:val="24"/>
        </w:rPr>
        <w:t>18</w:t>
      </w:r>
    </w:p>
    <w:p w14:paraId="3E58CB6F" w14:textId="77777777" w:rsidR="00E950E8" w:rsidRDefault="00E950E8" w:rsidP="006F6C51">
      <w:pPr>
        <w:ind w:firstLine="1134"/>
        <w:rPr>
          <w:rFonts w:cs="Arial"/>
          <w:szCs w:val="24"/>
        </w:rPr>
      </w:pPr>
    </w:p>
    <w:p w14:paraId="687FA8F9" w14:textId="0610A392" w:rsidR="006F6C51" w:rsidRDefault="002341A3" w:rsidP="006F6C51">
      <w:pPr>
        <w:ind w:firstLine="1134"/>
        <w:rPr>
          <w:rFonts w:cs="Arial"/>
          <w:szCs w:val="24"/>
        </w:rPr>
      </w:pPr>
      <w:r>
        <w:rPr>
          <w:rFonts w:cs="Arial"/>
          <w:szCs w:val="24"/>
        </w:rPr>
        <w:t>Para a</w:t>
      </w:r>
      <w:r w:rsidR="006F6C51">
        <w:rPr>
          <w:rFonts w:cs="Arial"/>
          <w:szCs w:val="24"/>
        </w:rPr>
        <w:t xml:space="preserve"> análise não linear do </w:t>
      </w:r>
      <w:r w:rsidR="006F6C51" w:rsidRPr="00DC35FD">
        <w:rPr>
          <w:rFonts w:cs="Arial"/>
          <w:i/>
          <w:szCs w:val="24"/>
        </w:rPr>
        <w:t>Dual Scaling</w:t>
      </w:r>
      <w:r w:rsidR="006F6C51">
        <w:rPr>
          <w:rFonts w:cs="Arial"/>
          <w:szCs w:val="24"/>
        </w:rPr>
        <w:t xml:space="preserve">, utilizaremos a </w:t>
      </w:r>
      <w:r w:rsidR="00DB6BD1">
        <w:rPr>
          <w:rFonts w:cs="Arial"/>
          <w:szCs w:val="24"/>
        </w:rPr>
        <w:t>tabela</w:t>
      </w:r>
      <w:r w:rsidR="006F6C51">
        <w:rPr>
          <w:rFonts w:cs="Arial"/>
          <w:szCs w:val="24"/>
        </w:rPr>
        <w:t xml:space="preserve"> de padrão de respostas de 0</w:t>
      </w:r>
      <w:r w:rsidR="009E638B">
        <w:rPr>
          <w:rFonts w:cs="Arial"/>
          <w:szCs w:val="24"/>
        </w:rPr>
        <w:t>s</w:t>
      </w:r>
      <w:r w:rsidR="006F6C51">
        <w:rPr>
          <w:rFonts w:cs="Arial"/>
          <w:szCs w:val="24"/>
        </w:rPr>
        <w:t xml:space="preserve"> e 1</w:t>
      </w:r>
      <w:r w:rsidR="009E638B">
        <w:rPr>
          <w:rFonts w:cs="Arial"/>
          <w:szCs w:val="24"/>
        </w:rPr>
        <w:t>s</w:t>
      </w:r>
      <w:r w:rsidR="006F6C51">
        <w:rPr>
          <w:rFonts w:cs="Arial"/>
          <w:szCs w:val="24"/>
        </w:rPr>
        <w:t xml:space="preserve">.  </w:t>
      </w:r>
      <w:r w:rsidR="00683928">
        <w:rPr>
          <w:rFonts w:cs="Arial"/>
          <w:szCs w:val="24"/>
        </w:rPr>
        <w:t>As respostas</w:t>
      </w:r>
      <w:r w:rsidR="00B0090B">
        <w:rPr>
          <w:rFonts w:cs="Arial"/>
          <w:szCs w:val="24"/>
        </w:rPr>
        <w:t xml:space="preserve"> </w:t>
      </w:r>
      <w:r w:rsidR="00683928">
        <w:rPr>
          <w:rFonts w:cs="Arial"/>
          <w:szCs w:val="24"/>
        </w:rPr>
        <w:t>do questionário</w:t>
      </w:r>
      <w:r w:rsidR="00B0090B">
        <w:rPr>
          <w:rFonts w:cs="Arial"/>
          <w:szCs w:val="24"/>
        </w:rPr>
        <w:t>, respondido por 15 indivíduos, pode</w:t>
      </w:r>
      <w:r w:rsidR="009016F1">
        <w:rPr>
          <w:rFonts w:cs="Arial"/>
          <w:szCs w:val="24"/>
        </w:rPr>
        <w:t>m</w:t>
      </w:r>
      <w:r w:rsidR="00B0090B">
        <w:rPr>
          <w:rFonts w:cs="Arial"/>
          <w:szCs w:val="24"/>
        </w:rPr>
        <w:t xml:space="preserve"> </w:t>
      </w:r>
      <w:r w:rsidR="006F6C51">
        <w:rPr>
          <w:rFonts w:cs="Arial"/>
          <w:szCs w:val="24"/>
        </w:rPr>
        <w:t>ser visualizad</w:t>
      </w:r>
      <w:r w:rsidR="009016F1">
        <w:rPr>
          <w:rFonts w:cs="Arial"/>
          <w:szCs w:val="24"/>
        </w:rPr>
        <w:t>as</w:t>
      </w:r>
      <w:r w:rsidR="006F6C51">
        <w:rPr>
          <w:rFonts w:cs="Arial"/>
          <w:szCs w:val="24"/>
        </w:rPr>
        <w:t xml:space="preserve"> na</w:t>
      </w:r>
      <w:r w:rsidR="00ED333D">
        <w:rPr>
          <w:rFonts w:cs="Arial"/>
          <w:szCs w:val="24"/>
        </w:rPr>
        <w:t xml:space="preserve"> </w:t>
      </w:r>
      <w:r w:rsidR="00ED333D">
        <w:rPr>
          <w:rFonts w:cs="Arial"/>
          <w:szCs w:val="24"/>
        </w:rPr>
        <w:fldChar w:fldCharType="begin"/>
      </w:r>
      <w:r w:rsidR="00ED333D">
        <w:rPr>
          <w:rFonts w:cs="Arial"/>
          <w:szCs w:val="24"/>
        </w:rPr>
        <w:instrText xml:space="preserve"> REF _Ref509413999 \h </w:instrText>
      </w:r>
      <w:r w:rsidR="00ED333D">
        <w:rPr>
          <w:rFonts w:cs="Arial"/>
          <w:szCs w:val="24"/>
        </w:rPr>
      </w:r>
      <w:r w:rsidR="00ED333D">
        <w:rPr>
          <w:rFonts w:cs="Arial"/>
          <w:szCs w:val="24"/>
        </w:rPr>
        <w:fldChar w:fldCharType="separate"/>
      </w:r>
      <w:r w:rsidR="00AF5A3D">
        <w:t xml:space="preserve">Tabela </w:t>
      </w:r>
      <w:r w:rsidR="00AF5A3D">
        <w:rPr>
          <w:noProof/>
        </w:rPr>
        <w:t>1</w:t>
      </w:r>
      <w:r w:rsidR="00ED333D">
        <w:rPr>
          <w:rFonts w:cs="Arial"/>
          <w:szCs w:val="24"/>
        </w:rPr>
        <w:fldChar w:fldCharType="end"/>
      </w:r>
      <w:r w:rsidR="00C951B8">
        <w:rPr>
          <w:rFonts w:cs="Arial"/>
          <w:szCs w:val="24"/>
        </w:rPr>
        <w:t>.</w:t>
      </w:r>
    </w:p>
    <w:p w14:paraId="01F1BD05" w14:textId="77777777" w:rsidR="00802235" w:rsidRDefault="00802235" w:rsidP="006F6C51">
      <w:pPr>
        <w:ind w:firstLine="1134"/>
        <w:rPr>
          <w:rFonts w:cs="Arial"/>
          <w:szCs w:val="24"/>
        </w:rPr>
      </w:pPr>
    </w:p>
    <w:p w14:paraId="65D73CFD" w14:textId="08DDAB45" w:rsidR="00ED333D" w:rsidRDefault="00ED333D" w:rsidP="00ED333D">
      <w:pPr>
        <w:pStyle w:val="Legenda"/>
        <w:keepNext/>
      </w:pPr>
      <w:bookmarkStart w:id="43" w:name="_Ref509413999"/>
      <w:bookmarkStart w:id="44" w:name="_Toc511244405"/>
      <w:r>
        <w:t xml:space="preserve">Tabela </w:t>
      </w:r>
      <w:fldSimple w:instr=" SEQ Tabela \* ARABIC ">
        <w:r w:rsidR="00AF5A3D">
          <w:rPr>
            <w:noProof/>
          </w:rPr>
          <w:t>1</w:t>
        </w:r>
      </w:fldSimple>
      <w:bookmarkEnd w:id="43"/>
      <w:r>
        <w:t xml:space="preserve"> - Tabela de padrão de respostas do questionário de exemplo.</w:t>
      </w:r>
      <w:bookmarkEnd w:id="44"/>
    </w:p>
    <w:tbl>
      <w:tblPr>
        <w:tblStyle w:val="TabeladeLista1Clara-nfase3"/>
        <w:tblW w:w="9072" w:type="dxa"/>
        <w:tblLayout w:type="fixed"/>
        <w:tblLook w:val="04A0" w:firstRow="1" w:lastRow="0" w:firstColumn="1" w:lastColumn="0" w:noHBand="0" w:noVBand="1"/>
      </w:tblPr>
      <w:tblGrid>
        <w:gridCol w:w="1296"/>
        <w:gridCol w:w="1296"/>
        <w:gridCol w:w="1296"/>
        <w:gridCol w:w="1296"/>
        <w:gridCol w:w="1296"/>
        <w:gridCol w:w="1296"/>
        <w:gridCol w:w="1296"/>
      </w:tblGrid>
      <w:tr w:rsidR="00802235" w:rsidRPr="00A62009" w14:paraId="152265B0" w14:textId="77777777" w:rsidTr="00EB10B0">
        <w:trPr>
          <w:cnfStyle w:val="100000000000" w:firstRow="1" w:lastRow="0" w:firstColumn="0" w:lastColumn="0" w:oddVBand="0" w:evenVBand="0" w:oddHBand="0"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none" w:sz="0" w:space="0" w:color="auto"/>
            </w:tcBorders>
            <w:shd w:val="clear" w:color="auto" w:fill="auto"/>
            <w:vAlign w:val="center"/>
          </w:tcPr>
          <w:p w14:paraId="725BAB7C" w14:textId="77777777" w:rsidR="00802235" w:rsidRPr="00A62009" w:rsidRDefault="00802235" w:rsidP="00996739">
            <w:pPr>
              <w:spacing w:line="240" w:lineRule="auto"/>
              <w:jc w:val="center"/>
              <w:rPr>
                <w:rFonts w:cs="Arial"/>
                <w:sz w:val="16"/>
                <w:szCs w:val="16"/>
              </w:rPr>
            </w:pPr>
          </w:p>
        </w:tc>
        <w:tc>
          <w:tcPr>
            <w:tcW w:w="7776" w:type="dxa"/>
            <w:gridSpan w:val="6"/>
            <w:tcBorders>
              <w:top w:val="single" w:sz="12" w:space="0" w:color="auto"/>
              <w:bottom w:val="single" w:sz="2" w:space="0" w:color="auto"/>
            </w:tcBorders>
            <w:shd w:val="clear" w:color="auto" w:fill="auto"/>
            <w:vAlign w:val="center"/>
          </w:tcPr>
          <w:p w14:paraId="180F1196" w14:textId="4B8200AD" w:rsidR="00802235" w:rsidRPr="008745C8" w:rsidRDefault="009E638B" w:rsidP="00996739">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sz w:val="16"/>
                <w:szCs w:val="16"/>
              </w:rPr>
            </w:pPr>
            <w:r>
              <w:rPr>
                <w:rFonts w:cs="Arial"/>
                <w:bCs w:val="0"/>
                <w:color w:val="000000"/>
                <w:sz w:val="16"/>
                <w:szCs w:val="16"/>
              </w:rPr>
              <w:t xml:space="preserve">Tabela Padrão de Respostas do </w:t>
            </w:r>
            <w:r w:rsidR="00802235" w:rsidRPr="008745C8">
              <w:rPr>
                <w:rFonts w:cs="Arial"/>
                <w:bCs w:val="0"/>
                <w:color w:val="000000"/>
                <w:sz w:val="16"/>
                <w:szCs w:val="16"/>
              </w:rPr>
              <w:t>Dual Scaling</w:t>
            </w:r>
          </w:p>
        </w:tc>
      </w:tr>
      <w:tr w:rsidR="00ED333D" w:rsidRPr="00A62009" w14:paraId="7CF60FC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3A3BB45" w14:textId="77777777" w:rsidR="00A62009" w:rsidRPr="00A62009" w:rsidRDefault="00A62009" w:rsidP="00996739">
            <w:pPr>
              <w:spacing w:line="240" w:lineRule="auto"/>
              <w:jc w:val="center"/>
              <w:rPr>
                <w:rFonts w:cs="Arial"/>
                <w:sz w:val="16"/>
                <w:szCs w:val="16"/>
              </w:rPr>
            </w:pPr>
          </w:p>
        </w:tc>
        <w:tc>
          <w:tcPr>
            <w:tcW w:w="1296" w:type="dxa"/>
            <w:tcBorders>
              <w:top w:val="single" w:sz="2" w:space="0" w:color="auto"/>
            </w:tcBorders>
            <w:shd w:val="clear" w:color="auto" w:fill="auto"/>
            <w:vAlign w:val="center"/>
          </w:tcPr>
          <w:p w14:paraId="1B5437F6" w14:textId="6EBE84CD"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Pressão</w:t>
            </w:r>
          </w:p>
        </w:tc>
        <w:tc>
          <w:tcPr>
            <w:tcW w:w="1296" w:type="dxa"/>
            <w:tcBorders>
              <w:top w:val="single" w:sz="2" w:space="0" w:color="auto"/>
            </w:tcBorders>
            <w:shd w:val="clear" w:color="auto" w:fill="auto"/>
            <w:vAlign w:val="center"/>
          </w:tcPr>
          <w:p w14:paraId="08F38F71" w14:textId="1DF995C0"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Enxaqueca</w:t>
            </w:r>
          </w:p>
        </w:tc>
        <w:tc>
          <w:tcPr>
            <w:tcW w:w="1296" w:type="dxa"/>
            <w:tcBorders>
              <w:top w:val="single" w:sz="2" w:space="0" w:color="auto"/>
            </w:tcBorders>
            <w:shd w:val="clear" w:color="auto" w:fill="auto"/>
            <w:vAlign w:val="center"/>
          </w:tcPr>
          <w:p w14:paraId="02D2A8F0" w14:textId="0AF2A22C"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Idade</w:t>
            </w:r>
          </w:p>
        </w:tc>
        <w:tc>
          <w:tcPr>
            <w:tcW w:w="1296" w:type="dxa"/>
            <w:tcBorders>
              <w:top w:val="single" w:sz="2" w:space="0" w:color="auto"/>
            </w:tcBorders>
            <w:shd w:val="clear" w:color="auto" w:fill="auto"/>
            <w:vAlign w:val="center"/>
          </w:tcPr>
          <w:p w14:paraId="66A7AC38" w14:textId="19442709"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Ansiedade</w:t>
            </w:r>
          </w:p>
        </w:tc>
        <w:tc>
          <w:tcPr>
            <w:tcW w:w="1296" w:type="dxa"/>
            <w:tcBorders>
              <w:top w:val="single" w:sz="2" w:space="0" w:color="auto"/>
            </w:tcBorders>
            <w:shd w:val="clear" w:color="auto" w:fill="auto"/>
            <w:vAlign w:val="center"/>
          </w:tcPr>
          <w:p w14:paraId="4986C08E" w14:textId="669A4ED2"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Peso</w:t>
            </w:r>
          </w:p>
        </w:tc>
        <w:tc>
          <w:tcPr>
            <w:tcW w:w="1296" w:type="dxa"/>
            <w:tcBorders>
              <w:top w:val="single" w:sz="2" w:space="0" w:color="auto"/>
            </w:tcBorders>
            <w:shd w:val="clear" w:color="auto" w:fill="auto"/>
            <w:vAlign w:val="center"/>
          </w:tcPr>
          <w:p w14:paraId="5195DAC1" w14:textId="48CEC43A"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Altura</w:t>
            </w:r>
          </w:p>
        </w:tc>
      </w:tr>
      <w:tr w:rsidR="00A62009" w:rsidRPr="00A62009" w14:paraId="112B0897"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2" w:space="0" w:color="auto"/>
            </w:tcBorders>
            <w:shd w:val="clear" w:color="auto" w:fill="auto"/>
            <w:vAlign w:val="center"/>
          </w:tcPr>
          <w:p w14:paraId="06C83431" w14:textId="080CDAD7" w:rsidR="00A62009" w:rsidRPr="00A62009" w:rsidRDefault="00ED333D" w:rsidP="00996739">
            <w:pPr>
              <w:spacing w:line="240" w:lineRule="auto"/>
              <w:jc w:val="center"/>
              <w:rPr>
                <w:rFonts w:cs="Arial"/>
                <w:sz w:val="16"/>
                <w:szCs w:val="16"/>
              </w:rPr>
            </w:pPr>
            <w:r>
              <w:rPr>
                <w:rFonts w:cs="Arial"/>
                <w:sz w:val="16"/>
                <w:szCs w:val="16"/>
              </w:rPr>
              <w:t>Indivíduo</w:t>
            </w:r>
          </w:p>
        </w:tc>
        <w:tc>
          <w:tcPr>
            <w:tcW w:w="1296" w:type="dxa"/>
            <w:tcBorders>
              <w:bottom w:val="single" w:sz="2" w:space="0" w:color="auto"/>
            </w:tcBorders>
            <w:shd w:val="clear" w:color="auto" w:fill="auto"/>
            <w:vAlign w:val="center"/>
          </w:tcPr>
          <w:p w14:paraId="4986E8AF" w14:textId="3F47FD71"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1</w:t>
            </w:r>
          </w:p>
        </w:tc>
        <w:tc>
          <w:tcPr>
            <w:tcW w:w="1296" w:type="dxa"/>
            <w:tcBorders>
              <w:bottom w:val="single" w:sz="2" w:space="0" w:color="auto"/>
            </w:tcBorders>
            <w:shd w:val="clear" w:color="auto" w:fill="auto"/>
            <w:vAlign w:val="center"/>
          </w:tcPr>
          <w:p w14:paraId="579953D8" w14:textId="47D2B5C9"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2</w:t>
            </w:r>
          </w:p>
        </w:tc>
        <w:tc>
          <w:tcPr>
            <w:tcW w:w="1296" w:type="dxa"/>
            <w:tcBorders>
              <w:bottom w:val="single" w:sz="2" w:space="0" w:color="auto"/>
            </w:tcBorders>
            <w:shd w:val="clear" w:color="auto" w:fill="auto"/>
            <w:vAlign w:val="center"/>
          </w:tcPr>
          <w:p w14:paraId="3032703E" w14:textId="7994C2C6"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3</w:t>
            </w:r>
          </w:p>
        </w:tc>
        <w:tc>
          <w:tcPr>
            <w:tcW w:w="1296" w:type="dxa"/>
            <w:tcBorders>
              <w:bottom w:val="single" w:sz="2" w:space="0" w:color="auto"/>
            </w:tcBorders>
            <w:shd w:val="clear" w:color="auto" w:fill="auto"/>
            <w:vAlign w:val="center"/>
          </w:tcPr>
          <w:p w14:paraId="1A08CE25" w14:textId="5B010F34"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4</w:t>
            </w:r>
          </w:p>
        </w:tc>
        <w:tc>
          <w:tcPr>
            <w:tcW w:w="1296" w:type="dxa"/>
            <w:tcBorders>
              <w:bottom w:val="single" w:sz="2" w:space="0" w:color="auto"/>
            </w:tcBorders>
            <w:shd w:val="clear" w:color="auto" w:fill="auto"/>
            <w:vAlign w:val="center"/>
          </w:tcPr>
          <w:p w14:paraId="5ED93031" w14:textId="52B11FAC"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5</w:t>
            </w:r>
          </w:p>
        </w:tc>
        <w:tc>
          <w:tcPr>
            <w:tcW w:w="1296" w:type="dxa"/>
            <w:tcBorders>
              <w:bottom w:val="single" w:sz="2" w:space="0" w:color="auto"/>
            </w:tcBorders>
            <w:shd w:val="clear" w:color="auto" w:fill="auto"/>
            <w:vAlign w:val="center"/>
          </w:tcPr>
          <w:p w14:paraId="4D1A9DF8" w14:textId="7018E4E5"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6</w:t>
            </w:r>
          </w:p>
        </w:tc>
      </w:tr>
      <w:tr w:rsidR="00A62009" w:rsidRPr="00A62009" w14:paraId="76E9C73C"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2" w:space="0" w:color="auto"/>
            </w:tcBorders>
            <w:shd w:val="clear" w:color="auto" w:fill="auto"/>
            <w:vAlign w:val="center"/>
          </w:tcPr>
          <w:p w14:paraId="3AF545FF" w14:textId="70342658" w:rsidR="00A62009" w:rsidRPr="00A62009" w:rsidRDefault="00ED333D" w:rsidP="00996739">
            <w:pPr>
              <w:spacing w:line="240" w:lineRule="auto"/>
              <w:jc w:val="center"/>
              <w:rPr>
                <w:rFonts w:cs="Arial"/>
                <w:sz w:val="16"/>
                <w:szCs w:val="16"/>
              </w:rPr>
            </w:pPr>
            <w:r>
              <w:rPr>
                <w:rFonts w:cs="Arial"/>
                <w:sz w:val="16"/>
                <w:szCs w:val="16"/>
              </w:rPr>
              <w:t>1</w:t>
            </w:r>
          </w:p>
        </w:tc>
        <w:tc>
          <w:tcPr>
            <w:tcW w:w="1296" w:type="dxa"/>
            <w:tcBorders>
              <w:top w:val="single" w:sz="2" w:space="0" w:color="auto"/>
            </w:tcBorders>
            <w:shd w:val="clear" w:color="auto" w:fill="auto"/>
            <w:vAlign w:val="center"/>
          </w:tcPr>
          <w:p w14:paraId="6E8B29DD" w14:textId="7B2E6A5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6BD20881" w14:textId="3EB1BB0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39D3B90" w14:textId="4361FE3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2030982" w14:textId="2163A1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990A65A" w14:textId="064643A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3D4ABAB7" w14:textId="509D39E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6500F98A"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8D30F4" w14:textId="1BAFFFAC" w:rsidR="00A62009" w:rsidRPr="00A62009" w:rsidRDefault="00ED333D" w:rsidP="00996739">
            <w:pPr>
              <w:spacing w:line="240" w:lineRule="auto"/>
              <w:jc w:val="center"/>
              <w:rPr>
                <w:rFonts w:cs="Arial"/>
                <w:sz w:val="16"/>
                <w:szCs w:val="16"/>
              </w:rPr>
            </w:pPr>
            <w:r>
              <w:rPr>
                <w:rFonts w:cs="Arial"/>
                <w:sz w:val="16"/>
                <w:szCs w:val="16"/>
              </w:rPr>
              <w:t>2</w:t>
            </w:r>
          </w:p>
        </w:tc>
        <w:tc>
          <w:tcPr>
            <w:tcW w:w="1296" w:type="dxa"/>
            <w:shd w:val="clear" w:color="auto" w:fill="auto"/>
            <w:vAlign w:val="center"/>
          </w:tcPr>
          <w:p w14:paraId="209BA056" w14:textId="3AC21DA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62D6B8" w14:textId="43F8F40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3D3F6CC" w14:textId="40B762C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5AFB6CF" w14:textId="56552DC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104D1FF" w14:textId="1CCA220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F8D49B" w14:textId="118949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CD2116E"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172004E" w14:textId="49F02D25" w:rsidR="00A62009" w:rsidRPr="00A62009" w:rsidRDefault="00ED333D" w:rsidP="00996739">
            <w:pPr>
              <w:spacing w:line="240" w:lineRule="auto"/>
              <w:jc w:val="center"/>
              <w:rPr>
                <w:rFonts w:cs="Arial"/>
                <w:sz w:val="16"/>
                <w:szCs w:val="16"/>
              </w:rPr>
            </w:pPr>
            <w:r>
              <w:rPr>
                <w:rFonts w:cs="Arial"/>
                <w:sz w:val="16"/>
                <w:szCs w:val="16"/>
              </w:rPr>
              <w:t>3</w:t>
            </w:r>
          </w:p>
        </w:tc>
        <w:tc>
          <w:tcPr>
            <w:tcW w:w="1296" w:type="dxa"/>
            <w:shd w:val="clear" w:color="auto" w:fill="auto"/>
            <w:vAlign w:val="center"/>
          </w:tcPr>
          <w:p w14:paraId="3D82A3E0" w14:textId="5AC6585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7D5A5CF" w14:textId="0638D38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A46E372" w14:textId="4D17E9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C905FCF" w14:textId="29748F5E"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9B86868" w14:textId="77ACE42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28A4051" w14:textId="3EBAD3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131D2BF"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F39709" w14:textId="1E00BF1B" w:rsidR="00A62009" w:rsidRPr="00A62009" w:rsidRDefault="00ED333D" w:rsidP="00996739">
            <w:pPr>
              <w:spacing w:line="240" w:lineRule="auto"/>
              <w:jc w:val="center"/>
              <w:rPr>
                <w:rFonts w:cs="Arial"/>
                <w:sz w:val="16"/>
                <w:szCs w:val="16"/>
              </w:rPr>
            </w:pPr>
            <w:r>
              <w:rPr>
                <w:rFonts w:cs="Arial"/>
                <w:sz w:val="16"/>
                <w:szCs w:val="16"/>
              </w:rPr>
              <w:t>4</w:t>
            </w:r>
          </w:p>
        </w:tc>
        <w:tc>
          <w:tcPr>
            <w:tcW w:w="1296" w:type="dxa"/>
            <w:shd w:val="clear" w:color="auto" w:fill="auto"/>
            <w:vAlign w:val="center"/>
          </w:tcPr>
          <w:p w14:paraId="78F5E139" w14:textId="20512CE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BCE4751" w14:textId="653515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3929F5C" w14:textId="4087B3E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AF830FD" w14:textId="310EB4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E7C25F7" w14:textId="1C21742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4BC93638" w14:textId="4A7233B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E523CFA"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F6E990A" w14:textId="1DB04068" w:rsidR="00A62009" w:rsidRPr="00A62009" w:rsidRDefault="00ED333D" w:rsidP="00996739">
            <w:pPr>
              <w:spacing w:line="240" w:lineRule="auto"/>
              <w:jc w:val="center"/>
              <w:rPr>
                <w:rFonts w:cs="Arial"/>
                <w:sz w:val="16"/>
                <w:szCs w:val="16"/>
              </w:rPr>
            </w:pPr>
            <w:r>
              <w:rPr>
                <w:rFonts w:cs="Arial"/>
                <w:sz w:val="16"/>
                <w:szCs w:val="16"/>
              </w:rPr>
              <w:t>5</w:t>
            </w:r>
          </w:p>
        </w:tc>
        <w:tc>
          <w:tcPr>
            <w:tcW w:w="1296" w:type="dxa"/>
            <w:shd w:val="clear" w:color="auto" w:fill="auto"/>
            <w:vAlign w:val="center"/>
          </w:tcPr>
          <w:p w14:paraId="00F2028F" w14:textId="1A37DA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F58D295" w14:textId="6BCA83A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D938587" w14:textId="5329E74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F768AD2" w14:textId="099B470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1B88105" w14:textId="250060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E3A516A" w14:textId="1A89F98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76FF4B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A4E90B8" w14:textId="0DA3A835" w:rsidR="00A62009" w:rsidRPr="00A62009" w:rsidRDefault="00ED333D" w:rsidP="00996739">
            <w:pPr>
              <w:spacing w:line="240" w:lineRule="auto"/>
              <w:jc w:val="center"/>
              <w:rPr>
                <w:rFonts w:cs="Arial"/>
                <w:sz w:val="16"/>
                <w:szCs w:val="16"/>
              </w:rPr>
            </w:pPr>
            <w:r>
              <w:rPr>
                <w:rFonts w:cs="Arial"/>
                <w:sz w:val="16"/>
                <w:szCs w:val="16"/>
              </w:rPr>
              <w:t>6</w:t>
            </w:r>
          </w:p>
        </w:tc>
        <w:tc>
          <w:tcPr>
            <w:tcW w:w="1296" w:type="dxa"/>
            <w:shd w:val="clear" w:color="auto" w:fill="auto"/>
            <w:vAlign w:val="center"/>
          </w:tcPr>
          <w:p w14:paraId="6312CA65" w14:textId="3A37B09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2EB5F94" w14:textId="057DD8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BE9744" w14:textId="47D97D4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CBDF81F" w14:textId="7DA8AA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EE4B72C" w14:textId="4AA194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753DAD7" w14:textId="33C97A4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11CBA584"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A0C4DC2" w14:textId="5A78A53C" w:rsidR="00A62009" w:rsidRPr="00A62009" w:rsidRDefault="00ED333D" w:rsidP="00996739">
            <w:pPr>
              <w:spacing w:line="240" w:lineRule="auto"/>
              <w:jc w:val="center"/>
              <w:rPr>
                <w:rFonts w:cs="Arial"/>
                <w:sz w:val="16"/>
                <w:szCs w:val="16"/>
              </w:rPr>
            </w:pPr>
            <w:r>
              <w:rPr>
                <w:rFonts w:cs="Arial"/>
                <w:sz w:val="16"/>
                <w:szCs w:val="16"/>
              </w:rPr>
              <w:t>7</w:t>
            </w:r>
          </w:p>
        </w:tc>
        <w:tc>
          <w:tcPr>
            <w:tcW w:w="1296" w:type="dxa"/>
            <w:shd w:val="clear" w:color="auto" w:fill="auto"/>
            <w:vAlign w:val="center"/>
          </w:tcPr>
          <w:p w14:paraId="450FF1E7" w14:textId="53643EC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FC01073" w14:textId="47C9E5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643C3F9" w14:textId="27769E6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C20A24" w14:textId="0CA841D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F0BC306" w14:textId="2DF1CB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1457CA4" w14:textId="301FF3D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FE3AE95"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03ED17" w14:textId="6167E089" w:rsidR="00A62009" w:rsidRPr="00A62009" w:rsidRDefault="00ED333D" w:rsidP="00996739">
            <w:pPr>
              <w:spacing w:line="240" w:lineRule="auto"/>
              <w:jc w:val="center"/>
              <w:rPr>
                <w:rFonts w:cs="Arial"/>
                <w:sz w:val="16"/>
                <w:szCs w:val="16"/>
              </w:rPr>
            </w:pPr>
            <w:r>
              <w:rPr>
                <w:rFonts w:cs="Arial"/>
                <w:sz w:val="16"/>
                <w:szCs w:val="16"/>
              </w:rPr>
              <w:t>8</w:t>
            </w:r>
          </w:p>
        </w:tc>
        <w:tc>
          <w:tcPr>
            <w:tcW w:w="1296" w:type="dxa"/>
            <w:shd w:val="clear" w:color="auto" w:fill="auto"/>
            <w:vAlign w:val="center"/>
          </w:tcPr>
          <w:p w14:paraId="07AB76E2" w14:textId="54DA0480"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57FC6250" w14:textId="4AEB7F5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548955" w14:textId="4780E2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E25356E" w14:textId="366EF3C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47F9599" w14:textId="598C296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9B0A38" w14:textId="711D797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3884608"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29F42D0" w14:textId="691DDDA1" w:rsidR="00A62009" w:rsidRPr="00A62009" w:rsidRDefault="00ED333D" w:rsidP="00996739">
            <w:pPr>
              <w:spacing w:line="240" w:lineRule="auto"/>
              <w:jc w:val="center"/>
              <w:rPr>
                <w:rFonts w:cs="Arial"/>
                <w:sz w:val="16"/>
                <w:szCs w:val="16"/>
              </w:rPr>
            </w:pPr>
            <w:r>
              <w:rPr>
                <w:rFonts w:cs="Arial"/>
                <w:sz w:val="16"/>
                <w:szCs w:val="16"/>
              </w:rPr>
              <w:t>9</w:t>
            </w:r>
          </w:p>
        </w:tc>
        <w:tc>
          <w:tcPr>
            <w:tcW w:w="1296" w:type="dxa"/>
            <w:shd w:val="clear" w:color="auto" w:fill="auto"/>
            <w:vAlign w:val="center"/>
          </w:tcPr>
          <w:p w14:paraId="42D30D57" w14:textId="12CA69C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5B38C09" w14:textId="7A49E31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4100F69" w14:textId="7F98FE3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72BF654" w14:textId="2B5D1AF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C95BD6C" w14:textId="2DE1066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790A7F6" w14:textId="2CBF2A28"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AA968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0A8BBC6" w14:textId="39CC5EFA" w:rsidR="00A62009" w:rsidRPr="00A62009" w:rsidRDefault="00ED333D" w:rsidP="00996739">
            <w:pPr>
              <w:spacing w:line="240" w:lineRule="auto"/>
              <w:jc w:val="center"/>
              <w:rPr>
                <w:rFonts w:cs="Arial"/>
                <w:sz w:val="16"/>
                <w:szCs w:val="16"/>
              </w:rPr>
            </w:pPr>
            <w:r>
              <w:rPr>
                <w:rFonts w:cs="Arial"/>
                <w:sz w:val="16"/>
                <w:szCs w:val="16"/>
              </w:rPr>
              <w:t>10</w:t>
            </w:r>
          </w:p>
        </w:tc>
        <w:tc>
          <w:tcPr>
            <w:tcW w:w="1296" w:type="dxa"/>
            <w:shd w:val="clear" w:color="auto" w:fill="auto"/>
            <w:vAlign w:val="center"/>
          </w:tcPr>
          <w:p w14:paraId="74386DCC" w14:textId="3CC115B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33D92744" w14:textId="566B483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CC434CB" w14:textId="6CBDBF3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E2A2875" w14:textId="465E8AE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25F131B" w14:textId="3402E688"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46CBD5E" w14:textId="6E52AE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22352FB0"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3F3AE8F" w14:textId="70646F77" w:rsidR="00A62009" w:rsidRPr="00A62009" w:rsidRDefault="00ED333D" w:rsidP="00996739">
            <w:pPr>
              <w:spacing w:line="240" w:lineRule="auto"/>
              <w:jc w:val="center"/>
              <w:rPr>
                <w:rFonts w:cs="Arial"/>
                <w:sz w:val="16"/>
                <w:szCs w:val="16"/>
              </w:rPr>
            </w:pPr>
            <w:r>
              <w:rPr>
                <w:rFonts w:cs="Arial"/>
                <w:sz w:val="16"/>
                <w:szCs w:val="16"/>
              </w:rPr>
              <w:t>11</w:t>
            </w:r>
          </w:p>
        </w:tc>
        <w:tc>
          <w:tcPr>
            <w:tcW w:w="1296" w:type="dxa"/>
            <w:shd w:val="clear" w:color="auto" w:fill="auto"/>
            <w:vAlign w:val="center"/>
          </w:tcPr>
          <w:p w14:paraId="667C867A" w14:textId="74FD15BA"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23FF121" w14:textId="2C37677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124DA9" w14:textId="6488696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B3A41F5" w14:textId="603FE72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5012DB1" w14:textId="0E93F4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942C966" w14:textId="5D240F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6CDBE9D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4B2587" w14:textId="3AFFC736" w:rsidR="00A62009" w:rsidRPr="00A62009" w:rsidRDefault="00ED333D" w:rsidP="00996739">
            <w:pPr>
              <w:spacing w:line="240" w:lineRule="auto"/>
              <w:jc w:val="center"/>
              <w:rPr>
                <w:rFonts w:cs="Arial"/>
                <w:sz w:val="16"/>
                <w:szCs w:val="16"/>
              </w:rPr>
            </w:pPr>
            <w:r>
              <w:rPr>
                <w:rFonts w:cs="Arial"/>
                <w:sz w:val="16"/>
                <w:szCs w:val="16"/>
              </w:rPr>
              <w:t>12</w:t>
            </w:r>
          </w:p>
        </w:tc>
        <w:tc>
          <w:tcPr>
            <w:tcW w:w="1296" w:type="dxa"/>
            <w:shd w:val="clear" w:color="auto" w:fill="auto"/>
            <w:vAlign w:val="center"/>
          </w:tcPr>
          <w:p w14:paraId="33EB7D6B" w14:textId="4B80154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C372F63" w14:textId="0BBE0A4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C21C7AD" w14:textId="149D47C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6F6021A" w14:textId="70D8163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6BB7983" w14:textId="2CD8B2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13156CD" w14:textId="104356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426A6B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6D55C17" w14:textId="018A412E" w:rsidR="00A62009" w:rsidRPr="00A62009" w:rsidRDefault="00ED333D" w:rsidP="00996739">
            <w:pPr>
              <w:spacing w:line="240" w:lineRule="auto"/>
              <w:jc w:val="center"/>
              <w:rPr>
                <w:rFonts w:cs="Arial"/>
                <w:sz w:val="16"/>
                <w:szCs w:val="16"/>
              </w:rPr>
            </w:pPr>
            <w:r>
              <w:rPr>
                <w:rFonts w:cs="Arial"/>
                <w:sz w:val="16"/>
                <w:szCs w:val="16"/>
              </w:rPr>
              <w:t>13</w:t>
            </w:r>
          </w:p>
        </w:tc>
        <w:tc>
          <w:tcPr>
            <w:tcW w:w="1296" w:type="dxa"/>
            <w:shd w:val="clear" w:color="auto" w:fill="auto"/>
            <w:vAlign w:val="center"/>
          </w:tcPr>
          <w:p w14:paraId="023AAD42" w14:textId="025B1D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0157AB8" w14:textId="7C8BB5B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311B218" w14:textId="16C7621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EA3DFB" w14:textId="7A09C0E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D587205" w14:textId="633B180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51AE741" w14:textId="6D153C1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05DAF8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398FB38F" w14:textId="2FF33E08" w:rsidR="00A62009" w:rsidRPr="00A62009" w:rsidRDefault="00ED333D" w:rsidP="00996739">
            <w:pPr>
              <w:spacing w:line="240" w:lineRule="auto"/>
              <w:jc w:val="center"/>
              <w:rPr>
                <w:rFonts w:cs="Arial"/>
                <w:sz w:val="16"/>
                <w:szCs w:val="16"/>
              </w:rPr>
            </w:pPr>
            <w:r>
              <w:rPr>
                <w:rFonts w:cs="Arial"/>
                <w:sz w:val="16"/>
                <w:szCs w:val="16"/>
              </w:rPr>
              <w:t>14</w:t>
            </w:r>
          </w:p>
        </w:tc>
        <w:tc>
          <w:tcPr>
            <w:tcW w:w="1296" w:type="dxa"/>
            <w:shd w:val="clear" w:color="auto" w:fill="auto"/>
            <w:vAlign w:val="center"/>
          </w:tcPr>
          <w:p w14:paraId="58E83A55" w14:textId="62AE90F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012B05C" w14:textId="5DFB916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8049F53" w14:textId="1706993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4610E30" w14:textId="73311A5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A6A3BE0" w14:textId="3DCD48E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887E4B4" w14:textId="077203E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782EC31"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12" w:space="0" w:color="auto"/>
            </w:tcBorders>
            <w:shd w:val="clear" w:color="auto" w:fill="auto"/>
            <w:vAlign w:val="center"/>
          </w:tcPr>
          <w:p w14:paraId="1B3BE0C0" w14:textId="219F74DA" w:rsidR="00A62009" w:rsidRPr="00A62009" w:rsidRDefault="00ED333D" w:rsidP="00996739">
            <w:pPr>
              <w:spacing w:line="240" w:lineRule="auto"/>
              <w:jc w:val="center"/>
              <w:rPr>
                <w:rFonts w:cs="Arial"/>
                <w:sz w:val="16"/>
                <w:szCs w:val="16"/>
              </w:rPr>
            </w:pPr>
            <w:r>
              <w:rPr>
                <w:rFonts w:cs="Arial"/>
                <w:sz w:val="16"/>
                <w:szCs w:val="16"/>
              </w:rPr>
              <w:t>15</w:t>
            </w:r>
          </w:p>
        </w:tc>
        <w:tc>
          <w:tcPr>
            <w:tcW w:w="1296" w:type="dxa"/>
            <w:tcBorders>
              <w:bottom w:val="single" w:sz="12" w:space="0" w:color="auto"/>
            </w:tcBorders>
            <w:shd w:val="clear" w:color="auto" w:fill="auto"/>
            <w:vAlign w:val="center"/>
          </w:tcPr>
          <w:p w14:paraId="6329DFAB" w14:textId="3C0CB42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8768C9E" w14:textId="4E67D9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FD8002" w14:textId="011444A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24BB2B" w14:textId="0199EA9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A2D56C8" w14:textId="08C8B637"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bottom w:val="single" w:sz="12" w:space="0" w:color="auto"/>
            </w:tcBorders>
            <w:shd w:val="clear" w:color="auto" w:fill="auto"/>
            <w:vAlign w:val="center"/>
          </w:tcPr>
          <w:p w14:paraId="186721A8" w14:textId="17030C6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bl>
    <w:p w14:paraId="76B6FE8C" w14:textId="77777777" w:rsidR="00802235" w:rsidRDefault="00802235" w:rsidP="00802235">
      <w:pPr>
        <w:rPr>
          <w:rFonts w:cs="Arial"/>
          <w:szCs w:val="24"/>
        </w:rPr>
      </w:pPr>
    </w:p>
    <w:p w14:paraId="47B541D9" w14:textId="34C96475" w:rsidR="00ED333D" w:rsidRDefault="00DB6BD1" w:rsidP="006F6C51">
      <w:pPr>
        <w:ind w:firstLine="1134"/>
        <w:rPr>
          <w:rFonts w:cs="Arial"/>
          <w:szCs w:val="24"/>
        </w:rPr>
      </w:pPr>
      <w:r>
        <w:rPr>
          <w:rFonts w:cs="Arial"/>
          <w:szCs w:val="24"/>
        </w:rPr>
        <w:t xml:space="preserve">O primeiro passo então seria transformar nossa tabela de padrão de respostas em uma matriz de padrão de respostas, que chamaremos de </w:t>
      </w: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n,m</m:t>
            </m:r>
          </m:sub>
        </m:sSub>
      </m:oMath>
      <w:r>
        <w:rPr>
          <w:rFonts w:cs="Arial"/>
          <w:szCs w:val="24"/>
        </w:rPr>
        <w:t>, onde n é o número de linhas</w:t>
      </w:r>
      <w:r w:rsidR="00F30ADF">
        <w:rPr>
          <w:rFonts w:cs="Arial"/>
          <w:szCs w:val="24"/>
        </w:rPr>
        <w:t>, que representam as transações</w:t>
      </w:r>
      <w:r>
        <w:rPr>
          <w:rFonts w:cs="Arial"/>
          <w:szCs w:val="24"/>
        </w:rPr>
        <w:t xml:space="preserve"> </w:t>
      </w:r>
      <w:r w:rsidR="00F30ADF">
        <w:rPr>
          <w:rFonts w:cs="Arial"/>
          <w:szCs w:val="24"/>
        </w:rPr>
        <w:t xml:space="preserve">(15), </w:t>
      </w:r>
      <w:r>
        <w:rPr>
          <w:rFonts w:cs="Arial"/>
          <w:szCs w:val="24"/>
        </w:rPr>
        <w:t>e m o número de colunas</w:t>
      </w:r>
      <w:r w:rsidR="00F30ADF">
        <w:rPr>
          <w:rFonts w:cs="Arial"/>
          <w:szCs w:val="24"/>
        </w:rPr>
        <w:t>, que representam os itens (18)</w:t>
      </w:r>
      <w:r>
        <w:rPr>
          <w:rFonts w:cs="Arial"/>
          <w:szCs w:val="24"/>
        </w:rPr>
        <w:t>. A matriz pode ser visualizada na</w:t>
      </w:r>
      <w:r w:rsidR="00A300A1">
        <w:rPr>
          <w:rFonts w:cs="Arial"/>
          <w:szCs w:val="24"/>
        </w:rPr>
        <w:t xml:space="preserve"> </w:t>
      </w:r>
      <w:r w:rsidR="00A300A1">
        <w:rPr>
          <w:rFonts w:cs="Arial"/>
          <w:szCs w:val="24"/>
        </w:rPr>
        <w:fldChar w:fldCharType="begin"/>
      </w:r>
      <w:r w:rsidR="00A300A1">
        <w:rPr>
          <w:rFonts w:cs="Arial"/>
          <w:szCs w:val="24"/>
        </w:rPr>
        <w:instrText xml:space="preserve"> REF _Ref509414893 \h </w:instrText>
      </w:r>
      <w:r w:rsidR="00A300A1">
        <w:rPr>
          <w:rFonts w:cs="Arial"/>
          <w:szCs w:val="24"/>
        </w:rPr>
      </w:r>
      <w:r w:rsidR="00A300A1">
        <w:rPr>
          <w:rFonts w:cs="Arial"/>
          <w:szCs w:val="24"/>
        </w:rPr>
        <w:fldChar w:fldCharType="separate"/>
      </w:r>
      <w:r w:rsidR="00AF5A3D">
        <w:t xml:space="preserve">Tabela </w:t>
      </w:r>
      <w:r w:rsidR="00AF5A3D">
        <w:rPr>
          <w:noProof/>
        </w:rPr>
        <w:t>2</w:t>
      </w:r>
      <w:r w:rsidR="00A300A1">
        <w:rPr>
          <w:rFonts w:cs="Arial"/>
          <w:szCs w:val="24"/>
        </w:rPr>
        <w:fldChar w:fldCharType="end"/>
      </w:r>
      <w:r>
        <w:rPr>
          <w:rFonts w:cs="Arial"/>
          <w:szCs w:val="24"/>
        </w:rPr>
        <w:t>.</w:t>
      </w:r>
    </w:p>
    <w:p w14:paraId="165CDCE9" w14:textId="77777777" w:rsidR="00EB10B0" w:rsidRDefault="00EB10B0" w:rsidP="006F6C51">
      <w:pPr>
        <w:ind w:firstLine="1134"/>
        <w:rPr>
          <w:rFonts w:cs="Arial"/>
          <w:szCs w:val="24"/>
        </w:rPr>
      </w:pPr>
    </w:p>
    <w:p w14:paraId="5B2028F2" w14:textId="601CA2F7" w:rsidR="008745C8" w:rsidRDefault="008745C8" w:rsidP="008745C8">
      <w:pPr>
        <w:pStyle w:val="Legenda"/>
        <w:keepNext/>
      </w:pPr>
      <w:bookmarkStart w:id="45" w:name="_Ref509414893"/>
      <w:bookmarkStart w:id="46" w:name="_Toc511244406"/>
      <w:r>
        <w:t xml:space="preserve">Tabela </w:t>
      </w:r>
      <w:fldSimple w:instr=" SEQ Tabela \* ARABIC ">
        <w:r w:rsidR="00AF5A3D">
          <w:rPr>
            <w:noProof/>
          </w:rPr>
          <w:t>2</w:t>
        </w:r>
      </w:fldSimple>
      <w:bookmarkEnd w:id="45"/>
      <w:r>
        <w:t xml:space="preserve"> - Matriz de padrão de respostas (</w:t>
      </w:r>
      <m:oMath>
        <m:sSub>
          <m:sSubPr>
            <m:ctrlPr>
              <w:rPr>
                <w:rFonts w:ascii="Cambria Math" w:hAnsi="Cambria Math"/>
                <w:i/>
              </w:rPr>
            </m:ctrlPr>
          </m:sSubPr>
          <m:e>
            <m:r>
              <w:rPr>
                <w:rFonts w:ascii="Cambria Math" w:hAnsi="Cambria Math"/>
              </w:rPr>
              <m:t>F</m:t>
            </m:r>
          </m:e>
          <m:sub>
            <m:r>
              <w:rPr>
                <w:rFonts w:ascii="Cambria Math" w:hAnsi="Cambria Math"/>
              </w:rPr>
              <m:t>n,m</m:t>
            </m:r>
          </m:sub>
        </m:sSub>
      </m:oMath>
      <w:r>
        <w:t>) gerada através da tabela de padrão de respostas.</w:t>
      </w:r>
      <w:bookmarkEnd w:id="46"/>
    </w:p>
    <w:tbl>
      <w:tblPr>
        <w:tblW w:w="9072" w:type="dxa"/>
        <w:tblLayout w:type="fixed"/>
        <w:tblCellMar>
          <w:left w:w="70" w:type="dxa"/>
          <w:right w:w="70" w:type="dxa"/>
        </w:tblCellMar>
        <w:tblLook w:val="04A0" w:firstRow="1" w:lastRow="0" w:firstColumn="1" w:lastColumn="0" w:noHBand="0" w:noVBand="1"/>
      </w:tblPr>
      <w:tblGrid>
        <w:gridCol w:w="1084"/>
        <w:gridCol w:w="443"/>
        <w:gridCol w:w="444"/>
        <w:gridCol w:w="444"/>
        <w:gridCol w:w="444"/>
        <w:gridCol w:w="443"/>
        <w:gridCol w:w="444"/>
        <w:gridCol w:w="444"/>
        <w:gridCol w:w="444"/>
        <w:gridCol w:w="444"/>
        <w:gridCol w:w="443"/>
        <w:gridCol w:w="444"/>
        <w:gridCol w:w="444"/>
        <w:gridCol w:w="444"/>
        <w:gridCol w:w="443"/>
        <w:gridCol w:w="444"/>
        <w:gridCol w:w="444"/>
        <w:gridCol w:w="444"/>
        <w:gridCol w:w="444"/>
      </w:tblGrid>
      <w:tr w:rsidR="00516072" w:rsidRPr="00516072" w14:paraId="57334425" w14:textId="77777777" w:rsidTr="00CC2C0B">
        <w:trPr>
          <w:cantSplit/>
          <w:trHeight w:val="300"/>
        </w:trPr>
        <w:tc>
          <w:tcPr>
            <w:tcW w:w="1084" w:type="dxa"/>
            <w:tcBorders>
              <w:top w:val="single" w:sz="12" w:space="0" w:color="auto"/>
            </w:tcBorders>
            <w:shd w:val="clear" w:color="auto" w:fill="auto"/>
            <w:noWrap/>
            <w:vAlign w:val="center"/>
            <w:hideMark/>
          </w:tcPr>
          <w:p w14:paraId="4C63A25D" w14:textId="77777777" w:rsidR="00516072" w:rsidRPr="008745C8" w:rsidRDefault="00516072" w:rsidP="008745C8">
            <w:pPr>
              <w:spacing w:line="240" w:lineRule="auto"/>
              <w:jc w:val="center"/>
              <w:rPr>
                <w:rFonts w:cs="Arial"/>
                <w:b/>
                <w:sz w:val="16"/>
                <w:szCs w:val="16"/>
              </w:rPr>
            </w:pPr>
          </w:p>
        </w:tc>
        <w:tc>
          <w:tcPr>
            <w:tcW w:w="7988" w:type="dxa"/>
            <w:gridSpan w:val="18"/>
            <w:tcBorders>
              <w:top w:val="single" w:sz="12" w:space="0" w:color="auto"/>
            </w:tcBorders>
            <w:shd w:val="clear" w:color="auto" w:fill="auto"/>
            <w:noWrap/>
            <w:vAlign w:val="center"/>
            <w:hideMark/>
          </w:tcPr>
          <w:p w14:paraId="2558B562" w14:textId="75FC8811" w:rsidR="00516072" w:rsidRPr="008745C8" w:rsidRDefault="00D01E8B" w:rsidP="008745C8">
            <w:pPr>
              <w:spacing w:line="240" w:lineRule="auto"/>
              <w:jc w:val="center"/>
              <w:rPr>
                <w:rFonts w:cs="Arial"/>
                <w:b/>
                <w:sz w:val="16"/>
                <w:szCs w:val="16"/>
              </w:rPr>
            </w:pPr>
            <w:r>
              <w:rPr>
                <w:rFonts w:cs="Arial"/>
                <w:b/>
                <w:sz w:val="16"/>
                <w:szCs w:val="16"/>
              </w:rPr>
              <w:t>Itens</w:t>
            </w:r>
          </w:p>
        </w:tc>
      </w:tr>
      <w:tr w:rsidR="00516072" w:rsidRPr="00516072" w14:paraId="3AC65427" w14:textId="77777777" w:rsidTr="00CC2C0B">
        <w:trPr>
          <w:cantSplit/>
          <w:trHeight w:val="300"/>
        </w:trPr>
        <w:tc>
          <w:tcPr>
            <w:tcW w:w="1084" w:type="dxa"/>
            <w:tcBorders>
              <w:bottom w:val="single" w:sz="2" w:space="0" w:color="auto"/>
            </w:tcBorders>
            <w:shd w:val="clear" w:color="auto" w:fill="auto"/>
            <w:noWrap/>
            <w:vAlign w:val="center"/>
            <w:hideMark/>
          </w:tcPr>
          <w:p w14:paraId="64CA2D96" w14:textId="7B997D83" w:rsidR="00516072" w:rsidRPr="008745C8" w:rsidRDefault="00D01E8B" w:rsidP="00A300A1">
            <w:pPr>
              <w:spacing w:line="240" w:lineRule="auto"/>
              <w:jc w:val="center"/>
              <w:rPr>
                <w:rFonts w:cs="Arial"/>
                <w:b/>
                <w:sz w:val="16"/>
                <w:szCs w:val="16"/>
              </w:rPr>
            </w:pPr>
            <w:r>
              <w:rPr>
                <w:rFonts w:cs="Arial"/>
                <w:b/>
                <w:sz w:val="16"/>
                <w:szCs w:val="16"/>
              </w:rPr>
              <w:t>Transações</w:t>
            </w:r>
          </w:p>
        </w:tc>
        <w:tc>
          <w:tcPr>
            <w:tcW w:w="443" w:type="dxa"/>
            <w:tcBorders>
              <w:top w:val="single" w:sz="2" w:space="0" w:color="auto"/>
              <w:bottom w:val="single" w:sz="2" w:space="0" w:color="auto"/>
            </w:tcBorders>
            <w:shd w:val="clear" w:color="auto" w:fill="auto"/>
            <w:noWrap/>
            <w:vAlign w:val="center"/>
            <w:hideMark/>
          </w:tcPr>
          <w:p w14:paraId="3B43ADC8" w14:textId="1A23F939" w:rsidR="00516072" w:rsidRPr="008745C8" w:rsidRDefault="008745C8" w:rsidP="008745C8">
            <w:pPr>
              <w:spacing w:line="240" w:lineRule="auto"/>
              <w:jc w:val="center"/>
              <w:rPr>
                <w:rFonts w:cs="Arial"/>
                <w:b/>
                <w:sz w:val="16"/>
                <w:szCs w:val="16"/>
              </w:rPr>
            </w:pPr>
            <w:r>
              <w:rPr>
                <w:rFonts w:cs="Arial"/>
                <w:b/>
                <w:sz w:val="16"/>
                <w:szCs w:val="16"/>
              </w:rPr>
              <w:t>1</w:t>
            </w:r>
          </w:p>
        </w:tc>
        <w:tc>
          <w:tcPr>
            <w:tcW w:w="444" w:type="dxa"/>
            <w:tcBorders>
              <w:top w:val="single" w:sz="2" w:space="0" w:color="auto"/>
              <w:bottom w:val="single" w:sz="2" w:space="0" w:color="auto"/>
            </w:tcBorders>
            <w:shd w:val="clear" w:color="auto" w:fill="auto"/>
            <w:noWrap/>
            <w:vAlign w:val="center"/>
          </w:tcPr>
          <w:p w14:paraId="2E6EA6C7" w14:textId="2B0FAF6B" w:rsidR="00516072" w:rsidRPr="008745C8" w:rsidRDefault="008745C8" w:rsidP="008745C8">
            <w:pPr>
              <w:spacing w:line="240" w:lineRule="auto"/>
              <w:jc w:val="center"/>
              <w:rPr>
                <w:rFonts w:cs="Arial"/>
                <w:b/>
                <w:sz w:val="16"/>
                <w:szCs w:val="16"/>
              </w:rPr>
            </w:pPr>
            <w:r>
              <w:rPr>
                <w:rFonts w:cs="Arial"/>
                <w:b/>
                <w:sz w:val="16"/>
                <w:szCs w:val="16"/>
              </w:rPr>
              <w:t>2</w:t>
            </w:r>
          </w:p>
        </w:tc>
        <w:tc>
          <w:tcPr>
            <w:tcW w:w="444" w:type="dxa"/>
            <w:tcBorders>
              <w:top w:val="single" w:sz="2" w:space="0" w:color="auto"/>
              <w:bottom w:val="single" w:sz="2" w:space="0" w:color="auto"/>
            </w:tcBorders>
            <w:shd w:val="clear" w:color="auto" w:fill="auto"/>
            <w:noWrap/>
            <w:vAlign w:val="center"/>
          </w:tcPr>
          <w:p w14:paraId="6600E0F4" w14:textId="13C95E56" w:rsidR="00516072" w:rsidRPr="008745C8" w:rsidRDefault="008745C8" w:rsidP="008745C8">
            <w:pPr>
              <w:spacing w:line="240" w:lineRule="auto"/>
              <w:jc w:val="center"/>
              <w:rPr>
                <w:rFonts w:cs="Arial"/>
                <w:b/>
                <w:sz w:val="16"/>
                <w:szCs w:val="16"/>
              </w:rPr>
            </w:pPr>
            <w:r>
              <w:rPr>
                <w:rFonts w:cs="Arial"/>
                <w:b/>
                <w:sz w:val="16"/>
                <w:szCs w:val="16"/>
              </w:rPr>
              <w:t>3</w:t>
            </w:r>
          </w:p>
        </w:tc>
        <w:tc>
          <w:tcPr>
            <w:tcW w:w="444" w:type="dxa"/>
            <w:tcBorders>
              <w:top w:val="single" w:sz="2" w:space="0" w:color="auto"/>
              <w:bottom w:val="single" w:sz="2" w:space="0" w:color="auto"/>
            </w:tcBorders>
            <w:shd w:val="clear" w:color="auto" w:fill="auto"/>
            <w:noWrap/>
            <w:vAlign w:val="center"/>
          </w:tcPr>
          <w:p w14:paraId="4AC2E77A" w14:textId="2F34C124" w:rsidR="00516072" w:rsidRPr="008745C8" w:rsidRDefault="008745C8" w:rsidP="008745C8">
            <w:pPr>
              <w:spacing w:line="240" w:lineRule="auto"/>
              <w:jc w:val="center"/>
              <w:rPr>
                <w:rFonts w:cs="Arial"/>
                <w:b/>
                <w:sz w:val="16"/>
                <w:szCs w:val="16"/>
              </w:rPr>
            </w:pPr>
            <w:r>
              <w:rPr>
                <w:rFonts w:cs="Arial"/>
                <w:b/>
                <w:sz w:val="16"/>
                <w:szCs w:val="16"/>
              </w:rPr>
              <w:t>4</w:t>
            </w:r>
          </w:p>
        </w:tc>
        <w:tc>
          <w:tcPr>
            <w:tcW w:w="443" w:type="dxa"/>
            <w:tcBorders>
              <w:top w:val="single" w:sz="2" w:space="0" w:color="auto"/>
              <w:bottom w:val="single" w:sz="2" w:space="0" w:color="auto"/>
            </w:tcBorders>
            <w:shd w:val="clear" w:color="auto" w:fill="auto"/>
            <w:noWrap/>
            <w:vAlign w:val="center"/>
          </w:tcPr>
          <w:p w14:paraId="3237104F" w14:textId="15E248E3" w:rsidR="00516072" w:rsidRPr="008745C8" w:rsidRDefault="008745C8" w:rsidP="008745C8">
            <w:pPr>
              <w:spacing w:line="240" w:lineRule="auto"/>
              <w:jc w:val="center"/>
              <w:rPr>
                <w:rFonts w:cs="Arial"/>
                <w:b/>
                <w:sz w:val="16"/>
                <w:szCs w:val="16"/>
              </w:rPr>
            </w:pPr>
            <w:r>
              <w:rPr>
                <w:rFonts w:cs="Arial"/>
                <w:b/>
                <w:sz w:val="16"/>
                <w:szCs w:val="16"/>
              </w:rPr>
              <w:t>5</w:t>
            </w:r>
          </w:p>
        </w:tc>
        <w:tc>
          <w:tcPr>
            <w:tcW w:w="444" w:type="dxa"/>
            <w:tcBorders>
              <w:top w:val="single" w:sz="2" w:space="0" w:color="auto"/>
              <w:bottom w:val="single" w:sz="2" w:space="0" w:color="auto"/>
            </w:tcBorders>
            <w:shd w:val="clear" w:color="auto" w:fill="auto"/>
            <w:noWrap/>
            <w:vAlign w:val="center"/>
          </w:tcPr>
          <w:p w14:paraId="05796A23" w14:textId="2512F8E5" w:rsidR="00516072" w:rsidRPr="008745C8" w:rsidRDefault="008745C8" w:rsidP="008745C8">
            <w:pPr>
              <w:spacing w:line="240" w:lineRule="auto"/>
              <w:jc w:val="center"/>
              <w:rPr>
                <w:rFonts w:cs="Arial"/>
                <w:b/>
                <w:sz w:val="16"/>
                <w:szCs w:val="16"/>
              </w:rPr>
            </w:pPr>
            <w:r>
              <w:rPr>
                <w:rFonts w:cs="Arial"/>
                <w:b/>
                <w:sz w:val="16"/>
                <w:szCs w:val="16"/>
              </w:rPr>
              <w:t>6</w:t>
            </w:r>
          </w:p>
        </w:tc>
        <w:tc>
          <w:tcPr>
            <w:tcW w:w="444" w:type="dxa"/>
            <w:tcBorders>
              <w:top w:val="single" w:sz="2" w:space="0" w:color="auto"/>
              <w:bottom w:val="single" w:sz="2" w:space="0" w:color="auto"/>
            </w:tcBorders>
            <w:shd w:val="clear" w:color="auto" w:fill="auto"/>
            <w:noWrap/>
            <w:vAlign w:val="center"/>
          </w:tcPr>
          <w:p w14:paraId="1DE9867A" w14:textId="63E32728" w:rsidR="00516072" w:rsidRPr="008745C8" w:rsidRDefault="008745C8" w:rsidP="008745C8">
            <w:pPr>
              <w:spacing w:line="240" w:lineRule="auto"/>
              <w:jc w:val="center"/>
              <w:rPr>
                <w:rFonts w:cs="Arial"/>
                <w:b/>
                <w:sz w:val="16"/>
                <w:szCs w:val="16"/>
              </w:rPr>
            </w:pPr>
            <w:r>
              <w:rPr>
                <w:rFonts w:cs="Arial"/>
                <w:b/>
                <w:sz w:val="16"/>
                <w:szCs w:val="16"/>
              </w:rPr>
              <w:t>7</w:t>
            </w:r>
          </w:p>
        </w:tc>
        <w:tc>
          <w:tcPr>
            <w:tcW w:w="444" w:type="dxa"/>
            <w:tcBorders>
              <w:top w:val="single" w:sz="2" w:space="0" w:color="auto"/>
              <w:bottom w:val="single" w:sz="2" w:space="0" w:color="auto"/>
            </w:tcBorders>
            <w:shd w:val="clear" w:color="auto" w:fill="auto"/>
            <w:noWrap/>
            <w:vAlign w:val="center"/>
          </w:tcPr>
          <w:p w14:paraId="22D8ADEB" w14:textId="1C620BB1" w:rsidR="00516072" w:rsidRPr="008745C8" w:rsidRDefault="008745C8" w:rsidP="008745C8">
            <w:pPr>
              <w:spacing w:line="240" w:lineRule="auto"/>
              <w:jc w:val="center"/>
              <w:rPr>
                <w:rFonts w:cs="Arial"/>
                <w:b/>
                <w:sz w:val="16"/>
                <w:szCs w:val="16"/>
              </w:rPr>
            </w:pPr>
            <w:r>
              <w:rPr>
                <w:rFonts w:cs="Arial"/>
                <w:b/>
                <w:sz w:val="16"/>
                <w:szCs w:val="16"/>
              </w:rPr>
              <w:t>8</w:t>
            </w:r>
          </w:p>
        </w:tc>
        <w:tc>
          <w:tcPr>
            <w:tcW w:w="444" w:type="dxa"/>
            <w:tcBorders>
              <w:top w:val="single" w:sz="2" w:space="0" w:color="auto"/>
              <w:bottom w:val="single" w:sz="2" w:space="0" w:color="auto"/>
            </w:tcBorders>
            <w:shd w:val="clear" w:color="auto" w:fill="auto"/>
            <w:noWrap/>
            <w:vAlign w:val="center"/>
          </w:tcPr>
          <w:p w14:paraId="6D94E1AA" w14:textId="786736D3" w:rsidR="00516072" w:rsidRPr="008745C8" w:rsidRDefault="008745C8" w:rsidP="008745C8">
            <w:pPr>
              <w:spacing w:line="240" w:lineRule="auto"/>
              <w:jc w:val="center"/>
              <w:rPr>
                <w:rFonts w:cs="Arial"/>
                <w:b/>
                <w:sz w:val="16"/>
                <w:szCs w:val="16"/>
              </w:rPr>
            </w:pPr>
            <w:r>
              <w:rPr>
                <w:rFonts w:cs="Arial"/>
                <w:b/>
                <w:sz w:val="16"/>
                <w:szCs w:val="16"/>
              </w:rPr>
              <w:t>9</w:t>
            </w:r>
          </w:p>
        </w:tc>
        <w:tc>
          <w:tcPr>
            <w:tcW w:w="443" w:type="dxa"/>
            <w:tcBorders>
              <w:top w:val="single" w:sz="2" w:space="0" w:color="auto"/>
              <w:bottom w:val="single" w:sz="2" w:space="0" w:color="auto"/>
            </w:tcBorders>
            <w:shd w:val="clear" w:color="auto" w:fill="auto"/>
            <w:noWrap/>
            <w:vAlign w:val="center"/>
          </w:tcPr>
          <w:p w14:paraId="03A23A09" w14:textId="2AAF3F54" w:rsidR="00516072" w:rsidRPr="008745C8" w:rsidRDefault="008745C8" w:rsidP="008745C8">
            <w:pPr>
              <w:spacing w:line="240" w:lineRule="auto"/>
              <w:jc w:val="center"/>
              <w:rPr>
                <w:rFonts w:cs="Arial"/>
                <w:b/>
                <w:sz w:val="16"/>
                <w:szCs w:val="16"/>
              </w:rPr>
            </w:pPr>
            <w:r>
              <w:rPr>
                <w:rFonts w:cs="Arial"/>
                <w:b/>
                <w:sz w:val="16"/>
                <w:szCs w:val="16"/>
              </w:rPr>
              <w:t>10</w:t>
            </w:r>
          </w:p>
        </w:tc>
        <w:tc>
          <w:tcPr>
            <w:tcW w:w="444" w:type="dxa"/>
            <w:tcBorders>
              <w:top w:val="single" w:sz="2" w:space="0" w:color="auto"/>
              <w:bottom w:val="single" w:sz="2" w:space="0" w:color="auto"/>
            </w:tcBorders>
            <w:shd w:val="clear" w:color="auto" w:fill="auto"/>
            <w:noWrap/>
            <w:vAlign w:val="center"/>
          </w:tcPr>
          <w:p w14:paraId="019927BE" w14:textId="201D4AF7" w:rsidR="00516072" w:rsidRPr="008745C8" w:rsidRDefault="008745C8" w:rsidP="008745C8">
            <w:pPr>
              <w:spacing w:line="240" w:lineRule="auto"/>
              <w:jc w:val="center"/>
              <w:rPr>
                <w:rFonts w:cs="Arial"/>
                <w:b/>
                <w:sz w:val="16"/>
                <w:szCs w:val="16"/>
              </w:rPr>
            </w:pPr>
            <w:r>
              <w:rPr>
                <w:rFonts w:cs="Arial"/>
                <w:b/>
                <w:sz w:val="16"/>
                <w:szCs w:val="16"/>
              </w:rPr>
              <w:t>11</w:t>
            </w:r>
          </w:p>
        </w:tc>
        <w:tc>
          <w:tcPr>
            <w:tcW w:w="444" w:type="dxa"/>
            <w:tcBorders>
              <w:top w:val="single" w:sz="2" w:space="0" w:color="auto"/>
              <w:bottom w:val="single" w:sz="2" w:space="0" w:color="auto"/>
            </w:tcBorders>
            <w:shd w:val="clear" w:color="auto" w:fill="auto"/>
            <w:noWrap/>
            <w:vAlign w:val="center"/>
          </w:tcPr>
          <w:p w14:paraId="6B96478A" w14:textId="1ED1AA38" w:rsidR="00516072" w:rsidRPr="008745C8" w:rsidRDefault="008745C8" w:rsidP="008745C8">
            <w:pPr>
              <w:spacing w:line="240" w:lineRule="auto"/>
              <w:jc w:val="center"/>
              <w:rPr>
                <w:rFonts w:cs="Arial"/>
                <w:b/>
                <w:sz w:val="16"/>
                <w:szCs w:val="16"/>
              </w:rPr>
            </w:pPr>
            <w:r>
              <w:rPr>
                <w:rFonts w:cs="Arial"/>
                <w:b/>
                <w:sz w:val="16"/>
                <w:szCs w:val="16"/>
              </w:rPr>
              <w:t>12</w:t>
            </w:r>
          </w:p>
        </w:tc>
        <w:tc>
          <w:tcPr>
            <w:tcW w:w="444" w:type="dxa"/>
            <w:tcBorders>
              <w:top w:val="single" w:sz="2" w:space="0" w:color="auto"/>
              <w:bottom w:val="single" w:sz="2" w:space="0" w:color="auto"/>
            </w:tcBorders>
            <w:shd w:val="clear" w:color="auto" w:fill="auto"/>
            <w:noWrap/>
            <w:vAlign w:val="center"/>
          </w:tcPr>
          <w:p w14:paraId="7F4356B7" w14:textId="6C7BDA91" w:rsidR="00516072" w:rsidRPr="008745C8" w:rsidRDefault="008745C8" w:rsidP="008745C8">
            <w:pPr>
              <w:spacing w:line="240" w:lineRule="auto"/>
              <w:jc w:val="center"/>
              <w:rPr>
                <w:rFonts w:cs="Arial"/>
                <w:b/>
                <w:sz w:val="16"/>
                <w:szCs w:val="16"/>
              </w:rPr>
            </w:pPr>
            <w:r>
              <w:rPr>
                <w:rFonts w:cs="Arial"/>
                <w:b/>
                <w:sz w:val="16"/>
                <w:szCs w:val="16"/>
              </w:rPr>
              <w:t>13</w:t>
            </w:r>
          </w:p>
        </w:tc>
        <w:tc>
          <w:tcPr>
            <w:tcW w:w="443" w:type="dxa"/>
            <w:tcBorders>
              <w:top w:val="single" w:sz="2" w:space="0" w:color="auto"/>
              <w:bottom w:val="single" w:sz="2" w:space="0" w:color="auto"/>
            </w:tcBorders>
            <w:shd w:val="clear" w:color="auto" w:fill="auto"/>
            <w:noWrap/>
            <w:vAlign w:val="center"/>
          </w:tcPr>
          <w:p w14:paraId="5562B147" w14:textId="667CDDAA" w:rsidR="00516072" w:rsidRPr="008745C8" w:rsidRDefault="008745C8" w:rsidP="008745C8">
            <w:pPr>
              <w:spacing w:line="240" w:lineRule="auto"/>
              <w:jc w:val="center"/>
              <w:rPr>
                <w:rFonts w:cs="Arial"/>
                <w:b/>
                <w:sz w:val="16"/>
                <w:szCs w:val="16"/>
              </w:rPr>
            </w:pPr>
            <w:r>
              <w:rPr>
                <w:rFonts w:cs="Arial"/>
                <w:b/>
                <w:sz w:val="16"/>
                <w:szCs w:val="16"/>
              </w:rPr>
              <w:t>14</w:t>
            </w:r>
          </w:p>
        </w:tc>
        <w:tc>
          <w:tcPr>
            <w:tcW w:w="444" w:type="dxa"/>
            <w:tcBorders>
              <w:top w:val="single" w:sz="2" w:space="0" w:color="auto"/>
              <w:bottom w:val="single" w:sz="2" w:space="0" w:color="auto"/>
            </w:tcBorders>
            <w:shd w:val="clear" w:color="auto" w:fill="auto"/>
            <w:noWrap/>
            <w:vAlign w:val="center"/>
          </w:tcPr>
          <w:p w14:paraId="4637C1F1" w14:textId="5F50BFA9" w:rsidR="00516072" w:rsidRPr="008745C8" w:rsidRDefault="008745C8" w:rsidP="008745C8">
            <w:pPr>
              <w:spacing w:line="240" w:lineRule="auto"/>
              <w:jc w:val="center"/>
              <w:rPr>
                <w:rFonts w:cs="Arial"/>
                <w:b/>
                <w:sz w:val="16"/>
                <w:szCs w:val="16"/>
              </w:rPr>
            </w:pPr>
            <w:r>
              <w:rPr>
                <w:rFonts w:cs="Arial"/>
                <w:b/>
                <w:sz w:val="16"/>
                <w:szCs w:val="16"/>
              </w:rPr>
              <w:t>15</w:t>
            </w:r>
          </w:p>
        </w:tc>
        <w:tc>
          <w:tcPr>
            <w:tcW w:w="444" w:type="dxa"/>
            <w:tcBorders>
              <w:top w:val="single" w:sz="2" w:space="0" w:color="auto"/>
              <w:bottom w:val="single" w:sz="2" w:space="0" w:color="auto"/>
            </w:tcBorders>
            <w:shd w:val="clear" w:color="auto" w:fill="auto"/>
            <w:noWrap/>
            <w:vAlign w:val="center"/>
          </w:tcPr>
          <w:p w14:paraId="64180986" w14:textId="37D5AEBB" w:rsidR="00516072" w:rsidRPr="008745C8" w:rsidRDefault="008745C8" w:rsidP="008745C8">
            <w:pPr>
              <w:spacing w:line="240" w:lineRule="auto"/>
              <w:jc w:val="center"/>
              <w:rPr>
                <w:rFonts w:cs="Arial"/>
                <w:b/>
                <w:sz w:val="16"/>
                <w:szCs w:val="16"/>
              </w:rPr>
            </w:pPr>
            <w:r>
              <w:rPr>
                <w:rFonts w:cs="Arial"/>
                <w:b/>
                <w:sz w:val="16"/>
                <w:szCs w:val="16"/>
              </w:rPr>
              <w:t>16</w:t>
            </w:r>
          </w:p>
        </w:tc>
        <w:tc>
          <w:tcPr>
            <w:tcW w:w="444" w:type="dxa"/>
            <w:tcBorders>
              <w:top w:val="single" w:sz="2" w:space="0" w:color="auto"/>
              <w:bottom w:val="single" w:sz="2" w:space="0" w:color="auto"/>
            </w:tcBorders>
            <w:shd w:val="clear" w:color="auto" w:fill="auto"/>
            <w:noWrap/>
            <w:vAlign w:val="center"/>
          </w:tcPr>
          <w:p w14:paraId="093244C2" w14:textId="1B9D0AD6" w:rsidR="00516072" w:rsidRPr="008745C8" w:rsidRDefault="008745C8" w:rsidP="008745C8">
            <w:pPr>
              <w:spacing w:line="240" w:lineRule="auto"/>
              <w:jc w:val="center"/>
              <w:rPr>
                <w:rFonts w:cs="Arial"/>
                <w:b/>
                <w:sz w:val="16"/>
                <w:szCs w:val="16"/>
              </w:rPr>
            </w:pPr>
            <w:r>
              <w:rPr>
                <w:rFonts w:cs="Arial"/>
                <w:b/>
                <w:sz w:val="16"/>
                <w:szCs w:val="16"/>
              </w:rPr>
              <w:t>17</w:t>
            </w:r>
          </w:p>
        </w:tc>
        <w:tc>
          <w:tcPr>
            <w:tcW w:w="444" w:type="dxa"/>
            <w:tcBorders>
              <w:top w:val="single" w:sz="2" w:space="0" w:color="auto"/>
              <w:bottom w:val="single" w:sz="2" w:space="0" w:color="auto"/>
            </w:tcBorders>
            <w:shd w:val="clear" w:color="auto" w:fill="auto"/>
            <w:noWrap/>
            <w:vAlign w:val="center"/>
          </w:tcPr>
          <w:p w14:paraId="6884693E" w14:textId="72B5717B" w:rsidR="00516072" w:rsidRPr="008745C8" w:rsidRDefault="008745C8" w:rsidP="008745C8">
            <w:pPr>
              <w:spacing w:line="240" w:lineRule="auto"/>
              <w:jc w:val="center"/>
              <w:rPr>
                <w:rFonts w:cs="Arial"/>
                <w:b/>
                <w:sz w:val="16"/>
                <w:szCs w:val="16"/>
              </w:rPr>
            </w:pPr>
            <w:r>
              <w:rPr>
                <w:rFonts w:cs="Arial"/>
                <w:b/>
                <w:sz w:val="16"/>
                <w:szCs w:val="16"/>
              </w:rPr>
              <w:t>18</w:t>
            </w:r>
          </w:p>
        </w:tc>
      </w:tr>
      <w:tr w:rsidR="00516072" w:rsidRPr="00516072" w14:paraId="6FB100CA" w14:textId="77777777" w:rsidTr="00CC2C0B">
        <w:trPr>
          <w:cantSplit/>
          <w:trHeight w:val="300"/>
        </w:trPr>
        <w:tc>
          <w:tcPr>
            <w:tcW w:w="1084" w:type="dxa"/>
            <w:tcBorders>
              <w:top w:val="single" w:sz="2" w:space="0" w:color="auto"/>
            </w:tcBorders>
            <w:shd w:val="clear" w:color="auto" w:fill="auto"/>
            <w:noWrap/>
            <w:vAlign w:val="center"/>
          </w:tcPr>
          <w:p w14:paraId="659733D5" w14:textId="18D737AA" w:rsidR="00516072" w:rsidRPr="008745C8" w:rsidRDefault="008745C8" w:rsidP="00A300A1">
            <w:pPr>
              <w:spacing w:line="240" w:lineRule="auto"/>
              <w:jc w:val="center"/>
              <w:rPr>
                <w:rFonts w:cs="Arial"/>
                <w:b/>
                <w:sz w:val="16"/>
                <w:szCs w:val="16"/>
              </w:rPr>
            </w:pPr>
            <w:r>
              <w:rPr>
                <w:rFonts w:cs="Arial"/>
                <w:b/>
                <w:sz w:val="16"/>
                <w:szCs w:val="16"/>
              </w:rPr>
              <w:t>1</w:t>
            </w:r>
          </w:p>
        </w:tc>
        <w:tc>
          <w:tcPr>
            <w:tcW w:w="443" w:type="dxa"/>
            <w:tcBorders>
              <w:top w:val="single" w:sz="2" w:space="0" w:color="auto"/>
            </w:tcBorders>
            <w:shd w:val="clear" w:color="auto" w:fill="auto"/>
            <w:noWrap/>
            <w:vAlign w:val="center"/>
            <w:hideMark/>
          </w:tcPr>
          <w:p w14:paraId="74AC6025" w14:textId="77777777" w:rsidR="00516072" w:rsidRPr="008745C8" w:rsidRDefault="00516072" w:rsidP="008745C8">
            <w:pPr>
              <w:spacing w:line="240" w:lineRule="auto"/>
              <w:jc w:val="center"/>
              <w:rPr>
                <w:rFonts w:cs="Arial"/>
                <w:sz w:val="16"/>
                <w:szCs w:val="16"/>
              </w:rPr>
            </w:pPr>
            <w:bookmarkStart w:id="47" w:name="RANGE!B4:S18"/>
            <w:r w:rsidRPr="008745C8">
              <w:rPr>
                <w:rFonts w:cs="Arial"/>
                <w:sz w:val="16"/>
                <w:szCs w:val="16"/>
              </w:rPr>
              <w:t>1</w:t>
            </w:r>
            <w:bookmarkEnd w:id="47"/>
          </w:p>
        </w:tc>
        <w:tc>
          <w:tcPr>
            <w:tcW w:w="444" w:type="dxa"/>
            <w:tcBorders>
              <w:top w:val="single" w:sz="2" w:space="0" w:color="auto"/>
            </w:tcBorders>
            <w:shd w:val="clear" w:color="auto" w:fill="auto"/>
            <w:noWrap/>
            <w:vAlign w:val="center"/>
            <w:hideMark/>
          </w:tcPr>
          <w:p w14:paraId="13F16F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3053C3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89CE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top w:val="single" w:sz="2" w:space="0" w:color="auto"/>
            </w:tcBorders>
            <w:shd w:val="clear" w:color="auto" w:fill="auto"/>
            <w:noWrap/>
            <w:vAlign w:val="center"/>
            <w:hideMark/>
          </w:tcPr>
          <w:p w14:paraId="79C8D8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2929F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2B3BA2C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E1638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6B4B9D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1E4B427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842317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E6F7DD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063B670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2FEBC9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03B0B7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D8E5C6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497B44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F0F9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70A3EC79" w14:textId="77777777" w:rsidTr="00CC2C0B">
        <w:trPr>
          <w:cantSplit/>
          <w:trHeight w:val="300"/>
        </w:trPr>
        <w:tc>
          <w:tcPr>
            <w:tcW w:w="1084" w:type="dxa"/>
            <w:shd w:val="clear" w:color="auto" w:fill="auto"/>
            <w:noWrap/>
            <w:vAlign w:val="center"/>
          </w:tcPr>
          <w:p w14:paraId="747843B6" w14:textId="09CC78C3" w:rsidR="00516072" w:rsidRPr="008745C8" w:rsidRDefault="008745C8" w:rsidP="00A300A1">
            <w:pPr>
              <w:spacing w:line="240" w:lineRule="auto"/>
              <w:jc w:val="center"/>
              <w:rPr>
                <w:rFonts w:cs="Arial"/>
                <w:b/>
                <w:sz w:val="16"/>
                <w:szCs w:val="16"/>
              </w:rPr>
            </w:pPr>
            <w:r>
              <w:rPr>
                <w:rFonts w:cs="Arial"/>
                <w:b/>
                <w:sz w:val="16"/>
                <w:szCs w:val="16"/>
              </w:rPr>
              <w:t>2</w:t>
            </w:r>
          </w:p>
        </w:tc>
        <w:tc>
          <w:tcPr>
            <w:tcW w:w="443" w:type="dxa"/>
            <w:shd w:val="clear" w:color="auto" w:fill="auto"/>
            <w:noWrap/>
            <w:vAlign w:val="center"/>
            <w:hideMark/>
          </w:tcPr>
          <w:p w14:paraId="44CA808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B256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A1A6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6E7A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453FF3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5732D2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98569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53F7AE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F5B072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22D1F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813F4A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09D527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7117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39741F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CCB263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850C7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33B92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621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5EBE7A7" w14:textId="77777777" w:rsidTr="00CC2C0B">
        <w:trPr>
          <w:cantSplit/>
          <w:trHeight w:val="300"/>
        </w:trPr>
        <w:tc>
          <w:tcPr>
            <w:tcW w:w="1084" w:type="dxa"/>
            <w:shd w:val="clear" w:color="auto" w:fill="auto"/>
            <w:noWrap/>
            <w:vAlign w:val="center"/>
          </w:tcPr>
          <w:p w14:paraId="5BB3DBC3" w14:textId="044175EF" w:rsidR="00516072" w:rsidRPr="008745C8" w:rsidRDefault="008745C8" w:rsidP="00A300A1">
            <w:pPr>
              <w:spacing w:line="240" w:lineRule="auto"/>
              <w:jc w:val="center"/>
              <w:rPr>
                <w:rFonts w:cs="Arial"/>
                <w:b/>
                <w:sz w:val="16"/>
                <w:szCs w:val="16"/>
              </w:rPr>
            </w:pPr>
            <w:r>
              <w:rPr>
                <w:rFonts w:cs="Arial"/>
                <w:b/>
                <w:sz w:val="16"/>
                <w:szCs w:val="16"/>
              </w:rPr>
              <w:t>3</w:t>
            </w:r>
          </w:p>
        </w:tc>
        <w:tc>
          <w:tcPr>
            <w:tcW w:w="443" w:type="dxa"/>
            <w:shd w:val="clear" w:color="auto" w:fill="auto"/>
            <w:noWrap/>
            <w:vAlign w:val="center"/>
            <w:hideMark/>
          </w:tcPr>
          <w:p w14:paraId="1E02A0C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DEE3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C7FD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D6091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CBD37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00483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FDF30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5007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9407D4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2A1300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1799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5A6BB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1E24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0055117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8C2D2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CA44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273D1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C5F7A8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1DFF4BBF" w14:textId="77777777" w:rsidTr="00CC2C0B">
        <w:trPr>
          <w:cantSplit/>
          <w:trHeight w:val="300"/>
        </w:trPr>
        <w:tc>
          <w:tcPr>
            <w:tcW w:w="1084" w:type="dxa"/>
            <w:shd w:val="clear" w:color="auto" w:fill="auto"/>
            <w:noWrap/>
            <w:vAlign w:val="center"/>
          </w:tcPr>
          <w:p w14:paraId="0622D95F" w14:textId="5E5601ED" w:rsidR="00516072" w:rsidRPr="008745C8" w:rsidRDefault="008745C8" w:rsidP="00A300A1">
            <w:pPr>
              <w:spacing w:line="240" w:lineRule="auto"/>
              <w:jc w:val="center"/>
              <w:rPr>
                <w:rFonts w:cs="Arial"/>
                <w:b/>
                <w:sz w:val="16"/>
                <w:szCs w:val="16"/>
              </w:rPr>
            </w:pPr>
            <w:r>
              <w:rPr>
                <w:rFonts w:cs="Arial"/>
                <w:b/>
                <w:sz w:val="16"/>
                <w:szCs w:val="16"/>
              </w:rPr>
              <w:lastRenderedPageBreak/>
              <w:t>4</w:t>
            </w:r>
          </w:p>
        </w:tc>
        <w:tc>
          <w:tcPr>
            <w:tcW w:w="443" w:type="dxa"/>
            <w:shd w:val="clear" w:color="auto" w:fill="auto"/>
            <w:noWrap/>
            <w:vAlign w:val="center"/>
            <w:hideMark/>
          </w:tcPr>
          <w:p w14:paraId="01F9D3F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45D5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24BA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E197C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2BAA6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D8C60F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D7022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1D8C8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7FE36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942EA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73326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04E5E4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984AB0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1A128F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EAC8EB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ED36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35032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69CF21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B981880" w14:textId="77777777" w:rsidTr="00CC2C0B">
        <w:trPr>
          <w:cantSplit/>
          <w:trHeight w:val="300"/>
        </w:trPr>
        <w:tc>
          <w:tcPr>
            <w:tcW w:w="1084" w:type="dxa"/>
            <w:shd w:val="clear" w:color="auto" w:fill="auto"/>
            <w:noWrap/>
            <w:vAlign w:val="center"/>
          </w:tcPr>
          <w:p w14:paraId="6609A27F" w14:textId="2494D277" w:rsidR="00516072" w:rsidRPr="008745C8" w:rsidRDefault="008745C8" w:rsidP="00A300A1">
            <w:pPr>
              <w:spacing w:line="240" w:lineRule="auto"/>
              <w:jc w:val="center"/>
              <w:rPr>
                <w:rFonts w:cs="Arial"/>
                <w:b/>
                <w:sz w:val="16"/>
                <w:szCs w:val="16"/>
              </w:rPr>
            </w:pPr>
            <w:r>
              <w:rPr>
                <w:rFonts w:cs="Arial"/>
                <w:b/>
                <w:sz w:val="16"/>
                <w:szCs w:val="16"/>
              </w:rPr>
              <w:t>5</w:t>
            </w:r>
          </w:p>
        </w:tc>
        <w:tc>
          <w:tcPr>
            <w:tcW w:w="443" w:type="dxa"/>
            <w:shd w:val="clear" w:color="auto" w:fill="auto"/>
            <w:noWrap/>
            <w:vAlign w:val="center"/>
            <w:hideMark/>
          </w:tcPr>
          <w:p w14:paraId="1AABC04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FB101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FA649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96F130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53A4FD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15791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7D44C7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6863F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40172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0C41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D6083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AAA47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886D1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9CD653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0DD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736EE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566AF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B53740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91B9F6D" w14:textId="77777777" w:rsidTr="00CC2C0B">
        <w:trPr>
          <w:cantSplit/>
          <w:trHeight w:val="300"/>
        </w:trPr>
        <w:tc>
          <w:tcPr>
            <w:tcW w:w="1084" w:type="dxa"/>
            <w:shd w:val="clear" w:color="auto" w:fill="auto"/>
            <w:noWrap/>
            <w:vAlign w:val="center"/>
          </w:tcPr>
          <w:p w14:paraId="24F0B10E" w14:textId="7C5AF23F" w:rsidR="00516072" w:rsidRPr="008745C8" w:rsidRDefault="008745C8" w:rsidP="00A300A1">
            <w:pPr>
              <w:spacing w:line="240" w:lineRule="auto"/>
              <w:jc w:val="center"/>
              <w:rPr>
                <w:rFonts w:cs="Arial"/>
                <w:b/>
                <w:sz w:val="16"/>
                <w:szCs w:val="16"/>
              </w:rPr>
            </w:pPr>
            <w:r>
              <w:rPr>
                <w:rFonts w:cs="Arial"/>
                <w:b/>
                <w:sz w:val="16"/>
                <w:szCs w:val="16"/>
              </w:rPr>
              <w:t>6</w:t>
            </w:r>
          </w:p>
        </w:tc>
        <w:tc>
          <w:tcPr>
            <w:tcW w:w="443" w:type="dxa"/>
            <w:shd w:val="clear" w:color="auto" w:fill="auto"/>
            <w:noWrap/>
            <w:vAlign w:val="center"/>
            <w:hideMark/>
          </w:tcPr>
          <w:p w14:paraId="40C535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A86A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00A0BF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C78B77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E2298A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46613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0D014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8F7E44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8FC60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FE267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16AF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25A560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EA3D4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E14E59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B9AF3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884DD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C2F7A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4854E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2E668B34" w14:textId="77777777" w:rsidTr="00CC2C0B">
        <w:trPr>
          <w:cantSplit/>
          <w:trHeight w:val="300"/>
        </w:trPr>
        <w:tc>
          <w:tcPr>
            <w:tcW w:w="1084" w:type="dxa"/>
            <w:shd w:val="clear" w:color="auto" w:fill="auto"/>
            <w:noWrap/>
            <w:vAlign w:val="center"/>
          </w:tcPr>
          <w:p w14:paraId="03BFCC14" w14:textId="480C64FB" w:rsidR="00516072" w:rsidRPr="008745C8" w:rsidRDefault="008745C8" w:rsidP="00A300A1">
            <w:pPr>
              <w:spacing w:line="240" w:lineRule="auto"/>
              <w:jc w:val="center"/>
              <w:rPr>
                <w:rFonts w:cs="Arial"/>
                <w:b/>
                <w:sz w:val="16"/>
                <w:szCs w:val="16"/>
              </w:rPr>
            </w:pPr>
            <w:r>
              <w:rPr>
                <w:rFonts w:cs="Arial"/>
                <w:b/>
                <w:sz w:val="16"/>
                <w:szCs w:val="16"/>
              </w:rPr>
              <w:t>7</w:t>
            </w:r>
          </w:p>
        </w:tc>
        <w:tc>
          <w:tcPr>
            <w:tcW w:w="443" w:type="dxa"/>
            <w:shd w:val="clear" w:color="auto" w:fill="auto"/>
            <w:noWrap/>
            <w:vAlign w:val="center"/>
            <w:hideMark/>
          </w:tcPr>
          <w:p w14:paraId="7004C69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242CEC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80410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EE86F1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5FA577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FFB2E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379BC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5F95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FF848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FDF0D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30CE0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063B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16066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A013CF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C8DBB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597F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86FE6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FD60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6776243" w14:textId="77777777" w:rsidTr="00CC2C0B">
        <w:trPr>
          <w:cantSplit/>
          <w:trHeight w:val="300"/>
        </w:trPr>
        <w:tc>
          <w:tcPr>
            <w:tcW w:w="1084" w:type="dxa"/>
            <w:shd w:val="clear" w:color="auto" w:fill="auto"/>
            <w:noWrap/>
            <w:vAlign w:val="center"/>
          </w:tcPr>
          <w:p w14:paraId="2EF7254E" w14:textId="1E8AC209" w:rsidR="00516072" w:rsidRPr="008745C8" w:rsidRDefault="008745C8" w:rsidP="00A300A1">
            <w:pPr>
              <w:spacing w:line="240" w:lineRule="auto"/>
              <w:jc w:val="center"/>
              <w:rPr>
                <w:rFonts w:cs="Arial"/>
                <w:b/>
                <w:sz w:val="16"/>
                <w:szCs w:val="16"/>
              </w:rPr>
            </w:pPr>
            <w:r>
              <w:rPr>
                <w:rFonts w:cs="Arial"/>
                <w:b/>
                <w:sz w:val="16"/>
                <w:szCs w:val="16"/>
              </w:rPr>
              <w:t>8</w:t>
            </w:r>
          </w:p>
        </w:tc>
        <w:tc>
          <w:tcPr>
            <w:tcW w:w="443" w:type="dxa"/>
            <w:shd w:val="clear" w:color="auto" w:fill="auto"/>
            <w:noWrap/>
            <w:vAlign w:val="center"/>
            <w:hideMark/>
          </w:tcPr>
          <w:p w14:paraId="5A5EEBE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68C59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4E9A8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8A62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AE2DA2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BD838C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106002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E3FDEC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35294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29C0A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6D11A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EE0DB2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43779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E50170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19037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A7EF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9FCF7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7175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27069C89" w14:textId="77777777" w:rsidTr="00CC2C0B">
        <w:trPr>
          <w:cantSplit/>
          <w:trHeight w:val="300"/>
        </w:trPr>
        <w:tc>
          <w:tcPr>
            <w:tcW w:w="1084" w:type="dxa"/>
            <w:shd w:val="clear" w:color="auto" w:fill="auto"/>
            <w:noWrap/>
            <w:vAlign w:val="center"/>
          </w:tcPr>
          <w:p w14:paraId="6D016F44" w14:textId="4C42865F" w:rsidR="00516072" w:rsidRPr="008745C8" w:rsidRDefault="008745C8" w:rsidP="00A300A1">
            <w:pPr>
              <w:spacing w:line="240" w:lineRule="auto"/>
              <w:jc w:val="center"/>
              <w:rPr>
                <w:rFonts w:cs="Arial"/>
                <w:b/>
                <w:sz w:val="16"/>
                <w:szCs w:val="16"/>
              </w:rPr>
            </w:pPr>
            <w:r>
              <w:rPr>
                <w:rFonts w:cs="Arial"/>
                <w:b/>
                <w:sz w:val="16"/>
                <w:szCs w:val="16"/>
              </w:rPr>
              <w:t>9</w:t>
            </w:r>
          </w:p>
        </w:tc>
        <w:tc>
          <w:tcPr>
            <w:tcW w:w="443" w:type="dxa"/>
            <w:shd w:val="clear" w:color="auto" w:fill="auto"/>
            <w:noWrap/>
            <w:vAlign w:val="center"/>
            <w:hideMark/>
          </w:tcPr>
          <w:p w14:paraId="6B16761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E44D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9632A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52B3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BC0454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A2F83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BD767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1B450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D86BB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D8183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1256D3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3DBA7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A86AA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4100F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740356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4E0B6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1978B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37F0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0B5D689" w14:textId="77777777" w:rsidTr="00CC2C0B">
        <w:trPr>
          <w:cantSplit/>
          <w:trHeight w:val="300"/>
        </w:trPr>
        <w:tc>
          <w:tcPr>
            <w:tcW w:w="1084" w:type="dxa"/>
            <w:shd w:val="clear" w:color="auto" w:fill="auto"/>
            <w:noWrap/>
            <w:vAlign w:val="center"/>
          </w:tcPr>
          <w:p w14:paraId="43AFFC9A" w14:textId="2F29BFB5" w:rsidR="00516072" w:rsidRPr="008745C8" w:rsidRDefault="008745C8" w:rsidP="00A300A1">
            <w:pPr>
              <w:spacing w:line="240" w:lineRule="auto"/>
              <w:jc w:val="center"/>
              <w:rPr>
                <w:rFonts w:cs="Arial"/>
                <w:b/>
                <w:sz w:val="16"/>
                <w:szCs w:val="16"/>
              </w:rPr>
            </w:pPr>
            <w:r>
              <w:rPr>
                <w:rFonts w:cs="Arial"/>
                <w:b/>
                <w:sz w:val="16"/>
                <w:szCs w:val="16"/>
              </w:rPr>
              <w:t>10</w:t>
            </w:r>
          </w:p>
        </w:tc>
        <w:tc>
          <w:tcPr>
            <w:tcW w:w="443" w:type="dxa"/>
            <w:shd w:val="clear" w:color="auto" w:fill="auto"/>
            <w:noWrap/>
            <w:vAlign w:val="center"/>
            <w:hideMark/>
          </w:tcPr>
          <w:p w14:paraId="517A68B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00F832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2841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96A36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AB1CA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B8B97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B0F9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64792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F8A042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1CCEEED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AC91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C6549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B992F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E47198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AAC15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C8A93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20F43D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A92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04FA4AEC" w14:textId="77777777" w:rsidTr="00CC2C0B">
        <w:trPr>
          <w:cantSplit/>
          <w:trHeight w:val="300"/>
        </w:trPr>
        <w:tc>
          <w:tcPr>
            <w:tcW w:w="1084" w:type="dxa"/>
            <w:shd w:val="clear" w:color="auto" w:fill="auto"/>
            <w:noWrap/>
            <w:vAlign w:val="center"/>
          </w:tcPr>
          <w:p w14:paraId="5AF3FC9E" w14:textId="3FAE8451" w:rsidR="00516072" w:rsidRPr="008745C8" w:rsidRDefault="008745C8" w:rsidP="00A300A1">
            <w:pPr>
              <w:spacing w:line="240" w:lineRule="auto"/>
              <w:jc w:val="center"/>
              <w:rPr>
                <w:rFonts w:cs="Arial"/>
                <w:b/>
                <w:sz w:val="16"/>
                <w:szCs w:val="16"/>
              </w:rPr>
            </w:pPr>
            <w:r>
              <w:rPr>
                <w:rFonts w:cs="Arial"/>
                <w:b/>
                <w:sz w:val="16"/>
                <w:szCs w:val="16"/>
              </w:rPr>
              <w:t>11</w:t>
            </w:r>
          </w:p>
        </w:tc>
        <w:tc>
          <w:tcPr>
            <w:tcW w:w="443" w:type="dxa"/>
            <w:shd w:val="clear" w:color="auto" w:fill="auto"/>
            <w:noWrap/>
            <w:vAlign w:val="center"/>
            <w:hideMark/>
          </w:tcPr>
          <w:p w14:paraId="5D2F11B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C86A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0B937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8649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6B169E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37E19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DD6133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8AB985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9FF40E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068CF5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FE6B05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06F5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5FF8D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7E0B77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EAD3E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D01A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BA630B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1A8D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3436F38" w14:textId="77777777" w:rsidTr="00CC2C0B">
        <w:trPr>
          <w:cantSplit/>
          <w:trHeight w:val="300"/>
        </w:trPr>
        <w:tc>
          <w:tcPr>
            <w:tcW w:w="1084" w:type="dxa"/>
            <w:shd w:val="clear" w:color="auto" w:fill="auto"/>
            <w:noWrap/>
            <w:vAlign w:val="center"/>
          </w:tcPr>
          <w:p w14:paraId="1118FB28" w14:textId="2516F4DD" w:rsidR="00516072" w:rsidRPr="008745C8" w:rsidRDefault="008745C8" w:rsidP="00A300A1">
            <w:pPr>
              <w:spacing w:line="240" w:lineRule="auto"/>
              <w:jc w:val="center"/>
              <w:rPr>
                <w:rFonts w:cs="Arial"/>
                <w:b/>
                <w:sz w:val="16"/>
                <w:szCs w:val="16"/>
              </w:rPr>
            </w:pPr>
            <w:r>
              <w:rPr>
                <w:rFonts w:cs="Arial"/>
                <w:b/>
                <w:sz w:val="16"/>
                <w:szCs w:val="16"/>
              </w:rPr>
              <w:t>12</w:t>
            </w:r>
          </w:p>
        </w:tc>
        <w:tc>
          <w:tcPr>
            <w:tcW w:w="443" w:type="dxa"/>
            <w:shd w:val="clear" w:color="auto" w:fill="auto"/>
            <w:noWrap/>
            <w:vAlign w:val="center"/>
            <w:hideMark/>
          </w:tcPr>
          <w:p w14:paraId="0667E2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6C38A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4C761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E6C4E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31C7A1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8438E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8764B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A2E87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FF289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8C58EF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0A463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B356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AE7946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134D6B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1DCCC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9468F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2F3FA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4D53AF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3A7FD9F3" w14:textId="77777777" w:rsidTr="00CC2C0B">
        <w:trPr>
          <w:cantSplit/>
          <w:trHeight w:val="300"/>
        </w:trPr>
        <w:tc>
          <w:tcPr>
            <w:tcW w:w="1084" w:type="dxa"/>
            <w:shd w:val="clear" w:color="auto" w:fill="auto"/>
            <w:noWrap/>
            <w:vAlign w:val="center"/>
          </w:tcPr>
          <w:p w14:paraId="0D0E8340" w14:textId="7CBC892A" w:rsidR="00516072" w:rsidRPr="008745C8" w:rsidRDefault="008745C8" w:rsidP="00A300A1">
            <w:pPr>
              <w:spacing w:line="240" w:lineRule="auto"/>
              <w:jc w:val="center"/>
              <w:rPr>
                <w:rFonts w:cs="Arial"/>
                <w:b/>
                <w:sz w:val="16"/>
                <w:szCs w:val="16"/>
              </w:rPr>
            </w:pPr>
            <w:r>
              <w:rPr>
                <w:rFonts w:cs="Arial"/>
                <w:b/>
                <w:sz w:val="16"/>
                <w:szCs w:val="16"/>
              </w:rPr>
              <w:t>13</w:t>
            </w:r>
          </w:p>
        </w:tc>
        <w:tc>
          <w:tcPr>
            <w:tcW w:w="443" w:type="dxa"/>
            <w:shd w:val="clear" w:color="auto" w:fill="auto"/>
            <w:noWrap/>
            <w:vAlign w:val="center"/>
            <w:hideMark/>
          </w:tcPr>
          <w:p w14:paraId="00CDE1C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5C4E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2D83C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A264FF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AD6F11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B5C3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A3D7C8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3E00D8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572F75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36887B0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E4D0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119DC7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82CB8C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6B946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2C91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7A9E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C39F85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FA46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B931384" w14:textId="77777777" w:rsidTr="00CC2C0B">
        <w:trPr>
          <w:cantSplit/>
          <w:trHeight w:val="300"/>
        </w:trPr>
        <w:tc>
          <w:tcPr>
            <w:tcW w:w="1084" w:type="dxa"/>
            <w:shd w:val="clear" w:color="auto" w:fill="auto"/>
            <w:noWrap/>
            <w:vAlign w:val="center"/>
          </w:tcPr>
          <w:p w14:paraId="55D90FAD" w14:textId="67E70A04" w:rsidR="00516072" w:rsidRPr="008745C8" w:rsidRDefault="008745C8" w:rsidP="00A300A1">
            <w:pPr>
              <w:spacing w:line="240" w:lineRule="auto"/>
              <w:jc w:val="center"/>
              <w:rPr>
                <w:rFonts w:cs="Arial"/>
                <w:b/>
                <w:sz w:val="16"/>
                <w:szCs w:val="16"/>
              </w:rPr>
            </w:pPr>
            <w:r>
              <w:rPr>
                <w:rFonts w:cs="Arial"/>
                <w:b/>
                <w:sz w:val="16"/>
                <w:szCs w:val="16"/>
              </w:rPr>
              <w:t>14</w:t>
            </w:r>
          </w:p>
        </w:tc>
        <w:tc>
          <w:tcPr>
            <w:tcW w:w="443" w:type="dxa"/>
            <w:shd w:val="clear" w:color="auto" w:fill="auto"/>
            <w:noWrap/>
            <w:vAlign w:val="center"/>
            <w:hideMark/>
          </w:tcPr>
          <w:p w14:paraId="033B35D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18E4D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B34AFA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42F8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74BC7D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3F452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34C90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B5C0C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54700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FF2B2D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487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AA144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7CB1C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6040F7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4D1EF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CC56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E1CA7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476FA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19D74DD5" w14:textId="77777777" w:rsidTr="00CC2C0B">
        <w:trPr>
          <w:cantSplit/>
          <w:trHeight w:val="300"/>
        </w:trPr>
        <w:tc>
          <w:tcPr>
            <w:tcW w:w="1084" w:type="dxa"/>
            <w:tcBorders>
              <w:bottom w:val="single" w:sz="12" w:space="0" w:color="auto"/>
            </w:tcBorders>
            <w:shd w:val="clear" w:color="auto" w:fill="auto"/>
            <w:noWrap/>
            <w:vAlign w:val="center"/>
          </w:tcPr>
          <w:p w14:paraId="24606B1F" w14:textId="25781BBD" w:rsidR="00516072" w:rsidRPr="008745C8" w:rsidRDefault="008745C8" w:rsidP="00A300A1">
            <w:pPr>
              <w:spacing w:line="240" w:lineRule="auto"/>
              <w:jc w:val="center"/>
              <w:rPr>
                <w:rFonts w:cs="Arial"/>
                <w:b/>
                <w:sz w:val="16"/>
                <w:szCs w:val="16"/>
              </w:rPr>
            </w:pPr>
            <w:r>
              <w:rPr>
                <w:rFonts w:cs="Arial"/>
                <w:b/>
                <w:sz w:val="16"/>
                <w:szCs w:val="16"/>
              </w:rPr>
              <w:t>15</w:t>
            </w:r>
          </w:p>
        </w:tc>
        <w:tc>
          <w:tcPr>
            <w:tcW w:w="443" w:type="dxa"/>
            <w:tcBorders>
              <w:bottom w:val="single" w:sz="12" w:space="0" w:color="auto"/>
            </w:tcBorders>
            <w:shd w:val="clear" w:color="auto" w:fill="auto"/>
            <w:noWrap/>
            <w:vAlign w:val="center"/>
            <w:hideMark/>
          </w:tcPr>
          <w:p w14:paraId="21FA58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C27068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0336F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7040834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bottom w:val="single" w:sz="12" w:space="0" w:color="auto"/>
            </w:tcBorders>
            <w:shd w:val="clear" w:color="auto" w:fill="auto"/>
            <w:noWrap/>
            <w:vAlign w:val="center"/>
            <w:hideMark/>
          </w:tcPr>
          <w:p w14:paraId="75FA2DF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9C3170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C584D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29B4FC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5165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CC227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F6C61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D86E4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90CB5A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7A273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E3F9F0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09C3FF2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3F200C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4B7D1D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bl>
    <w:p w14:paraId="5000FBAC" w14:textId="77777777" w:rsidR="008745C8" w:rsidRDefault="008745C8" w:rsidP="00300F91">
      <w:pPr>
        <w:ind w:firstLine="1134"/>
      </w:pPr>
    </w:p>
    <w:p w14:paraId="74D064C3" w14:textId="54FEE50D" w:rsidR="00F7067D" w:rsidRDefault="00B75BF5" w:rsidP="00300F91">
      <w:pPr>
        <w:ind w:firstLine="1134"/>
      </w:pPr>
      <w:r>
        <w:t>Em seguida, calculamos os vetores de frequências de linhas e colunas</w:t>
      </w:r>
      <w:r w:rsidR="003400F0">
        <w:t xml:space="preserve"> da matriz de padrão de respostas </w:t>
      </w:r>
      <m:oMath>
        <m:r>
          <w:rPr>
            <w:rFonts w:ascii="Cambria Math" w:hAnsi="Cambria Math"/>
          </w:rPr>
          <m:t>F</m:t>
        </m:r>
      </m:oMath>
      <w:r>
        <w:t xml:space="preserve">, conforme especificado na equação </w:t>
      </w:r>
      <w:r w:rsidR="00674626">
        <w:fldChar w:fldCharType="begin"/>
      </w:r>
      <w:r w:rsidR="00674626">
        <w:instrText xml:space="preserve"> REF _Ref509771936 \h </w:instrText>
      </w:r>
      <w:r w:rsidR="00674626">
        <w:fldChar w:fldCharType="separate"/>
      </w:r>
      <w:r w:rsidR="00AF5A3D">
        <w:rPr>
          <w:rFonts w:cs="Arial"/>
          <w:szCs w:val="24"/>
        </w:rPr>
        <w:t>(</w:t>
      </w:r>
      <w:r w:rsidR="00AF5A3D">
        <w:rPr>
          <w:noProof/>
        </w:rPr>
        <w:t>2</w:t>
      </w:r>
      <w:r w:rsidR="00AF5A3D">
        <w:rPr>
          <w:rFonts w:cs="Arial"/>
          <w:szCs w:val="24"/>
        </w:rPr>
        <w:t>)</w:t>
      </w:r>
      <w:r w:rsidR="00674626">
        <w:fldChar w:fldCharType="end"/>
      </w:r>
      <w:r w:rsidR="00674626">
        <w:t>.</w:t>
      </w:r>
      <w:r w:rsidR="003400F0">
        <w:t xml:space="preserve"> Se pegarmos a primeira linha da </w:t>
      </w:r>
      <w:r w:rsidR="00403E76">
        <w:t xml:space="preserve">matriz, teremos </w:t>
      </w:r>
      <m:oMath>
        <m:sSub>
          <m:sSubPr>
            <m:ctrlPr>
              <w:rPr>
                <w:rFonts w:ascii="Cambria Math" w:hAnsi="Cambria Math"/>
                <w:i/>
              </w:rPr>
            </m:ctrlPr>
          </m:sSubPr>
          <m:e>
            <m:r>
              <w:rPr>
                <w:rFonts w:ascii="Cambria Math" w:hAnsi="Cambria Math"/>
              </w:rPr>
              <m:t>fr</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1+0+0+0+0+1+0+0+1+0+0+1+1+0+0+1+0+0</m:t>
            </m:r>
          </m:e>
        </m:d>
        <m:r>
          <w:rPr>
            <w:rFonts w:ascii="Cambria Math" w:hAnsi="Cambria Math"/>
          </w:rPr>
          <m:t>=6</m:t>
        </m:r>
      </m:oMath>
      <w:r w:rsidR="00675427">
        <w:t xml:space="preserve">. A </w:t>
      </w:r>
      <w:r w:rsidR="001952D6">
        <w:fldChar w:fldCharType="begin"/>
      </w:r>
      <w:r w:rsidR="001952D6">
        <w:instrText xml:space="preserve"> REF _Ref509772852 \h </w:instrText>
      </w:r>
      <w:r w:rsidR="001952D6">
        <w:fldChar w:fldCharType="separate"/>
      </w:r>
      <w:r w:rsidR="00AF5A3D">
        <w:t xml:space="preserve">Tabela </w:t>
      </w:r>
      <w:r w:rsidR="00AF5A3D">
        <w:rPr>
          <w:noProof/>
        </w:rPr>
        <w:t>3</w:t>
      </w:r>
      <w:r w:rsidR="001952D6">
        <w:fldChar w:fldCharType="end"/>
      </w:r>
      <w:r w:rsidR="001952D6">
        <w:t xml:space="preserve"> </w:t>
      </w:r>
      <w:r w:rsidR="00C07EDA">
        <w:t xml:space="preserve">mostra todos os resultados de </w:t>
      </w:r>
      <m:oMath>
        <m:r>
          <w:rPr>
            <w:rFonts w:ascii="Cambria Math" w:hAnsi="Cambria Math"/>
          </w:rPr>
          <m:t>fr</m:t>
        </m:r>
      </m:oMath>
      <w:r w:rsidR="00C07EDA">
        <w:t>.</w:t>
      </w:r>
    </w:p>
    <w:p w14:paraId="708F3694" w14:textId="1653D95D" w:rsidR="001952D6" w:rsidRDefault="001952D6" w:rsidP="001952D6">
      <w:pPr>
        <w:pStyle w:val="Legenda"/>
        <w:keepNext/>
      </w:pPr>
      <w:bookmarkStart w:id="48" w:name="_Ref509772852"/>
      <w:bookmarkStart w:id="49" w:name="_Toc511244407"/>
      <w:r>
        <w:t xml:space="preserve">Tabela </w:t>
      </w:r>
      <w:fldSimple w:instr=" SEQ Tabela \* ARABIC ">
        <w:r w:rsidR="00AF5A3D">
          <w:rPr>
            <w:noProof/>
          </w:rPr>
          <w:t>3</w:t>
        </w:r>
      </w:fldSimple>
      <w:bookmarkEnd w:id="48"/>
      <w:r>
        <w:t xml:space="preserve"> – </w:t>
      </w:r>
      <w:r w:rsidR="00560986">
        <w:t>V</w:t>
      </w:r>
      <w:r>
        <w:t xml:space="preserve">etor de frequência de linhas </w:t>
      </w:r>
      <m:oMath>
        <m:r>
          <w:rPr>
            <w:rFonts w:ascii="Cambria Math" w:hAnsi="Cambria Math"/>
          </w:rPr>
          <m:t>fr</m:t>
        </m:r>
      </m:oMath>
      <w:r>
        <w:t xml:space="preserve"> da matriz de padrão de respostas </w:t>
      </w:r>
      <m:oMath>
        <m:r>
          <w:rPr>
            <w:rFonts w:ascii="Cambria Math" w:hAnsi="Cambria Math"/>
          </w:rPr>
          <m:t>F</m:t>
        </m:r>
      </m:oMath>
      <w:r>
        <w:t>.</w:t>
      </w:r>
      <w:bookmarkEnd w:id="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7"/>
        <w:gridCol w:w="567"/>
        <w:gridCol w:w="567"/>
        <w:gridCol w:w="567"/>
        <w:gridCol w:w="567"/>
        <w:gridCol w:w="567"/>
      </w:tblGrid>
      <w:tr w:rsidR="00682CC5" w14:paraId="01FEE8B9" w14:textId="77777777" w:rsidTr="00C9737C">
        <w:trPr>
          <w:trHeight w:val="284"/>
        </w:trPr>
        <w:tc>
          <w:tcPr>
            <w:tcW w:w="9062" w:type="dxa"/>
            <w:gridSpan w:val="16"/>
            <w:tcBorders>
              <w:top w:val="single" w:sz="12" w:space="0" w:color="auto"/>
            </w:tcBorders>
            <w:vAlign w:val="center"/>
          </w:tcPr>
          <w:p w14:paraId="63F9D21F" w14:textId="09D3ADEF" w:rsidR="00682CC5" w:rsidRPr="00682CC5" w:rsidRDefault="00682CC5" w:rsidP="00C9737C">
            <w:pPr>
              <w:spacing w:line="240" w:lineRule="auto"/>
              <w:jc w:val="center"/>
              <w:rPr>
                <w:sz w:val="16"/>
                <w:szCs w:val="16"/>
              </w:rPr>
            </w:pPr>
            <w:r>
              <w:rPr>
                <w:rFonts w:cs="Arial"/>
                <w:b/>
                <w:bCs/>
                <w:color w:val="000000"/>
                <w:sz w:val="16"/>
                <w:szCs w:val="16"/>
              </w:rPr>
              <w:t>Vetor de frequência de linhas</w:t>
            </w:r>
            <w:r w:rsidR="00CF3396">
              <w:rPr>
                <w:rFonts w:cs="Arial"/>
                <w:b/>
                <w:bCs/>
                <w:color w:val="000000"/>
                <w:sz w:val="16"/>
                <w:szCs w:val="16"/>
              </w:rPr>
              <w:t xml:space="preserve"> </w:t>
            </w:r>
            <m:oMath>
              <m:r>
                <m:rPr>
                  <m:sty m:val="bi"/>
                </m:rPr>
                <w:rPr>
                  <w:rFonts w:ascii="Cambria Math" w:hAnsi="Cambria Math" w:cs="Arial"/>
                  <w:color w:val="000000"/>
                  <w:sz w:val="16"/>
                  <w:szCs w:val="16"/>
                </w:rPr>
                <m:t>fr</m:t>
              </m:r>
            </m:oMath>
          </w:p>
        </w:tc>
      </w:tr>
      <w:tr w:rsidR="00682CC5" w14:paraId="25B3E327" w14:textId="77777777" w:rsidTr="00C9737C">
        <w:trPr>
          <w:trHeight w:val="284"/>
        </w:trPr>
        <w:tc>
          <w:tcPr>
            <w:tcW w:w="566" w:type="dxa"/>
            <w:tcBorders>
              <w:top w:val="single" w:sz="4" w:space="0" w:color="auto"/>
              <w:bottom w:val="single" w:sz="4" w:space="0" w:color="auto"/>
            </w:tcBorders>
            <w:vAlign w:val="center"/>
          </w:tcPr>
          <w:p w14:paraId="2B32C58B" w14:textId="24F05E1A" w:rsidR="00682CC5" w:rsidRPr="00C9737C" w:rsidRDefault="0084632E" w:rsidP="00C9737C">
            <w:pPr>
              <w:spacing w:line="240" w:lineRule="auto"/>
              <w:jc w:val="center"/>
              <w:rPr>
                <w:b/>
                <w:sz w:val="16"/>
                <w:szCs w:val="16"/>
              </w:rPr>
            </w:pPr>
            <w:r>
              <w:rPr>
                <w:b/>
                <w:sz w:val="16"/>
                <w:szCs w:val="16"/>
              </w:rPr>
              <w:t>índice</w:t>
            </w:r>
          </w:p>
        </w:tc>
        <w:tc>
          <w:tcPr>
            <w:tcW w:w="566" w:type="dxa"/>
            <w:tcBorders>
              <w:top w:val="single" w:sz="4" w:space="0" w:color="auto"/>
              <w:bottom w:val="single" w:sz="4" w:space="0" w:color="auto"/>
            </w:tcBorders>
            <w:vAlign w:val="center"/>
          </w:tcPr>
          <w:p w14:paraId="55D13226" w14:textId="29D7A0E7" w:rsidR="00682CC5" w:rsidRPr="00C9737C" w:rsidRDefault="00C9737C" w:rsidP="00C9737C">
            <w:pPr>
              <w:spacing w:line="240" w:lineRule="auto"/>
              <w:jc w:val="center"/>
              <w:rPr>
                <w:b/>
                <w:sz w:val="16"/>
                <w:szCs w:val="16"/>
              </w:rPr>
            </w:pPr>
            <w:r w:rsidRPr="00C9737C">
              <w:rPr>
                <w:b/>
                <w:sz w:val="16"/>
                <w:szCs w:val="16"/>
              </w:rPr>
              <w:t>1</w:t>
            </w:r>
          </w:p>
        </w:tc>
        <w:tc>
          <w:tcPr>
            <w:tcW w:w="566" w:type="dxa"/>
            <w:tcBorders>
              <w:top w:val="single" w:sz="4" w:space="0" w:color="auto"/>
              <w:bottom w:val="single" w:sz="4" w:space="0" w:color="auto"/>
            </w:tcBorders>
            <w:vAlign w:val="center"/>
          </w:tcPr>
          <w:p w14:paraId="557DC5AD" w14:textId="50447584" w:rsidR="00682CC5" w:rsidRPr="00C9737C" w:rsidRDefault="00C9737C" w:rsidP="00C9737C">
            <w:pPr>
              <w:spacing w:line="240" w:lineRule="auto"/>
              <w:jc w:val="center"/>
              <w:rPr>
                <w:b/>
                <w:sz w:val="16"/>
                <w:szCs w:val="16"/>
              </w:rPr>
            </w:pPr>
            <w:r w:rsidRPr="00C9737C">
              <w:rPr>
                <w:b/>
                <w:sz w:val="16"/>
                <w:szCs w:val="16"/>
              </w:rPr>
              <w:t>2</w:t>
            </w:r>
          </w:p>
        </w:tc>
        <w:tc>
          <w:tcPr>
            <w:tcW w:w="566" w:type="dxa"/>
            <w:tcBorders>
              <w:top w:val="single" w:sz="4" w:space="0" w:color="auto"/>
              <w:bottom w:val="single" w:sz="4" w:space="0" w:color="auto"/>
            </w:tcBorders>
            <w:vAlign w:val="center"/>
          </w:tcPr>
          <w:p w14:paraId="551570F0" w14:textId="6D5D1A3F" w:rsidR="00682CC5" w:rsidRPr="00C9737C" w:rsidRDefault="00C9737C" w:rsidP="00C9737C">
            <w:pPr>
              <w:spacing w:line="240" w:lineRule="auto"/>
              <w:jc w:val="center"/>
              <w:rPr>
                <w:b/>
                <w:sz w:val="16"/>
                <w:szCs w:val="16"/>
              </w:rPr>
            </w:pPr>
            <w:r w:rsidRPr="00C9737C">
              <w:rPr>
                <w:b/>
                <w:sz w:val="16"/>
                <w:szCs w:val="16"/>
              </w:rPr>
              <w:t>3</w:t>
            </w:r>
          </w:p>
        </w:tc>
        <w:tc>
          <w:tcPr>
            <w:tcW w:w="566" w:type="dxa"/>
            <w:tcBorders>
              <w:top w:val="single" w:sz="4" w:space="0" w:color="auto"/>
              <w:bottom w:val="single" w:sz="4" w:space="0" w:color="auto"/>
            </w:tcBorders>
            <w:vAlign w:val="center"/>
          </w:tcPr>
          <w:p w14:paraId="329A8107" w14:textId="27C4E62A" w:rsidR="00682CC5" w:rsidRPr="00C9737C" w:rsidRDefault="00C9737C" w:rsidP="00C9737C">
            <w:pPr>
              <w:spacing w:line="240" w:lineRule="auto"/>
              <w:jc w:val="center"/>
              <w:rPr>
                <w:b/>
                <w:sz w:val="16"/>
                <w:szCs w:val="16"/>
              </w:rPr>
            </w:pPr>
            <w:r w:rsidRPr="00C9737C">
              <w:rPr>
                <w:b/>
                <w:sz w:val="16"/>
                <w:szCs w:val="16"/>
              </w:rPr>
              <w:t>4</w:t>
            </w:r>
          </w:p>
        </w:tc>
        <w:tc>
          <w:tcPr>
            <w:tcW w:w="566" w:type="dxa"/>
            <w:tcBorders>
              <w:top w:val="single" w:sz="4" w:space="0" w:color="auto"/>
              <w:bottom w:val="single" w:sz="4" w:space="0" w:color="auto"/>
            </w:tcBorders>
            <w:vAlign w:val="center"/>
          </w:tcPr>
          <w:p w14:paraId="6C54BB36" w14:textId="47BE95BA" w:rsidR="00682CC5" w:rsidRPr="00C9737C" w:rsidRDefault="00C9737C" w:rsidP="00C9737C">
            <w:pPr>
              <w:spacing w:line="240" w:lineRule="auto"/>
              <w:jc w:val="center"/>
              <w:rPr>
                <w:b/>
                <w:sz w:val="16"/>
                <w:szCs w:val="16"/>
              </w:rPr>
            </w:pPr>
            <w:r w:rsidRPr="00C9737C">
              <w:rPr>
                <w:b/>
                <w:sz w:val="16"/>
                <w:szCs w:val="16"/>
              </w:rPr>
              <w:t>5</w:t>
            </w:r>
          </w:p>
        </w:tc>
        <w:tc>
          <w:tcPr>
            <w:tcW w:w="566" w:type="dxa"/>
            <w:tcBorders>
              <w:top w:val="single" w:sz="4" w:space="0" w:color="auto"/>
              <w:bottom w:val="single" w:sz="4" w:space="0" w:color="auto"/>
            </w:tcBorders>
            <w:vAlign w:val="center"/>
          </w:tcPr>
          <w:p w14:paraId="099F0660" w14:textId="7582CA72" w:rsidR="00682CC5" w:rsidRPr="00C9737C" w:rsidRDefault="00C9737C" w:rsidP="00C9737C">
            <w:pPr>
              <w:spacing w:line="240" w:lineRule="auto"/>
              <w:jc w:val="center"/>
              <w:rPr>
                <w:b/>
                <w:sz w:val="16"/>
                <w:szCs w:val="16"/>
              </w:rPr>
            </w:pPr>
            <w:r w:rsidRPr="00C9737C">
              <w:rPr>
                <w:b/>
                <w:sz w:val="16"/>
                <w:szCs w:val="16"/>
              </w:rPr>
              <w:t>6</w:t>
            </w:r>
          </w:p>
        </w:tc>
        <w:tc>
          <w:tcPr>
            <w:tcW w:w="566" w:type="dxa"/>
            <w:tcBorders>
              <w:top w:val="single" w:sz="4" w:space="0" w:color="auto"/>
              <w:bottom w:val="single" w:sz="4" w:space="0" w:color="auto"/>
            </w:tcBorders>
            <w:vAlign w:val="center"/>
          </w:tcPr>
          <w:p w14:paraId="34C438D0" w14:textId="359D7B5D" w:rsidR="00682CC5" w:rsidRPr="00C9737C" w:rsidRDefault="00C9737C" w:rsidP="00C9737C">
            <w:pPr>
              <w:spacing w:line="240" w:lineRule="auto"/>
              <w:jc w:val="center"/>
              <w:rPr>
                <w:b/>
                <w:sz w:val="16"/>
                <w:szCs w:val="16"/>
              </w:rPr>
            </w:pPr>
            <w:r w:rsidRPr="00C9737C">
              <w:rPr>
                <w:b/>
                <w:sz w:val="16"/>
                <w:szCs w:val="16"/>
              </w:rPr>
              <w:t>7</w:t>
            </w:r>
          </w:p>
        </w:tc>
        <w:tc>
          <w:tcPr>
            <w:tcW w:w="566" w:type="dxa"/>
            <w:tcBorders>
              <w:top w:val="single" w:sz="4" w:space="0" w:color="auto"/>
              <w:bottom w:val="single" w:sz="4" w:space="0" w:color="auto"/>
            </w:tcBorders>
            <w:vAlign w:val="center"/>
          </w:tcPr>
          <w:p w14:paraId="66C45648" w14:textId="759273AD" w:rsidR="00682CC5" w:rsidRPr="00C9737C" w:rsidRDefault="00C9737C" w:rsidP="00C9737C">
            <w:pPr>
              <w:spacing w:line="240" w:lineRule="auto"/>
              <w:jc w:val="center"/>
              <w:rPr>
                <w:b/>
                <w:sz w:val="16"/>
                <w:szCs w:val="16"/>
              </w:rPr>
            </w:pPr>
            <w:r w:rsidRPr="00C9737C">
              <w:rPr>
                <w:b/>
                <w:sz w:val="16"/>
                <w:szCs w:val="16"/>
              </w:rPr>
              <w:t>8</w:t>
            </w:r>
          </w:p>
        </w:tc>
        <w:tc>
          <w:tcPr>
            <w:tcW w:w="566" w:type="dxa"/>
            <w:tcBorders>
              <w:top w:val="single" w:sz="4" w:space="0" w:color="auto"/>
              <w:bottom w:val="single" w:sz="4" w:space="0" w:color="auto"/>
            </w:tcBorders>
            <w:vAlign w:val="center"/>
          </w:tcPr>
          <w:p w14:paraId="152EF661" w14:textId="0E6CAC56" w:rsidR="00682CC5" w:rsidRPr="00C9737C" w:rsidRDefault="00C9737C" w:rsidP="00C9737C">
            <w:pPr>
              <w:spacing w:line="240" w:lineRule="auto"/>
              <w:jc w:val="center"/>
              <w:rPr>
                <w:b/>
                <w:sz w:val="16"/>
                <w:szCs w:val="16"/>
              </w:rPr>
            </w:pPr>
            <w:r w:rsidRPr="00C9737C">
              <w:rPr>
                <w:b/>
                <w:sz w:val="16"/>
                <w:szCs w:val="16"/>
              </w:rPr>
              <w:t>9</w:t>
            </w:r>
          </w:p>
        </w:tc>
        <w:tc>
          <w:tcPr>
            <w:tcW w:w="567" w:type="dxa"/>
            <w:tcBorders>
              <w:top w:val="single" w:sz="4" w:space="0" w:color="auto"/>
              <w:bottom w:val="single" w:sz="4" w:space="0" w:color="auto"/>
            </w:tcBorders>
            <w:vAlign w:val="center"/>
          </w:tcPr>
          <w:p w14:paraId="45AEA222" w14:textId="2279E958" w:rsidR="00682CC5" w:rsidRPr="00C9737C" w:rsidRDefault="00C9737C" w:rsidP="00C9737C">
            <w:pPr>
              <w:spacing w:line="240" w:lineRule="auto"/>
              <w:jc w:val="center"/>
              <w:rPr>
                <w:b/>
                <w:sz w:val="16"/>
                <w:szCs w:val="16"/>
              </w:rPr>
            </w:pPr>
            <w:r w:rsidRPr="00C9737C">
              <w:rPr>
                <w:b/>
                <w:sz w:val="16"/>
                <w:szCs w:val="16"/>
              </w:rPr>
              <w:t>10</w:t>
            </w:r>
          </w:p>
        </w:tc>
        <w:tc>
          <w:tcPr>
            <w:tcW w:w="567" w:type="dxa"/>
            <w:tcBorders>
              <w:top w:val="single" w:sz="4" w:space="0" w:color="auto"/>
              <w:bottom w:val="single" w:sz="4" w:space="0" w:color="auto"/>
            </w:tcBorders>
            <w:vAlign w:val="center"/>
          </w:tcPr>
          <w:p w14:paraId="578EC359" w14:textId="38F3A10C" w:rsidR="00682CC5" w:rsidRPr="00C9737C" w:rsidRDefault="00C9737C" w:rsidP="00C9737C">
            <w:pPr>
              <w:spacing w:line="240" w:lineRule="auto"/>
              <w:jc w:val="center"/>
              <w:rPr>
                <w:b/>
                <w:sz w:val="16"/>
                <w:szCs w:val="16"/>
              </w:rPr>
            </w:pPr>
            <w:r w:rsidRPr="00C9737C">
              <w:rPr>
                <w:b/>
                <w:sz w:val="16"/>
                <w:szCs w:val="16"/>
              </w:rPr>
              <w:t>11</w:t>
            </w:r>
          </w:p>
        </w:tc>
        <w:tc>
          <w:tcPr>
            <w:tcW w:w="567" w:type="dxa"/>
            <w:tcBorders>
              <w:top w:val="single" w:sz="4" w:space="0" w:color="auto"/>
              <w:bottom w:val="single" w:sz="4" w:space="0" w:color="auto"/>
            </w:tcBorders>
            <w:vAlign w:val="center"/>
          </w:tcPr>
          <w:p w14:paraId="1AE914BC" w14:textId="4EBB7E03" w:rsidR="00682CC5" w:rsidRPr="00C9737C" w:rsidRDefault="00C9737C" w:rsidP="00C9737C">
            <w:pPr>
              <w:spacing w:line="240" w:lineRule="auto"/>
              <w:jc w:val="center"/>
              <w:rPr>
                <w:b/>
                <w:sz w:val="16"/>
                <w:szCs w:val="16"/>
              </w:rPr>
            </w:pPr>
            <w:r w:rsidRPr="00C9737C">
              <w:rPr>
                <w:b/>
                <w:sz w:val="16"/>
                <w:szCs w:val="16"/>
              </w:rPr>
              <w:t>12</w:t>
            </w:r>
          </w:p>
        </w:tc>
        <w:tc>
          <w:tcPr>
            <w:tcW w:w="567" w:type="dxa"/>
            <w:tcBorders>
              <w:top w:val="single" w:sz="4" w:space="0" w:color="auto"/>
              <w:bottom w:val="single" w:sz="4" w:space="0" w:color="auto"/>
            </w:tcBorders>
            <w:vAlign w:val="center"/>
          </w:tcPr>
          <w:p w14:paraId="7ACD3D3F" w14:textId="2744093D" w:rsidR="00682CC5" w:rsidRPr="00C9737C" w:rsidRDefault="00C9737C" w:rsidP="00C9737C">
            <w:pPr>
              <w:spacing w:line="240" w:lineRule="auto"/>
              <w:jc w:val="center"/>
              <w:rPr>
                <w:b/>
                <w:sz w:val="16"/>
                <w:szCs w:val="16"/>
              </w:rPr>
            </w:pPr>
            <w:r w:rsidRPr="00C9737C">
              <w:rPr>
                <w:b/>
                <w:sz w:val="16"/>
                <w:szCs w:val="16"/>
              </w:rPr>
              <w:t>13</w:t>
            </w:r>
          </w:p>
        </w:tc>
        <w:tc>
          <w:tcPr>
            <w:tcW w:w="567" w:type="dxa"/>
            <w:tcBorders>
              <w:top w:val="single" w:sz="4" w:space="0" w:color="auto"/>
              <w:bottom w:val="single" w:sz="4" w:space="0" w:color="auto"/>
            </w:tcBorders>
            <w:vAlign w:val="center"/>
          </w:tcPr>
          <w:p w14:paraId="2EB388A2" w14:textId="79500561" w:rsidR="00682CC5" w:rsidRPr="00C9737C" w:rsidRDefault="00C9737C" w:rsidP="00C9737C">
            <w:pPr>
              <w:spacing w:line="240" w:lineRule="auto"/>
              <w:jc w:val="center"/>
              <w:rPr>
                <w:b/>
                <w:sz w:val="16"/>
                <w:szCs w:val="16"/>
              </w:rPr>
            </w:pPr>
            <w:r w:rsidRPr="00C9737C">
              <w:rPr>
                <w:b/>
                <w:sz w:val="16"/>
                <w:szCs w:val="16"/>
              </w:rPr>
              <w:t>14</w:t>
            </w:r>
          </w:p>
        </w:tc>
        <w:tc>
          <w:tcPr>
            <w:tcW w:w="567" w:type="dxa"/>
            <w:tcBorders>
              <w:top w:val="single" w:sz="4" w:space="0" w:color="auto"/>
              <w:bottom w:val="single" w:sz="4" w:space="0" w:color="auto"/>
            </w:tcBorders>
            <w:vAlign w:val="center"/>
          </w:tcPr>
          <w:p w14:paraId="388D7450" w14:textId="1807FDAA" w:rsidR="00682CC5" w:rsidRPr="00C9737C" w:rsidRDefault="00C9737C" w:rsidP="00C9737C">
            <w:pPr>
              <w:spacing w:line="240" w:lineRule="auto"/>
              <w:jc w:val="center"/>
              <w:rPr>
                <w:b/>
                <w:sz w:val="16"/>
                <w:szCs w:val="16"/>
              </w:rPr>
            </w:pPr>
            <w:r w:rsidRPr="00C9737C">
              <w:rPr>
                <w:b/>
                <w:sz w:val="16"/>
                <w:szCs w:val="16"/>
              </w:rPr>
              <w:t>15</w:t>
            </w:r>
          </w:p>
        </w:tc>
      </w:tr>
      <w:tr w:rsidR="00682CC5" w14:paraId="015B8853" w14:textId="77777777" w:rsidTr="00E909EC">
        <w:trPr>
          <w:trHeight w:val="284"/>
        </w:trPr>
        <w:tc>
          <w:tcPr>
            <w:tcW w:w="566" w:type="dxa"/>
            <w:tcBorders>
              <w:top w:val="single" w:sz="12" w:space="0" w:color="auto"/>
              <w:bottom w:val="single" w:sz="12" w:space="0" w:color="auto"/>
            </w:tcBorders>
            <w:vAlign w:val="center"/>
          </w:tcPr>
          <w:p w14:paraId="011E0A97" w14:textId="0953E5F6" w:rsidR="00682CC5" w:rsidRPr="00C9737C" w:rsidRDefault="00CF3396" w:rsidP="00C9737C">
            <w:pPr>
              <w:spacing w:line="240" w:lineRule="auto"/>
              <w:jc w:val="center"/>
              <w:rPr>
                <w:b/>
                <w:sz w:val="16"/>
                <w:szCs w:val="16"/>
              </w:rPr>
            </w:pPr>
            <w:r>
              <w:rPr>
                <w:b/>
                <w:sz w:val="16"/>
                <w:szCs w:val="16"/>
              </w:rPr>
              <w:t>valor</w:t>
            </w:r>
          </w:p>
        </w:tc>
        <w:tc>
          <w:tcPr>
            <w:tcW w:w="566" w:type="dxa"/>
            <w:tcBorders>
              <w:top w:val="single" w:sz="4" w:space="0" w:color="auto"/>
              <w:bottom w:val="single" w:sz="12" w:space="0" w:color="auto"/>
            </w:tcBorders>
            <w:vAlign w:val="center"/>
          </w:tcPr>
          <w:p w14:paraId="7888F7E7" w14:textId="5C1D07A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99B49D6" w14:textId="60BC3BCE"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156C71EF" w14:textId="304F4460"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C5B9378" w14:textId="6BFED7F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603564E4" w14:textId="2AB0D8D5"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B6C7A3B" w14:textId="5D7B27A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0B9A2FDC" w14:textId="58AC844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52AB94E" w14:textId="6D5AD554"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4313A985" w14:textId="50B6F34C"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645B3865" w14:textId="15A087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A8F55CF" w14:textId="4A6D7CC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7DB94E2" w14:textId="6559563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DEB5BCD" w14:textId="2F4DF1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92D75B5" w14:textId="5C28FEDE"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0095702" w14:textId="2BC6701A" w:rsidR="00682CC5" w:rsidRPr="00682CC5" w:rsidRDefault="00C9737C" w:rsidP="00C9737C">
            <w:pPr>
              <w:spacing w:line="240" w:lineRule="auto"/>
              <w:jc w:val="center"/>
              <w:rPr>
                <w:sz w:val="16"/>
                <w:szCs w:val="16"/>
              </w:rPr>
            </w:pPr>
            <w:r>
              <w:rPr>
                <w:sz w:val="16"/>
                <w:szCs w:val="16"/>
              </w:rPr>
              <w:t>6</w:t>
            </w:r>
          </w:p>
        </w:tc>
      </w:tr>
    </w:tbl>
    <w:p w14:paraId="20393309" w14:textId="77777777" w:rsidR="00F516D5" w:rsidRDefault="00F516D5" w:rsidP="00300F91">
      <w:pPr>
        <w:ind w:firstLine="1134"/>
      </w:pPr>
    </w:p>
    <w:p w14:paraId="2EFD9F1E" w14:textId="1EAA9B97" w:rsidR="00C07EDA" w:rsidRDefault="00C07EDA" w:rsidP="00300F91">
      <w:pPr>
        <w:ind w:firstLine="1134"/>
      </w:pPr>
      <w:r>
        <w:t>Do mesmo modo, ao pegarmos a primeira coluna</w:t>
      </w:r>
      <w:r w:rsidR="000D7A3D">
        <w:t xml:space="preserve"> da matriz </w:t>
      </w:r>
      <m:oMath>
        <m:r>
          <w:rPr>
            <w:rFonts w:ascii="Cambria Math" w:hAnsi="Cambria Math"/>
          </w:rPr>
          <m:t>F</m:t>
        </m:r>
      </m:oMath>
      <w:r w:rsidR="000D7A3D">
        <w:t xml:space="preserve"> como exemplo, teremos </w:t>
      </w:r>
      <m:oMath>
        <m:sSub>
          <m:sSubPr>
            <m:ctrlPr>
              <w:rPr>
                <w:rFonts w:ascii="Cambria Math" w:hAnsi="Cambria Math"/>
                <w:i/>
              </w:rPr>
            </m:ctrlPr>
          </m:sSubPr>
          <m:e>
            <m:r>
              <w:rPr>
                <w:rFonts w:ascii="Cambria Math" w:hAnsi="Cambria Math"/>
              </w:rPr>
              <m:t>fc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1+1+0+0+0+0+0+1+0+1+0+0+0+1+0</m:t>
            </m:r>
          </m:e>
        </m:d>
        <m:r>
          <w:rPr>
            <w:rFonts w:ascii="Cambria Math" w:hAnsi="Cambria Math"/>
          </w:rPr>
          <m:t>=5</m:t>
        </m:r>
      </m:oMath>
      <w:r w:rsidR="00076F22">
        <w:t xml:space="preserve">. A </w:t>
      </w:r>
      <w:r w:rsidR="00560986">
        <w:fldChar w:fldCharType="begin"/>
      </w:r>
      <w:r w:rsidR="00560986">
        <w:instrText xml:space="preserve"> REF _Ref509773181 \h </w:instrText>
      </w:r>
      <w:r w:rsidR="00560986">
        <w:fldChar w:fldCharType="separate"/>
      </w:r>
      <w:r w:rsidR="00AF5A3D">
        <w:t xml:space="preserve">Tabela </w:t>
      </w:r>
      <w:r w:rsidR="00AF5A3D">
        <w:rPr>
          <w:noProof/>
        </w:rPr>
        <w:t>4</w:t>
      </w:r>
      <w:r w:rsidR="00560986">
        <w:fldChar w:fldCharType="end"/>
      </w:r>
      <w:r w:rsidR="00C545F0">
        <w:t xml:space="preserve"> </w:t>
      </w:r>
      <w:r w:rsidR="00076F22">
        <w:t xml:space="preserve">mostra todos os resultados de </w:t>
      </w:r>
      <m:oMath>
        <m:r>
          <w:rPr>
            <w:rFonts w:ascii="Cambria Math" w:hAnsi="Cambria Math"/>
          </w:rPr>
          <m:t>fc</m:t>
        </m:r>
      </m:oMath>
      <w:r w:rsidR="00076F22">
        <w:t>.</w:t>
      </w:r>
    </w:p>
    <w:p w14:paraId="0C9A4E15" w14:textId="3549CFEA" w:rsidR="00560986" w:rsidRDefault="00560986" w:rsidP="00560986">
      <w:pPr>
        <w:pStyle w:val="Legenda"/>
        <w:keepNext/>
      </w:pPr>
      <w:bookmarkStart w:id="50" w:name="_Ref509773181"/>
      <w:bookmarkStart w:id="51" w:name="_Toc511244408"/>
      <w:r>
        <w:t xml:space="preserve">Tabela </w:t>
      </w:r>
      <w:fldSimple w:instr=" SEQ Tabela \* ARABIC ">
        <w:r w:rsidR="00AF5A3D">
          <w:rPr>
            <w:noProof/>
          </w:rPr>
          <w:t>4</w:t>
        </w:r>
      </w:fldSimple>
      <w:bookmarkEnd w:id="50"/>
      <w:r>
        <w:t xml:space="preserve"> - Vetor de frequência de colunas </w:t>
      </w:r>
      <m:oMath>
        <m:r>
          <w:rPr>
            <w:rFonts w:ascii="Cambria Math" w:hAnsi="Cambria Math"/>
          </w:rPr>
          <m:t>fc</m:t>
        </m:r>
      </m:oMath>
      <w:r>
        <w:t xml:space="preserve"> da matriz de padrão de respostas </w:t>
      </w:r>
      <m:oMath>
        <m:r>
          <w:rPr>
            <w:rFonts w:ascii="Cambria Math" w:hAnsi="Cambria Math"/>
          </w:rPr>
          <m:t>F</m:t>
        </m:r>
      </m:oMath>
      <w:r>
        <w:t>.</w:t>
      </w:r>
      <w:bookmarkEnd w:id="5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464"/>
        <w:gridCol w:w="464"/>
        <w:gridCol w:w="465"/>
        <w:gridCol w:w="464"/>
        <w:gridCol w:w="464"/>
        <w:gridCol w:w="465"/>
        <w:gridCol w:w="464"/>
        <w:gridCol w:w="464"/>
        <w:gridCol w:w="465"/>
        <w:gridCol w:w="464"/>
        <w:gridCol w:w="464"/>
        <w:gridCol w:w="465"/>
        <w:gridCol w:w="464"/>
        <w:gridCol w:w="464"/>
        <w:gridCol w:w="465"/>
        <w:gridCol w:w="464"/>
        <w:gridCol w:w="464"/>
        <w:gridCol w:w="465"/>
      </w:tblGrid>
      <w:tr w:rsidR="00DB372B" w:rsidRPr="00E909EC" w14:paraId="033D71EC" w14:textId="77777777" w:rsidTr="003A53C2">
        <w:trPr>
          <w:trHeight w:val="284"/>
        </w:trPr>
        <w:tc>
          <w:tcPr>
            <w:tcW w:w="9062" w:type="dxa"/>
            <w:gridSpan w:val="19"/>
            <w:tcBorders>
              <w:top w:val="single" w:sz="12" w:space="0" w:color="auto"/>
              <w:bottom w:val="single" w:sz="4" w:space="0" w:color="auto"/>
            </w:tcBorders>
            <w:vAlign w:val="center"/>
          </w:tcPr>
          <w:p w14:paraId="24F918E9" w14:textId="77777777" w:rsidR="00DB372B" w:rsidRPr="00E909EC" w:rsidRDefault="00DB372B" w:rsidP="003A53C2">
            <w:pPr>
              <w:spacing w:line="240" w:lineRule="auto"/>
              <w:jc w:val="center"/>
              <w:rPr>
                <w:rFonts w:cs="Arial"/>
                <w:b/>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fc</m:t>
              </m:r>
            </m:oMath>
          </w:p>
        </w:tc>
      </w:tr>
      <w:tr w:rsidR="00DB372B" w:rsidRPr="00E909EC" w14:paraId="32C08DEA" w14:textId="77777777" w:rsidTr="003A53C2">
        <w:trPr>
          <w:trHeight w:val="284"/>
        </w:trPr>
        <w:tc>
          <w:tcPr>
            <w:tcW w:w="704" w:type="dxa"/>
            <w:tcBorders>
              <w:top w:val="single" w:sz="4" w:space="0" w:color="auto"/>
              <w:bottom w:val="single" w:sz="4" w:space="0" w:color="auto"/>
            </w:tcBorders>
            <w:vAlign w:val="center"/>
          </w:tcPr>
          <w:p w14:paraId="674824F4" w14:textId="77777777" w:rsidR="00DB372B" w:rsidRPr="00E909EC" w:rsidRDefault="00DB372B" w:rsidP="003A53C2">
            <w:pPr>
              <w:spacing w:line="240" w:lineRule="auto"/>
              <w:jc w:val="center"/>
              <w:rPr>
                <w:rFonts w:cs="Arial"/>
                <w:b/>
                <w:sz w:val="16"/>
                <w:szCs w:val="16"/>
              </w:rPr>
            </w:pPr>
            <w:r w:rsidRPr="00E909EC">
              <w:rPr>
                <w:b/>
                <w:sz w:val="16"/>
                <w:szCs w:val="16"/>
              </w:rPr>
              <w:t>índice</w:t>
            </w:r>
          </w:p>
        </w:tc>
        <w:tc>
          <w:tcPr>
            <w:tcW w:w="464" w:type="dxa"/>
            <w:tcBorders>
              <w:top w:val="single" w:sz="4" w:space="0" w:color="auto"/>
              <w:bottom w:val="single" w:sz="4" w:space="0" w:color="auto"/>
            </w:tcBorders>
            <w:vAlign w:val="center"/>
          </w:tcPr>
          <w:p w14:paraId="55BE83A7" w14:textId="77777777" w:rsidR="00DB372B" w:rsidRPr="00E909EC" w:rsidRDefault="00DB372B" w:rsidP="003A53C2">
            <w:pPr>
              <w:spacing w:line="240" w:lineRule="auto"/>
              <w:jc w:val="center"/>
              <w:rPr>
                <w:rFonts w:cs="Arial"/>
                <w:sz w:val="16"/>
                <w:szCs w:val="16"/>
              </w:rPr>
            </w:pPr>
            <w:r w:rsidRPr="00C9737C">
              <w:rPr>
                <w:b/>
                <w:sz w:val="16"/>
                <w:szCs w:val="16"/>
              </w:rPr>
              <w:t>1</w:t>
            </w:r>
          </w:p>
        </w:tc>
        <w:tc>
          <w:tcPr>
            <w:tcW w:w="464" w:type="dxa"/>
            <w:tcBorders>
              <w:top w:val="single" w:sz="4" w:space="0" w:color="auto"/>
              <w:bottom w:val="single" w:sz="4" w:space="0" w:color="auto"/>
            </w:tcBorders>
            <w:vAlign w:val="center"/>
          </w:tcPr>
          <w:p w14:paraId="08CD7470" w14:textId="77777777" w:rsidR="00DB372B" w:rsidRPr="00E909EC" w:rsidRDefault="00DB372B" w:rsidP="003A53C2">
            <w:pPr>
              <w:spacing w:line="240" w:lineRule="auto"/>
              <w:jc w:val="center"/>
              <w:rPr>
                <w:rFonts w:cs="Arial"/>
                <w:sz w:val="16"/>
                <w:szCs w:val="16"/>
              </w:rPr>
            </w:pPr>
            <w:r w:rsidRPr="00C9737C">
              <w:rPr>
                <w:b/>
                <w:sz w:val="16"/>
                <w:szCs w:val="16"/>
              </w:rPr>
              <w:t>2</w:t>
            </w:r>
          </w:p>
        </w:tc>
        <w:tc>
          <w:tcPr>
            <w:tcW w:w="465" w:type="dxa"/>
            <w:tcBorders>
              <w:top w:val="single" w:sz="4" w:space="0" w:color="auto"/>
              <w:bottom w:val="single" w:sz="4" w:space="0" w:color="auto"/>
            </w:tcBorders>
            <w:vAlign w:val="center"/>
          </w:tcPr>
          <w:p w14:paraId="4CF8AD33" w14:textId="77777777" w:rsidR="00DB372B" w:rsidRPr="00E909EC" w:rsidRDefault="00DB372B" w:rsidP="003A53C2">
            <w:pPr>
              <w:spacing w:line="240" w:lineRule="auto"/>
              <w:jc w:val="center"/>
              <w:rPr>
                <w:rFonts w:cs="Arial"/>
                <w:sz w:val="16"/>
                <w:szCs w:val="16"/>
              </w:rPr>
            </w:pPr>
            <w:r w:rsidRPr="00C9737C">
              <w:rPr>
                <w:b/>
                <w:sz w:val="16"/>
                <w:szCs w:val="16"/>
              </w:rPr>
              <w:t>3</w:t>
            </w:r>
          </w:p>
        </w:tc>
        <w:tc>
          <w:tcPr>
            <w:tcW w:w="464" w:type="dxa"/>
            <w:tcBorders>
              <w:top w:val="single" w:sz="4" w:space="0" w:color="auto"/>
              <w:bottom w:val="single" w:sz="4" w:space="0" w:color="auto"/>
            </w:tcBorders>
            <w:vAlign w:val="center"/>
          </w:tcPr>
          <w:p w14:paraId="7B19666C" w14:textId="77777777" w:rsidR="00DB372B" w:rsidRPr="00E909EC" w:rsidRDefault="00DB372B" w:rsidP="003A53C2">
            <w:pPr>
              <w:spacing w:line="240" w:lineRule="auto"/>
              <w:jc w:val="center"/>
              <w:rPr>
                <w:rFonts w:cs="Arial"/>
                <w:sz w:val="16"/>
                <w:szCs w:val="16"/>
              </w:rPr>
            </w:pPr>
            <w:r w:rsidRPr="00C9737C">
              <w:rPr>
                <w:b/>
                <w:sz w:val="16"/>
                <w:szCs w:val="16"/>
              </w:rPr>
              <w:t>4</w:t>
            </w:r>
          </w:p>
        </w:tc>
        <w:tc>
          <w:tcPr>
            <w:tcW w:w="464" w:type="dxa"/>
            <w:tcBorders>
              <w:top w:val="single" w:sz="4" w:space="0" w:color="auto"/>
              <w:bottom w:val="single" w:sz="4" w:space="0" w:color="auto"/>
            </w:tcBorders>
            <w:vAlign w:val="center"/>
          </w:tcPr>
          <w:p w14:paraId="187B48D4" w14:textId="77777777" w:rsidR="00DB372B" w:rsidRPr="00E909EC" w:rsidRDefault="00DB372B" w:rsidP="003A53C2">
            <w:pPr>
              <w:spacing w:line="240" w:lineRule="auto"/>
              <w:jc w:val="center"/>
              <w:rPr>
                <w:rFonts w:cs="Arial"/>
                <w:sz w:val="16"/>
                <w:szCs w:val="16"/>
              </w:rPr>
            </w:pPr>
            <w:r w:rsidRPr="00C9737C">
              <w:rPr>
                <w:b/>
                <w:sz w:val="16"/>
                <w:szCs w:val="16"/>
              </w:rPr>
              <w:t>5</w:t>
            </w:r>
          </w:p>
        </w:tc>
        <w:tc>
          <w:tcPr>
            <w:tcW w:w="465" w:type="dxa"/>
            <w:tcBorders>
              <w:top w:val="single" w:sz="4" w:space="0" w:color="auto"/>
              <w:bottom w:val="single" w:sz="4" w:space="0" w:color="auto"/>
            </w:tcBorders>
            <w:vAlign w:val="center"/>
          </w:tcPr>
          <w:p w14:paraId="4CA5AFC7" w14:textId="77777777" w:rsidR="00DB372B" w:rsidRPr="00E909EC" w:rsidRDefault="00DB372B" w:rsidP="003A53C2">
            <w:pPr>
              <w:spacing w:line="240" w:lineRule="auto"/>
              <w:jc w:val="center"/>
              <w:rPr>
                <w:rFonts w:cs="Arial"/>
                <w:sz w:val="16"/>
                <w:szCs w:val="16"/>
              </w:rPr>
            </w:pPr>
            <w:r w:rsidRPr="00C9737C">
              <w:rPr>
                <w:b/>
                <w:sz w:val="16"/>
                <w:szCs w:val="16"/>
              </w:rPr>
              <w:t>6</w:t>
            </w:r>
          </w:p>
        </w:tc>
        <w:tc>
          <w:tcPr>
            <w:tcW w:w="464" w:type="dxa"/>
            <w:tcBorders>
              <w:top w:val="single" w:sz="4" w:space="0" w:color="auto"/>
              <w:bottom w:val="single" w:sz="4" w:space="0" w:color="auto"/>
            </w:tcBorders>
            <w:vAlign w:val="center"/>
          </w:tcPr>
          <w:p w14:paraId="0B553911" w14:textId="77777777" w:rsidR="00DB372B" w:rsidRPr="00E909EC" w:rsidRDefault="00DB372B" w:rsidP="003A53C2">
            <w:pPr>
              <w:spacing w:line="240" w:lineRule="auto"/>
              <w:jc w:val="center"/>
              <w:rPr>
                <w:rFonts w:cs="Arial"/>
                <w:sz w:val="16"/>
                <w:szCs w:val="16"/>
              </w:rPr>
            </w:pPr>
            <w:r w:rsidRPr="00C9737C">
              <w:rPr>
                <w:b/>
                <w:sz w:val="16"/>
                <w:szCs w:val="16"/>
              </w:rPr>
              <w:t>7</w:t>
            </w:r>
          </w:p>
        </w:tc>
        <w:tc>
          <w:tcPr>
            <w:tcW w:w="464" w:type="dxa"/>
            <w:tcBorders>
              <w:top w:val="single" w:sz="4" w:space="0" w:color="auto"/>
              <w:bottom w:val="single" w:sz="4" w:space="0" w:color="auto"/>
            </w:tcBorders>
            <w:vAlign w:val="center"/>
          </w:tcPr>
          <w:p w14:paraId="5F7AF77F" w14:textId="77777777" w:rsidR="00DB372B" w:rsidRPr="00E909EC" w:rsidRDefault="00DB372B" w:rsidP="003A53C2">
            <w:pPr>
              <w:spacing w:line="240" w:lineRule="auto"/>
              <w:jc w:val="center"/>
              <w:rPr>
                <w:rFonts w:cs="Arial"/>
                <w:sz w:val="16"/>
                <w:szCs w:val="16"/>
              </w:rPr>
            </w:pPr>
            <w:r w:rsidRPr="00C9737C">
              <w:rPr>
                <w:b/>
                <w:sz w:val="16"/>
                <w:szCs w:val="16"/>
              </w:rPr>
              <w:t>8</w:t>
            </w:r>
          </w:p>
        </w:tc>
        <w:tc>
          <w:tcPr>
            <w:tcW w:w="465" w:type="dxa"/>
            <w:tcBorders>
              <w:top w:val="single" w:sz="4" w:space="0" w:color="auto"/>
              <w:bottom w:val="single" w:sz="4" w:space="0" w:color="auto"/>
            </w:tcBorders>
            <w:vAlign w:val="center"/>
          </w:tcPr>
          <w:p w14:paraId="0B75B76E" w14:textId="77777777" w:rsidR="00DB372B" w:rsidRPr="00E909EC" w:rsidRDefault="00DB372B" w:rsidP="003A53C2">
            <w:pPr>
              <w:spacing w:line="240" w:lineRule="auto"/>
              <w:jc w:val="center"/>
              <w:rPr>
                <w:rFonts w:cs="Arial"/>
                <w:sz w:val="16"/>
                <w:szCs w:val="16"/>
              </w:rPr>
            </w:pPr>
            <w:r w:rsidRPr="00C9737C">
              <w:rPr>
                <w:b/>
                <w:sz w:val="16"/>
                <w:szCs w:val="16"/>
              </w:rPr>
              <w:t>9</w:t>
            </w:r>
          </w:p>
        </w:tc>
        <w:tc>
          <w:tcPr>
            <w:tcW w:w="464" w:type="dxa"/>
            <w:tcBorders>
              <w:top w:val="single" w:sz="4" w:space="0" w:color="auto"/>
              <w:bottom w:val="single" w:sz="4" w:space="0" w:color="auto"/>
            </w:tcBorders>
            <w:vAlign w:val="center"/>
          </w:tcPr>
          <w:p w14:paraId="3E0AA6D7" w14:textId="77777777" w:rsidR="00DB372B" w:rsidRPr="00E909EC" w:rsidRDefault="00DB372B" w:rsidP="003A53C2">
            <w:pPr>
              <w:spacing w:line="240" w:lineRule="auto"/>
              <w:jc w:val="center"/>
              <w:rPr>
                <w:rFonts w:cs="Arial"/>
                <w:sz w:val="16"/>
                <w:szCs w:val="16"/>
              </w:rPr>
            </w:pPr>
            <w:r w:rsidRPr="00C9737C">
              <w:rPr>
                <w:b/>
                <w:sz w:val="16"/>
                <w:szCs w:val="16"/>
              </w:rPr>
              <w:t>10</w:t>
            </w:r>
          </w:p>
        </w:tc>
        <w:tc>
          <w:tcPr>
            <w:tcW w:w="464" w:type="dxa"/>
            <w:tcBorders>
              <w:top w:val="single" w:sz="4" w:space="0" w:color="auto"/>
              <w:bottom w:val="single" w:sz="4" w:space="0" w:color="auto"/>
            </w:tcBorders>
            <w:vAlign w:val="center"/>
          </w:tcPr>
          <w:p w14:paraId="39AF6291" w14:textId="77777777" w:rsidR="00DB372B" w:rsidRPr="00E909EC" w:rsidRDefault="00DB372B" w:rsidP="003A53C2">
            <w:pPr>
              <w:spacing w:line="240" w:lineRule="auto"/>
              <w:jc w:val="center"/>
              <w:rPr>
                <w:rFonts w:cs="Arial"/>
                <w:sz w:val="16"/>
                <w:szCs w:val="16"/>
              </w:rPr>
            </w:pPr>
            <w:r w:rsidRPr="00C9737C">
              <w:rPr>
                <w:b/>
                <w:sz w:val="16"/>
                <w:szCs w:val="16"/>
              </w:rPr>
              <w:t>11</w:t>
            </w:r>
          </w:p>
        </w:tc>
        <w:tc>
          <w:tcPr>
            <w:tcW w:w="465" w:type="dxa"/>
            <w:tcBorders>
              <w:top w:val="single" w:sz="4" w:space="0" w:color="auto"/>
              <w:bottom w:val="single" w:sz="4" w:space="0" w:color="auto"/>
            </w:tcBorders>
            <w:vAlign w:val="center"/>
          </w:tcPr>
          <w:p w14:paraId="18653410" w14:textId="77777777" w:rsidR="00DB372B" w:rsidRPr="00E909EC" w:rsidRDefault="00DB372B" w:rsidP="003A53C2">
            <w:pPr>
              <w:spacing w:line="240" w:lineRule="auto"/>
              <w:jc w:val="center"/>
              <w:rPr>
                <w:rFonts w:cs="Arial"/>
                <w:sz w:val="16"/>
                <w:szCs w:val="16"/>
              </w:rPr>
            </w:pPr>
            <w:r w:rsidRPr="00C9737C">
              <w:rPr>
                <w:b/>
                <w:sz w:val="16"/>
                <w:szCs w:val="16"/>
              </w:rPr>
              <w:t>12</w:t>
            </w:r>
          </w:p>
        </w:tc>
        <w:tc>
          <w:tcPr>
            <w:tcW w:w="464" w:type="dxa"/>
            <w:tcBorders>
              <w:top w:val="single" w:sz="4" w:space="0" w:color="auto"/>
              <w:bottom w:val="single" w:sz="4" w:space="0" w:color="auto"/>
            </w:tcBorders>
            <w:vAlign w:val="center"/>
          </w:tcPr>
          <w:p w14:paraId="7D8B060D" w14:textId="77777777" w:rsidR="00DB372B" w:rsidRPr="00E909EC" w:rsidRDefault="00DB372B" w:rsidP="003A53C2">
            <w:pPr>
              <w:spacing w:line="240" w:lineRule="auto"/>
              <w:jc w:val="center"/>
              <w:rPr>
                <w:rFonts w:cs="Arial"/>
                <w:sz w:val="16"/>
                <w:szCs w:val="16"/>
              </w:rPr>
            </w:pPr>
            <w:r w:rsidRPr="00C9737C">
              <w:rPr>
                <w:b/>
                <w:sz w:val="16"/>
                <w:szCs w:val="16"/>
              </w:rPr>
              <w:t>13</w:t>
            </w:r>
          </w:p>
        </w:tc>
        <w:tc>
          <w:tcPr>
            <w:tcW w:w="464" w:type="dxa"/>
            <w:tcBorders>
              <w:top w:val="single" w:sz="4" w:space="0" w:color="auto"/>
              <w:bottom w:val="single" w:sz="4" w:space="0" w:color="auto"/>
            </w:tcBorders>
            <w:vAlign w:val="center"/>
          </w:tcPr>
          <w:p w14:paraId="5974226C" w14:textId="77777777" w:rsidR="00DB372B" w:rsidRPr="00E909EC" w:rsidRDefault="00DB372B" w:rsidP="003A53C2">
            <w:pPr>
              <w:spacing w:line="240" w:lineRule="auto"/>
              <w:jc w:val="center"/>
              <w:rPr>
                <w:rFonts w:cs="Arial"/>
                <w:sz w:val="16"/>
                <w:szCs w:val="16"/>
              </w:rPr>
            </w:pPr>
            <w:r w:rsidRPr="00C9737C">
              <w:rPr>
                <w:b/>
                <w:sz w:val="16"/>
                <w:szCs w:val="16"/>
              </w:rPr>
              <w:t>14</w:t>
            </w:r>
          </w:p>
        </w:tc>
        <w:tc>
          <w:tcPr>
            <w:tcW w:w="465" w:type="dxa"/>
            <w:tcBorders>
              <w:top w:val="single" w:sz="4" w:space="0" w:color="auto"/>
              <w:bottom w:val="single" w:sz="4" w:space="0" w:color="auto"/>
            </w:tcBorders>
            <w:vAlign w:val="center"/>
          </w:tcPr>
          <w:p w14:paraId="57597342" w14:textId="77777777" w:rsidR="00DB372B" w:rsidRPr="00E909EC" w:rsidRDefault="00DB372B" w:rsidP="003A53C2">
            <w:pPr>
              <w:spacing w:line="240" w:lineRule="auto"/>
              <w:jc w:val="center"/>
              <w:rPr>
                <w:rFonts w:cs="Arial"/>
                <w:sz w:val="16"/>
                <w:szCs w:val="16"/>
              </w:rPr>
            </w:pPr>
            <w:r w:rsidRPr="00C9737C">
              <w:rPr>
                <w:b/>
                <w:sz w:val="16"/>
                <w:szCs w:val="16"/>
              </w:rPr>
              <w:t>15</w:t>
            </w:r>
          </w:p>
        </w:tc>
        <w:tc>
          <w:tcPr>
            <w:tcW w:w="464" w:type="dxa"/>
            <w:tcBorders>
              <w:top w:val="single" w:sz="4" w:space="0" w:color="auto"/>
              <w:bottom w:val="single" w:sz="4" w:space="0" w:color="auto"/>
            </w:tcBorders>
            <w:vAlign w:val="center"/>
          </w:tcPr>
          <w:p w14:paraId="1DA785A4" w14:textId="77777777" w:rsidR="00DB372B" w:rsidRPr="00E909EC" w:rsidRDefault="00DB372B" w:rsidP="003A53C2">
            <w:pPr>
              <w:spacing w:line="240" w:lineRule="auto"/>
              <w:jc w:val="center"/>
              <w:rPr>
                <w:rFonts w:cs="Arial"/>
                <w:b/>
                <w:sz w:val="16"/>
                <w:szCs w:val="16"/>
              </w:rPr>
            </w:pPr>
            <w:r w:rsidRPr="00E909EC">
              <w:rPr>
                <w:rFonts w:cs="Arial"/>
                <w:b/>
                <w:sz w:val="16"/>
                <w:szCs w:val="16"/>
              </w:rPr>
              <w:t>16</w:t>
            </w:r>
          </w:p>
        </w:tc>
        <w:tc>
          <w:tcPr>
            <w:tcW w:w="464" w:type="dxa"/>
            <w:tcBorders>
              <w:top w:val="single" w:sz="4" w:space="0" w:color="auto"/>
              <w:bottom w:val="single" w:sz="4" w:space="0" w:color="auto"/>
            </w:tcBorders>
            <w:vAlign w:val="center"/>
          </w:tcPr>
          <w:p w14:paraId="3EBEB62D" w14:textId="77777777" w:rsidR="00DB372B" w:rsidRPr="00E909EC" w:rsidRDefault="00DB372B" w:rsidP="003A53C2">
            <w:pPr>
              <w:spacing w:line="240" w:lineRule="auto"/>
              <w:jc w:val="center"/>
              <w:rPr>
                <w:rFonts w:cs="Arial"/>
                <w:b/>
                <w:sz w:val="16"/>
                <w:szCs w:val="16"/>
              </w:rPr>
            </w:pPr>
            <w:r w:rsidRPr="00E909EC">
              <w:rPr>
                <w:rFonts w:cs="Arial"/>
                <w:b/>
                <w:sz w:val="16"/>
                <w:szCs w:val="16"/>
              </w:rPr>
              <w:t>17</w:t>
            </w:r>
          </w:p>
        </w:tc>
        <w:tc>
          <w:tcPr>
            <w:tcW w:w="465" w:type="dxa"/>
            <w:tcBorders>
              <w:top w:val="single" w:sz="4" w:space="0" w:color="auto"/>
              <w:bottom w:val="single" w:sz="4" w:space="0" w:color="auto"/>
            </w:tcBorders>
            <w:vAlign w:val="center"/>
          </w:tcPr>
          <w:p w14:paraId="355FAEC5" w14:textId="77777777" w:rsidR="00DB372B" w:rsidRPr="00E909EC" w:rsidRDefault="00DB372B" w:rsidP="003A53C2">
            <w:pPr>
              <w:spacing w:line="240" w:lineRule="auto"/>
              <w:jc w:val="center"/>
              <w:rPr>
                <w:rFonts w:cs="Arial"/>
                <w:b/>
                <w:sz w:val="16"/>
                <w:szCs w:val="16"/>
              </w:rPr>
            </w:pPr>
            <w:r w:rsidRPr="00E909EC">
              <w:rPr>
                <w:rFonts w:cs="Arial"/>
                <w:b/>
                <w:sz w:val="16"/>
                <w:szCs w:val="16"/>
              </w:rPr>
              <w:t>18</w:t>
            </w:r>
          </w:p>
        </w:tc>
      </w:tr>
      <w:tr w:rsidR="00DB372B" w:rsidRPr="00E909EC" w14:paraId="2204278A" w14:textId="77777777" w:rsidTr="003A53C2">
        <w:trPr>
          <w:trHeight w:val="284"/>
        </w:trPr>
        <w:tc>
          <w:tcPr>
            <w:tcW w:w="704" w:type="dxa"/>
            <w:tcBorders>
              <w:top w:val="single" w:sz="4" w:space="0" w:color="auto"/>
              <w:bottom w:val="single" w:sz="12" w:space="0" w:color="auto"/>
            </w:tcBorders>
            <w:vAlign w:val="center"/>
          </w:tcPr>
          <w:p w14:paraId="20111563" w14:textId="77777777" w:rsidR="00DB372B" w:rsidRPr="00E909EC" w:rsidRDefault="00DB372B" w:rsidP="003A53C2">
            <w:pPr>
              <w:spacing w:line="240" w:lineRule="auto"/>
              <w:jc w:val="center"/>
              <w:rPr>
                <w:rFonts w:cs="Arial"/>
                <w:b/>
                <w:sz w:val="16"/>
                <w:szCs w:val="16"/>
              </w:rPr>
            </w:pPr>
            <w:r w:rsidRPr="00E909EC">
              <w:rPr>
                <w:rFonts w:cs="Arial"/>
                <w:b/>
                <w:sz w:val="16"/>
                <w:szCs w:val="16"/>
              </w:rPr>
              <w:t>valor</w:t>
            </w:r>
          </w:p>
        </w:tc>
        <w:tc>
          <w:tcPr>
            <w:tcW w:w="464" w:type="dxa"/>
            <w:tcBorders>
              <w:top w:val="single" w:sz="4" w:space="0" w:color="auto"/>
              <w:bottom w:val="single" w:sz="12" w:space="0" w:color="auto"/>
            </w:tcBorders>
            <w:vAlign w:val="center"/>
          </w:tcPr>
          <w:p w14:paraId="4A6E4677" w14:textId="663A3792"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392125C" w14:textId="6272BFC4" w:rsidR="00DB372B" w:rsidRPr="00E909EC" w:rsidRDefault="00DB372B" w:rsidP="003A53C2">
            <w:pPr>
              <w:spacing w:line="240" w:lineRule="auto"/>
              <w:jc w:val="center"/>
              <w:rPr>
                <w:rFonts w:cs="Arial"/>
                <w:sz w:val="16"/>
                <w:szCs w:val="16"/>
              </w:rPr>
            </w:pPr>
            <w:r>
              <w:rPr>
                <w:rFonts w:cs="Arial"/>
                <w:sz w:val="16"/>
                <w:szCs w:val="16"/>
              </w:rPr>
              <w:t>6</w:t>
            </w:r>
          </w:p>
        </w:tc>
        <w:tc>
          <w:tcPr>
            <w:tcW w:w="465" w:type="dxa"/>
            <w:tcBorders>
              <w:top w:val="single" w:sz="4" w:space="0" w:color="auto"/>
              <w:bottom w:val="single" w:sz="12" w:space="0" w:color="auto"/>
            </w:tcBorders>
            <w:vAlign w:val="center"/>
          </w:tcPr>
          <w:p w14:paraId="15D6FFB5" w14:textId="6733B956"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741C83A4" w14:textId="465A111A"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04F30FF6" w14:textId="084EEBC3"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7BB7FAB3" w14:textId="56B75F18"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5C1996EB" w14:textId="53C811F4"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5CBF92CE" w14:textId="3D65AF9B"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3C6FD615" w14:textId="010EB1B7" w:rsidR="00DB372B" w:rsidRPr="00E909EC" w:rsidRDefault="00DB372B" w:rsidP="003A53C2">
            <w:pPr>
              <w:spacing w:line="240" w:lineRule="auto"/>
              <w:jc w:val="center"/>
              <w:rPr>
                <w:rFonts w:cs="Arial"/>
                <w:sz w:val="16"/>
                <w:szCs w:val="16"/>
              </w:rPr>
            </w:pPr>
            <w:r>
              <w:rPr>
                <w:rFonts w:cs="Arial"/>
                <w:sz w:val="16"/>
                <w:szCs w:val="16"/>
              </w:rPr>
              <w:t>6</w:t>
            </w:r>
          </w:p>
        </w:tc>
        <w:tc>
          <w:tcPr>
            <w:tcW w:w="464" w:type="dxa"/>
            <w:tcBorders>
              <w:top w:val="single" w:sz="4" w:space="0" w:color="auto"/>
              <w:bottom w:val="single" w:sz="12" w:space="0" w:color="auto"/>
            </w:tcBorders>
            <w:vAlign w:val="center"/>
          </w:tcPr>
          <w:p w14:paraId="2974B707" w14:textId="2BC47C3E" w:rsidR="00DB372B" w:rsidRPr="00E909EC" w:rsidRDefault="00DB372B" w:rsidP="003A53C2">
            <w:pPr>
              <w:spacing w:line="240" w:lineRule="auto"/>
              <w:jc w:val="center"/>
              <w:rPr>
                <w:rFonts w:cs="Arial"/>
                <w:sz w:val="16"/>
                <w:szCs w:val="16"/>
              </w:rPr>
            </w:pPr>
            <w:r>
              <w:rPr>
                <w:rFonts w:cs="Arial"/>
                <w:sz w:val="16"/>
                <w:szCs w:val="16"/>
              </w:rPr>
              <w:t>2</w:t>
            </w:r>
          </w:p>
        </w:tc>
        <w:tc>
          <w:tcPr>
            <w:tcW w:w="464" w:type="dxa"/>
            <w:tcBorders>
              <w:top w:val="single" w:sz="4" w:space="0" w:color="auto"/>
              <w:bottom w:val="single" w:sz="12" w:space="0" w:color="auto"/>
            </w:tcBorders>
            <w:vAlign w:val="center"/>
          </w:tcPr>
          <w:p w14:paraId="7D9E4162" w14:textId="2BDF2A4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3B3F557F" w14:textId="129AE9E7" w:rsidR="00DB372B" w:rsidRPr="00E909EC" w:rsidRDefault="00DB372B" w:rsidP="003A53C2">
            <w:pPr>
              <w:spacing w:line="240" w:lineRule="auto"/>
              <w:jc w:val="center"/>
              <w:rPr>
                <w:rFonts w:cs="Arial"/>
                <w:sz w:val="16"/>
                <w:szCs w:val="16"/>
              </w:rPr>
            </w:pPr>
            <w:r>
              <w:rPr>
                <w:rFonts w:cs="Arial"/>
                <w:sz w:val="16"/>
                <w:szCs w:val="16"/>
              </w:rPr>
              <w:t>10</w:t>
            </w:r>
          </w:p>
        </w:tc>
        <w:tc>
          <w:tcPr>
            <w:tcW w:w="464" w:type="dxa"/>
            <w:tcBorders>
              <w:top w:val="single" w:sz="4" w:space="0" w:color="auto"/>
              <w:bottom w:val="single" w:sz="12" w:space="0" w:color="auto"/>
            </w:tcBorders>
            <w:vAlign w:val="center"/>
          </w:tcPr>
          <w:p w14:paraId="07BFBD96" w14:textId="5C0BF335"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61D8CBCD" w14:textId="517E27D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550F6D09" w14:textId="6FCBFEC8"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4BD6CBE2" w14:textId="7FFA3304"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A58803C" w14:textId="3C84241A"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003C3D31" w14:textId="3469D8D4" w:rsidR="00DB372B" w:rsidRPr="00E909EC" w:rsidRDefault="00DB372B" w:rsidP="003A53C2">
            <w:pPr>
              <w:spacing w:line="240" w:lineRule="auto"/>
              <w:jc w:val="center"/>
              <w:rPr>
                <w:rFonts w:cs="Arial"/>
                <w:sz w:val="16"/>
                <w:szCs w:val="16"/>
              </w:rPr>
            </w:pPr>
            <w:r>
              <w:rPr>
                <w:rFonts w:cs="Arial"/>
                <w:sz w:val="16"/>
                <w:szCs w:val="16"/>
              </w:rPr>
              <w:t>5</w:t>
            </w:r>
          </w:p>
        </w:tc>
      </w:tr>
    </w:tbl>
    <w:p w14:paraId="511EC85B" w14:textId="77777777" w:rsidR="00DB372B" w:rsidRDefault="00DB372B" w:rsidP="00300F91">
      <w:pPr>
        <w:ind w:firstLine="1134"/>
      </w:pPr>
    </w:p>
    <w:p w14:paraId="130E18FF" w14:textId="4ED77B11" w:rsidR="003003DA" w:rsidRDefault="00C545F0" w:rsidP="00300F91">
      <w:pPr>
        <w:ind w:firstLine="1134"/>
      </w:pPr>
      <w:r>
        <w:t>O próximo passo então é calcular</w:t>
      </w:r>
      <w:r w:rsidR="004F2553">
        <w:t xml:space="preserve"> as matrizes diagonais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4F2553">
        <w:t>) e colunas</w:t>
      </w:r>
      <w:r w:rsidR="00300F91">
        <w:t xml:space="preserve"> </w:t>
      </w:r>
      <w:r w:rsidR="004F2553">
        <w:t>(</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4F2553">
        <w:t>)</w:t>
      </w:r>
      <w:r w:rsidR="003003DA">
        <w:t xml:space="preserve"> de </w:t>
      </w:r>
      <m:oMath>
        <m:r>
          <w:rPr>
            <w:rFonts w:ascii="Cambria Math" w:hAnsi="Cambria Math"/>
          </w:rPr>
          <m:t>F</m:t>
        </m:r>
      </m:oMath>
      <w:r w:rsidR="004F2553">
        <w:t xml:space="preserve">. </w:t>
      </w:r>
      <w:r w:rsidR="00C703F3">
        <w:t xml:space="preserve">A </w:t>
      </w:r>
      <w:r w:rsidR="00C703F3">
        <w:fldChar w:fldCharType="begin"/>
      </w:r>
      <w:r w:rsidR="00C703F3">
        <w:instrText xml:space="preserve"> REF _Ref509773320 \h </w:instrText>
      </w:r>
      <w:r w:rsidR="00C703F3">
        <w:fldChar w:fldCharType="separate"/>
      </w:r>
      <w:r w:rsidR="00AF5A3D">
        <w:t xml:space="preserve">Tabela </w:t>
      </w:r>
      <w:r w:rsidR="00AF5A3D">
        <w:rPr>
          <w:noProof/>
        </w:rPr>
        <w:t>5</w:t>
      </w:r>
      <w:r w:rsidR="00C703F3">
        <w:fldChar w:fldCharType="end"/>
      </w:r>
      <w:r w:rsidR="00C703F3">
        <w:t xml:space="preserve"> e a </w:t>
      </w:r>
      <w:r w:rsidR="00C703F3">
        <w:fldChar w:fldCharType="begin"/>
      </w:r>
      <w:r w:rsidR="00C703F3">
        <w:instrText xml:space="preserve"> REF _Ref509773331 \h </w:instrText>
      </w:r>
      <w:r w:rsidR="00C703F3">
        <w:fldChar w:fldCharType="separate"/>
      </w:r>
      <w:r w:rsidR="00AF5A3D">
        <w:t xml:space="preserve">Tabela </w:t>
      </w:r>
      <w:r w:rsidR="00AF5A3D">
        <w:rPr>
          <w:noProof/>
        </w:rPr>
        <w:t>6</w:t>
      </w:r>
      <w:r w:rsidR="00C703F3">
        <w:fldChar w:fldCharType="end"/>
      </w:r>
      <w:r w:rsidR="00C703F3">
        <w:t xml:space="preserve"> mostram os resultados </w:t>
      </w:r>
      <w:r w:rsidR="009518A5">
        <w:t xml:space="preserve">de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9518A5">
        <w:t xml:space="preserve"> e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6D5CE0">
        <w:t>, respectivamente</w:t>
      </w:r>
      <w:r w:rsidR="003003DA">
        <w:t>.</w:t>
      </w:r>
    </w:p>
    <w:p w14:paraId="7AE0FAF2" w14:textId="3BCFEE4A" w:rsidR="00A300A1" w:rsidRDefault="00A300A1" w:rsidP="00A300A1">
      <w:pPr>
        <w:pStyle w:val="Legenda"/>
        <w:keepNext/>
      </w:pPr>
      <w:bookmarkStart w:id="52" w:name="_Ref509773320"/>
      <w:bookmarkStart w:id="53" w:name="_Toc511244409"/>
      <w:r>
        <w:lastRenderedPageBreak/>
        <w:t xml:space="preserve">Tabela </w:t>
      </w:r>
      <w:fldSimple w:instr=" SEQ Tabela \* ARABIC ">
        <w:r w:rsidR="00AF5A3D">
          <w:rPr>
            <w:noProof/>
          </w:rPr>
          <w:t>5</w:t>
        </w:r>
      </w:fldSimple>
      <w:bookmarkEnd w:id="52"/>
      <w:r>
        <w:t xml:space="preserve"> - Matriz diagonal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t xml:space="preserve"> </w:t>
      </w:r>
      <w:r w:rsidR="0013081E">
        <w:t xml:space="preserve">calculada através da diagonalização de </w:t>
      </w:r>
      <m:oMath>
        <m:r>
          <w:rPr>
            <w:rFonts w:ascii="Cambria Math" w:hAnsi="Cambria Math"/>
          </w:rPr>
          <m:t>fr</m:t>
        </m:r>
      </m:oMath>
      <w:r w:rsidR="0013081E">
        <w:t>.</w:t>
      </w:r>
      <w:bookmarkEnd w:id="53"/>
    </w:p>
    <w:tbl>
      <w:tblPr>
        <w:tblW w:w="9072" w:type="dxa"/>
        <w:tblCellMar>
          <w:left w:w="70" w:type="dxa"/>
          <w:right w:w="70" w:type="dxa"/>
        </w:tblCellMar>
        <w:tblLook w:val="04A0" w:firstRow="1" w:lastRow="0" w:firstColumn="1" w:lastColumn="0" w:noHBand="0" w:noVBand="1"/>
      </w:tblPr>
      <w:tblGrid>
        <w:gridCol w:w="912"/>
        <w:gridCol w:w="544"/>
        <w:gridCol w:w="544"/>
        <w:gridCol w:w="544"/>
        <w:gridCol w:w="544"/>
        <w:gridCol w:w="544"/>
        <w:gridCol w:w="544"/>
        <w:gridCol w:w="544"/>
        <w:gridCol w:w="544"/>
        <w:gridCol w:w="544"/>
        <w:gridCol w:w="544"/>
        <w:gridCol w:w="544"/>
        <w:gridCol w:w="544"/>
        <w:gridCol w:w="544"/>
        <w:gridCol w:w="544"/>
        <w:gridCol w:w="544"/>
      </w:tblGrid>
      <w:tr w:rsidR="00300F91" w:rsidRPr="00300F91" w14:paraId="427060F2" w14:textId="77777777" w:rsidTr="00873D47">
        <w:trPr>
          <w:trHeight w:val="300"/>
        </w:trPr>
        <w:tc>
          <w:tcPr>
            <w:tcW w:w="912" w:type="dxa"/>
            <w:tcBorders>
              <w:top w:val="single" w:sz="12" w:space="0" w:color="auto"/>
              <w:bottom w:val="single" w:sz="4" w:space="0" w:color="auto"/>
            </w:tcBorders>
            <w:shd w:val="clear" w:color="auto" w:fill="auto"/>
            <w:noWrap/>
            <w:vAlign w:val="center"/>
            <w:hideMark/>
          </w:tcPr>
          <w:p w14:paraId="006D081D" w14:textId="77777777" w:rsidR="00300F91" w:rsidRPr="00A300A1" w:rsidRDefault="00300F91" w:rsidP="00A300A1">
            <w:pPr>
              <w:spacing w:line="240" w:lineRule="auto"/>
              <w:jc w:val="center"/>
              <w:rPr>
                <w:rFonts w:cs="Arial"/>
                <w:sz w:val="16"/>
                <w:szCs w:val="16"/>
              </w:rPr>
            </w:pPr>
          </w:p>
        </w:tc>
        <w:tc>
          <w:tcPr>
            <w:tcW w:w="8160" w:type="dxa"/>
            <w:gridSpan w:val="15"/>
            <w:tcBorders>
              <w:top w:val="single" w:sz="12" w:space="0" w:color="auto"/>
              <w:bottom w:val="single" w:sz="4" w:space="0" w:color="auto"/>
            </w:tcBorders>
            <w:shd w:val="clear" w:color="auto" w:fill="auto"/>
            <w:noWrap/>
            <w:vAlign w:val="center"/>
            <w:hideMark/>
          </w:tcPr>
          <w:p w14:paraId="71DCE5FF" w14:textId="5AD3FC83" w:rsidR="00300F91" w:rsidRPr="00A300A1" w:rsidRDefault="00873D47" w:rsidP="00A300A1">
            <w:pPr>
              <w:spacing w:line="240" w:lineRule="auto"/>
              <w:jc w:val="center"/>
              <w:rPr>
                <w:rFonts w:cs="Arial"/>
                <w:b/>
                <w:bCs/>
                <w:color w:val="000000"/>
                <w:sz w:val="16"/>
                <w:szCs w:val="16"/>
              </w:rPr>
            </w:pPr>
            <w:r>
              <w:rPr>
                <w:rFonts w:cs="Arial"/>
                <w:b/>
                <w:bCs/>
                <w:color w:val="000000"/>
                <w:sz w:val="16"/>
                <w:szCs w:val="16"/>
              </w:rPr>
              <w:t xml:space="preserve">Matriz Diagonal de Linhas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r</m:t>
                  </m:r>
                </m:sub>
              </m:sSub>
            </m:oMath>
          </w:p>
        </w:tc>
      </w:tr>
      <w:tr w:rsidR="00DC28CE" w:rsidRPr="00300F91" w14:paraId="6FDEAD05" w14:textId="77777777" w:rsidTr="00873D47">
        <w:trPr>
          <w:trHeight w:val="300"/>
        </w:trPr>
        <w:tc>
          <w:tcPr>
            <w:tcW w:w="912" w:type="dxa"/>
            <w:vMerge w:val="restart"/>
            <w:tcBorders>
              <w:top w:val="single" w:sz="4" w:space="0" w:color="auto"/>
            </w:tcBorders>
            <w:shd w:val="clear" w:color="auto" w:fill="auto"/>
            <w:noWrap/>
            <w:vAlign w:val="center"/>
          </w:tcPr>
          <w:p w14:paraId="77AD4C2B" w14:textId="69EB9452" w:rsidR="00DC28CE" w:rsidRPr="00A300A1" w:rsidRDefault="00DC28CE" w:rsidP="00A300A1">
            <w:pPr>
              <w:spacing w:line="240" w:lineRule="auto"/>
              <w:jc w:val="center"/>
              <w:rPr>
                <w:rFonts w:cs="Arial"/>
                <w:sz w:val="16"/>
                <w:szCs w:val="16"/>
              </w:rPr>
            </w:pPr>
            <w:r>
              <w:rPr>
                <w:rFonts w:cs="Arial"/>
                <w:b/>
                <w:bCs/>
                <w:color w:val="000000"/>
                <w:sz w:val="16"/>
                <w:szCs w:val="16"/>
              </w:rPr>
              <w:t>Índice das         l</w:t>
            </w:r>
            <w:r w:rsidRPr="00A300A1">
              <w:rPr>
                <w:rFonts w:cs="Arial"/>
                <w:b/>
                <w:bCs/>
                <w:color w:val="000000"/>
                <w:sz w:val="16"/>
                <w:szCs w:val="16"/>
              </w:rPr>
              <w:t>inhas</w:t>
            </w:r>
          </w:p>
        </w:tc>
        <w:tc>
          <w:tcPr>
            <w:tcW w:w="8160" w:type="dxa"/>
            <w:gridSpan w:val="15"/>
            <w:tcBorders>
              <w:top w:val="single" w:sz="4" w:space="0" w:color="auto"/>
            </w:tcBorders>
            <w:shd w:val="clear" w:color="auto" w:fill="auto"/>
            <w:noWrap/>
            <w:vAlign w:val="center"/>
          </w:tcPr>
          <w:p w14:paraId="4E500BBA" w14:textId="017D783C" w:rsidR="00DC28CE" w:rsidRPr="00A300A1" w:rsidRDefault="00DC28CE"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DC28CE" w:rsidRPr="00300F91" w14:paraId="0ABBC399" w14:textId="77777777" w:rsidTr="00A300A1">
        <w:trPr>
          <w:trHeight w:val="300"/>
        </w:trPr>
        <w:tc>
          <w:tcPr>
            <w:tcW w:w="912" w:type="dxa"/>
            <w:vMerge/>
            <w:tcBorders>
              <w:bottom w:val="single" w:sz="2" w:space="0" w:color="auto"/>
            </w:tcBorders>
            <w:shd w:val="clear" w:color="auto" w:fill="auto"/>
            <w:noWrap/>
            <w:vAlign w:val="center"/>
            <w:hideMark/>
          </w:tcPr>
          <w:p w14:paraId="6C440C49" w14:textId="58DF574D" w:rsidR="00DC28CE" w:rsidRPr="00A300A1" w:rsidRDefault="00DC28CE" w:rsidP="00A300A1">
            <w:pPr>
              <w:spacing w:line="240" w:lineRule="auto"/>
              <w:jc w:val="center"/>
              <w:rPr>
                <w:rFonts w:cs="Arial"/>
                <w:b/>
                <w:bCs/>
                <w:color w:val="000000"/>
                <w:sz w:val="16"/>
                <w:szCs w:val="16"/>
              </w:rPr>
            </w:pPr>
          </w:p>
        </w:tc>
        <w:tc>
          <w:tcPr>
            <w:tcW w:w="544" w:type="dxa"/>
            <w:tcBorders>
              <w:top w:val="single" w:sz="2" w:space="0" w:color="auto"/>
              <w:bottom w:val="single" w:sz="2" w:space="0" w:color="auto"/>
            </w:tcBorders>
            <w:shd w:val="clear" w:color="auto" w:fill="auto"/>
            <w:noWrap/>
            <w:vAlign w:val="center"/>
            <w:hideMark/>
          </w:tcPr>
          <w:p w14:paraId="09984DB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bottom w:val="single" w:sz="2" w:space="0" w:color="auto"/>
            </w:tcBorders>
            <w:shd w:val="clear" w:color="auto" w:fill="auto"/>
            <w:noWrap/>
            <w:vAlign w:val="center"/>
            <w:hideMark/>
          </w:tcPr>
          <w:p w14:paraId="32E9853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tcBorders>
              <w:top w:val="single" w:sz="2" w:space="0" w:color="auto"/>
              <w:bottom w:val="single" w:sz="2" w:space="0" w:color="auto"/>
            </w:tcBorders>
            <w:shd w:val="clear" w:color="auto" w:fill="auto"/>
            <w:noWrap/>
            <w:vAlign w:val="center"/>
            <w:hideMark/>
          </w:tcPr>
          <w:p w14:paraId="43A7BFB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tcBorders>
              <w:top w:val="single" w:sz="2" w:space="0" w:color="auto"/>
              <w:bottom w:val="single" w:sz="2" w:space="0" w:color="auto"/>
            </w:tcBorders>
            <w:shd w:val="clear" w:color="auto" w:fill="auto"/>
            <w:noWrap/>
            <w:vAlign w:val="center"/>
            <w:hideMark/>
          </w:tcPr>
          <w:p w14:paraId="157255DA"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tcBorders>
              <w:top w:val="single" w:sz="2" w:space="0" w:color="auto"/>
              <w:bottom w:val="single" w:sz="2" w:space="0" w:color="auto"/>
            </w:tcBorders>
            <w:shd w:val="clear" w:color="auto" w:fill="auto"/>
            <w:noWrap/>
            <w:vAlign w:val="center"/>
            <w:hideMark/>
          </w:tcPr>
          <w:p w14:paraId="5E545087"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tcBorders>
              <w:top w:val="single" w:sz="2" w:space="0" w:color="auto"/>
              <w:bottom w:val="single" w:sz="2" w:space="0" w:color="auto"/>
            </w:tcBorders>
            <w:shd w:val="clear" w:color="auto" w:fill="auto"/>
            <w:noWrap/>
            <w:vAlign w:val="center"/>
            <w:hideMark/>
          </w:tcPr>
          <w:p w14:paraId="63A23E0E"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tcBorders>
              <w:top w:val="single" w:sz="2" w:space="0" w:color="auto"/>
              <w:bottom w:val="single" w:sz="2" w:space="0" w:color="auto"/>
            </w:tcBorders>
            <w:shd w:val="clear" w:color="auto" w:fill="auto"/>
            <w:noWrap/>
            <w:vAlign w:val="center"/>
            <w:hideMark/>
          </w:tcPr>
          <w:p w14:paraId="6233985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tcBorders>
              <w:top w:val="single" w:sz="2" w:space="0" w:color="auto"/>
              <w:bottom w:val="single" w:sz="2" w:space="0" w:color="auto"/>
            </w:tcBorders>
            <w:shd w:val="clear" w:color="auto" w:fill="auto"/>
            <w:noWrap/>
            <w:vAlign w:val="center"/>
            <w:hideMark/>
          </w:tcPr>
          <w:p w14:paraId="7067579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tcBorders>
              <w:top w:val="single" w:sz="2" w:space="0" w:color="auto"/>
              <w:bottom w:val="single" w:sz="2" w:space="0" w:color="auto"/>
            </w:tcBorders>
            <w:shd w:val="clear" w:color="auto" w:fill="auto"/>
            <w:noWrap/>
            <w:vAlign w:val="center"/>
            <w:hideMark/>
          </w:tcPr>
          <w:p w14:paraId="4797C82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tcBorders>
              <w:top w:val="single" w:sz="2" w:space="0" w:color="auto"/>
              <w:bottom w:val="single" w:sz="2" w:space="0" w:color="auto"/>
            </w:tcBorders>
            <w:shd w:val="clear" w:color="auto" w:fill="auto"/>
            <w:noWrap/>
            <w:vAlign w:val="center"/>
            <w:hideMark/>
          </w:tcPr>
          <w:p w14:paraId="24E6053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tcBorders>
              <w:top w:val="single" w:sz="2" w:space="0" w:color="auto"/>
              <w:bottom w:val="single" w:sz="2" w:space="0" w:color="auto"/>
            </w:tcBorders>
            <w:shd w:val="clear" w:color="auto" w:fill="auto"/>
            <w:noWrap/>
            <w:vAlign w:val="center"/>
            <w:hideMark/>
          </w:tcPr>
          <w:p w14:paraId="2761E2C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tcBorders>
              <w:top w:val="single" w:sz="2" w:space="0" w:color="auto"/>
              <w:bottom w:val="single" w:sz="2" w:space="0" w:color="auto"/>
            </w:tcBorders>
            <w:shd w:val="clear" w:color="auto" w:fill="auto"/>
            <w:noWrap/>
            <w:vAlign w:val="center"/>
            <w:hideMark/>
          </w:tcPr>
          <w:p w14:paraId="71467636"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tcBorders>
              <w:top w:val="single" w:sz="2" w:space="0" w:color="auto"/>
              <w:bottom w:val="single" w:sz="2" w:space="0" w:color="auto"/>
            </w:tcBorders>
            <w:shd w:val="clear" w:color="auto" w:fill="auto"/>
            <w:noWrap/>
            <w:vAlign w:val="center"/>
            <w:hideMark/>
          </w:tcPr>
          <w:p w14:paraId="3731E81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tcBorders>
              <w:top w:val="single" w:sz="2" w:space="0" w:color="auto"/>
              <w:bottom w:val="single" w:sz="2" w:space="0" w:color="auto"/>
            </w:tcBorders>
            <w:shd w:val="clear" w:color="auto" w:fill="auto"/>
            <w:noWrap/>
            <w:vAlign w:val="center"/>
            <w:hideMark/>
          </w:tcPr>
          <w:p w14:paraId="10A242A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tcBorders>
              <w:top w:val="single" w:sz="2" w:space="0" w:color="auto"/>
              <w:bottom w:val="single" w:sz="2" w:space="0" w:color="auto"/>
            </w:tcBorders>
            <w:shd w:val="clear" w:color="auto" w:fill="auto"/>
            <w:noWrap/>
            <w:vAlign w:val="center"/>
            <w:hideMark/>
          </w:tcPr>
          <w:p w14:paraId="3BE2E6C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15</w:t>
            </w:r>
          </w:p>
        </w:tc>
      </w:tr>
      <w:tr w:rsidR="00300F91" w:rsidRPr="00300F91" w14:paraId="351391F8" w14:textId="77777777" w:rsidTr="00A300A1">
        <w:trPr>
          <w:trHeight w:val="300"/>
        </w:trPr>
        <w:tc>
          <w:tcPr>
            <w:tcW w:w="912" w:type="dxa"/>
            <w:tcBorders>
              <w:top w:val="single" w:sz="2" w:space="0" w:color="auto"/>
            </w:tcBorders>
            <w:shd w:val="clear" w:color="auto" w:fill="auto"/>
            <w:noWrap/>
            <w:vAlign w:val="center"/>
            <w:hideMark/>
          </w:tcPr>
          <w:p w14:paraId="604B889E" w14:textId="22598E7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tcBorders>
            <w:shd w:val="clear" w:color="auto" w:fill="auto"/>
            <w:noWrap/>
            <w:vAlign w:val="center"/>
            <w:hideMark/>
          </w:tcPr>
          <w:p w14:paraId="4CC4EC8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tcBorders>
              <w:top w:val="single" w:sz="2" w:space="0" w:color="auto"/>
            </w:tcBorders>
            <w:shd w:val="clear" w:color="auto" w:fill="auto"/>
            <w:noWrap/>
            <w:vAlign w:val="center"/>
            <w:hideMark/>
          </w:tcPr>
          <w:p w14:paraId="39B34D7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2EB088B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79487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58DEE1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7972D3D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35EFA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1374F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1E840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61006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6FCC1D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4A19D1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71563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AA3DDB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B7D683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5819E43" w14:textId="77777777" w:rsidTr="00A300A1">
        <w:trPr>
          <w:trHeight w:val="300"/>
        </w:trPr>
        <w:tc>
          <w:tcPr>
            <w:tcW w:w="912" w:type="dxa"/>
            <w:shd w:val="clear" w:color="auto" w:fill="auto"/>
            <w:noWrap/>
            <w:vAlign w:val="center"/>
            <w:hideMark/>
          </w:tcPr>
          <w:p w14:paraId="4AD3B355" w14:textId="6A0D948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shd w:val="clear" w:color="auto" w:fill="auto"/>
            <w:noWrap/>
            <w:vAlign w:val="center"/>
            <w:hideMark/>
          </w:tcPr>
          <w:p w14:paraId="36938E5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C928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1116E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D2D6A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80A3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0484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5D0F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2A6C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88830A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BFB9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4CC6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78B9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622B6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02907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EAE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0832B842" w14:textId="77777777" w:rsidTr="00A300A1">
        <w:trPr>
          <w:trHeight w:val="300"/>
        </w:trPr>
        <w:tc>
          <w:tcPr>
            <w:tcW w:w="912" w:type="dxa"/>
            <w:shd w:val="clear" w:color="auto" w:fill="auto"/>
            <w:noWrap/>
            <w:vAlign w:val="center"/>
            <w:hideMark/>
          </w:tcPr>
          <w:p w14:paraId="38A14CE1" w14:textId="1E110BF4"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shd w:val="clear" w:color="auto" w:fill="auto"/>
            <w:noWrap/>
            <w:vAlign w:val="center"/>
            <w:hideMark/>
          </w:tcPr>
          <w:p w14:paraId="1F0F13B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74A50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CE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C38A9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CCD23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A9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843C6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B1F8C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4D9E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BCE6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D345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1123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7B0F9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126B4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AA3EA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7EBBD7B" w14:textId="77777777" w:rsidTr="00A300A1">
        <w:trPr>
          <w:trHeight w:val="300"/>
        </w:trPr>
        <w:tc>
          <w:tcPr>
            <w:tcW w:w="912" w:type="dxa"/>
            <w:shd w:val="clear" w:color="auto" w:fill="auto"/>
            <w:noWrap/>
            <w:vAlign w:val="center"/>
            <w:hideMark/>
          </w:tcPr>
          <w:p w14:paraId="1CD36DF5" w14:textId="35B177FB"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shd w:val="clear" w:color="auto" w:fill="auto"/>
            <w:noWrap/>
            <w:vAlign w:val="center"/>
            <w:hideMark/>
          </w:tcPr>
          <w:p w14:paraId="762E09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2B6D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06C4E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C04E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E1483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3F877B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1472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860B5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E6D66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13D6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0DD6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ED69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FB9B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8F9AB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42FC6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23F408A" w14:textId="77777777" w:rsidTr="00A300A1">
        <w:trPr>
          <w:trHeight w:val="300"/>
        </w:trPr>
        <w:tc>
          <w:tcPr>
            <w:tcW w:w="912" w:type="dxa"/>
            <w:shd w:val="clear" w:color="auto" w:fill="auto"/>
            <w:noWrap/>
            <w:vAlign w:val="center"/>
            <w:hideMark/>
          </w:tcPr>
          <w:p w14:paraId="09D10B4D" w14:textId="6D1F45C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shd w:val="clear" w:color="auto" w:fill="auto"/>
            <w:noWrap/>
            <w:vAlign w:val="center"/>
            <w:hideMark/>
          </w:tcPr>
          <w:p w14:paraId="33AB46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CA677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BF068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7CE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DA7DD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BF7B37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ACB4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A6842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32896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2826E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A6992D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33D0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22D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6268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5F68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D95DE56" w14:textId="77777777" w:rsidTr="00A300A1">
        <w:trPr>
          <w:trHeight w:val="300"/>
        </w:trPr>
        <w:tc>
          <w:tcPr>
            <w:tcW w:w="912" w:type="dxa"/>
            <w:shd w:val="clear" w:color="auto" w:fill="auto"/>
            <w:noWrap/>
            <w:vAlign w:val="center"/>
            <w:hideMark/>
          </w:tcPr>
          <w:p w14:paraId="3F9BAE7F" w14:textId="34FC4D6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shd w:val="clear" w:color="auto" w:fill="auto"/>
            <w:noWrap/>
            <w:vAlign w:val="center"/>
            <w:hideMark/>
          </w:tcPr>
          <w:p w14:paraId="5282191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9C1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55326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F9B68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3DC165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D51AB0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11BC1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0ED6C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723F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CFF74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33A5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5FBC3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C573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F2EBC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4BA2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F7CD955" w14:textId="77777777" w:rsidTr="001B124C">
        <w:trPr>
          <w:trHeight w:val="300"/>
        </w:trPr>
        <w:tc>
          <w:tcPr>
            <w:tcW w:w="912" w:type="dxa"/>
            <w:shd w:val="clear" w:color="auto" w:fill="auto"/>
            <w:noWrap/>
            <w:vAlign w:val="center"/>
            <w:hideMark/>
          </w:tcPr>
          <w:p w14:paraId="797F79DB" w14:textId="17CEEE7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shd w:val="clear" w:color="auto" w:fill="auto"/>
            <w:noWrap/>
            <w:vAlign w:val="center"/>
            <w:hideMark/>
          </w:tcPr>
          <w:p w14:paraId="2A72C7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04B78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4A1A6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E420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B0B6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7590E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8F24C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4841C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3C91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9D21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01984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DF1C5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1FE3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55AFC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8856F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06CB944" w14:textId="77777777" w:rsidTr="00A300A1">
        <w:trPr>
          <w:trHeight w:val="300"/>
        </w:trPr>
        <w:tc>
          <w:tcPr>
            <w:tcW w:w="912" w:type="dxa"/>
            <w:shd w:val="clear" w:color="auto" w:fill="auto"/>
            <w:noWrap/>
            <w:vAlign w:val="center"/>
            <w:hideMark/>
          </w:tcPr>
          <w:p w14:paraId="53AA7409" w14:textId="046DB0A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shd w:val="clear" w:color="auto" w:fill="auto"/>
            <w:noWrap/>
            <w:vAlign w:val="center"/>
            <w:hideMark/>
          </w:tcPr>
          <w:p w14:paraId="4D32552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F9E2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67DC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8AA9D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A3D11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39A1E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479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3A71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380DD53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5BA162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F1526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F2162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48918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0323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3DE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F2C87E5" w14:textId="77777777" w:rsidTr="001B124C">
        <w:trPr>
          <w:trHeight w:val="300"/>
        </w:trPr>
        <w:tc>
          <w:tcPr>
            <w:tcW w:w="912" w:type="dxa"/>
            <w:shd w:val="clear" w:color="auto" w:fill="auto"/>
            <w:noWrap/>
            <w:vAlign w:val="center"/>
            <w:hideMark/>
          </w:tcPr>
          <w:p w14:paraId="560C26E4" w14:textId="5056657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shd w:val="clear" w:color="auto" w:fill="auto"/>
            <w:noWrap/>
            <w:vAlign w:val="center"/>
            <w:hideMark/>
          </w:tcPr>
          <w:p w14:paraId="2B3CD3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92F9F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C8CFE9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81053C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56AE0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323A0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80D1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E4BAF5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931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7E84E8E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E7C1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07A3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45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EA0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274FC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61EA951" w14:textId="77777777" w:rsidTr="00A300A1">
        <w:trPr>
          <w:trHeight w:val="300"/>
        </w:trPr>
        <w:tc>
          <w:tcPr>
            <w:tcW w:w="912" w:type="dxa"/>
            <w:shd w:val="clear" w:color="auto" w:fill="auto"/>
            <w:noWrap/>
            <w:vAlign w:val="center"/>
            <w:hideMark/>
          </w:tcPr>
          <w:p w14:paraId="0A6626AC" w14:textId="3D0DC7C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shd w:val="clear" w:color="auto" w:fill="auto"/>
            <w:noWrap/>
            <w:vAlign w:val="center"/>
            <w:hideMark/>
          </w:tcPr>
          <w:p w14:paraId="0BE65D1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8E15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8DE503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B72C9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3646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3EEF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747AB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293E4C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EBD096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1E7D1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DB2094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21A3FB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0BD4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E259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046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9230FB4" w14:textId="77777777" w:rsidTr="00A300A1">
        <w:trPr>
          <w:trHeight w:val="300"/>
        </w:trPr>
        <w:tc>
          <w:tcPr>
            <w:tcW w:w="912" w:type="dxa"/>
            <w:shd w:val="clear" w:color="auto" w:fill="auto"/>
            <w:noWrap/>
            <w:vAlign w:val="center"/>
            <w:hideMark/>
          </w:tcPr>
          <w:p w14:paraId="1152876F" w14:textId="4923188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shd w:val="clear" w:color="auto" w:fill="auto"/>
            <w:noWrap/>
            <w:vAlign w:val="center"/>
            <w:hideMark/>
          </w:tcPr>
          <w:p w14:paraId="26225C4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3BF1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BC15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8D7B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556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AA470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7903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74D9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FD5C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C64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4EB9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23128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2FC9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DCD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8DE8A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D7DF7FD" w14:textId="77777777" w:rsidTr="00A300A1">
        <w:trPr>
          <w:trHeight w:val="300"/>
        </w:trPr>
        <w:tc>
          <w:tcPr>
            <w:tcW w:w="912" w:type="dxa"/>
            <w:shd w:val="clear" w:color="auto" w:fill="auto"/>
            <w:noWrap/>
            <w:vAlign w:val="center"/>
            <w:hideMark/>
          </w:tcPr>
          <w:p w14:paraId="011E5FB6" w14:textId="4CF29D1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shd w:val="clear" w:color="auto" w:fill="auto"/>
            <w:noWrap/>
            <w:vAlign w:val="center"/>
            <w:hideMark/>
          </w:tcPr>
          <w:p w14:paraId="054A6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FCE3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9E433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484797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356F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1FFC1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A661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9014CA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79D0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D81070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F6F1A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A08A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66FE6C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A7AC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9489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CC5C24D" w14:textId="77777777" w:rsidTr="00A300A1">
        <w:trPr>
          <w:trHeight w:val="300"/>
        </w:trPr>
        <w:tc>
          <w:tcPr>
            <w:tcW w:w="912" w:type="dxa"/>
            <w:shd w:val="clear" w:color="auto" w:fill="auto"/>
            <w:noWrap/>
            <w:vAlign w:val="center"/>
            <w:hideMark/>
          </w:tcPr>
          <w:p w14:paraId="049F7949" w14:textId="008137F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shd w:val="clear" w:color="auto" w:fill="auto"/>
            <w:noWrap/>
            <w:vAlign w:val="center"/>
            <w:hideMark/>
          </w:tcPr>
          <w:p w14:paraId="74FC86D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CE9F9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CDD6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6AC9F8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77038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379D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AA8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8DF4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D6C99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A0090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2452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436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5164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25493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1A9DE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1BAA517" w14:textId="77777777" w:rsidTr="00A300A1">
        <w:trPr>
          <w:trHeight w:val="300"/>
        </w:trPr>
        <w:tc>
          <w:tcPr>
            <w:tcW w:w="912" w:type="dxa"/>
            <w:shd w:val="clear" w:color="auto" w:fill="auto"/>
            <w:noWrap/>
            <w:vAlign w:val="center"/>
            <w:hideMark/>
          </w:tcPr>
          <w:p w14:paraId="79BBED3D" w14:textId="3784A60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shd w:val="clear" w:color="auto" w:fill="auto"/>
            <w:noWrap/>
            <w:vAlign w:val="center"/>
            <w:hideMark/>
          </w:tcPr>
          <w:p w14:paraId="3989322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54BD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0738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D0281E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3DF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65B38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A442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8756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616DB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579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73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3A5B64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4F87E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CAF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48F8A5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D3541FD" w14:textId="77777777" w:rsidTr="00A300A1">
        <w:trPr>
          <w:trHeight w:val="300"/>
        </w:trPr>
        <w:tc>
          <w:tcPr>
            <w:tcW w:w="912" w:type="dxa"/>
            <w:tcBorders>
              <w:bottom w:val="single" w:sz="12" w:space="0" w:color="auto"/>
            </w:tcBorders>
            <w:shd w:val="clear" w:color="auto" w:fill="auto"/>
            <w:noWrap/>
            <w:vAlign w:val="center"/>
            <w:hideMark/>
          </w:tcPr>
          <w:p w14:paraId="605C1E66" w14:textId="09AB79D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544" w:type="dxa"/>
            <w:tcBorders>
              <w:bottom w:val="single" w:sz="12" w:space="0" w:color="auto"/>
            </w:tcBorders>
            <w:shd w:val="clear" w:color="auto" w:fill="auto"/>
            <w:noWrap/>
            <w:vAlign w:val="center"/>
            <w:hideMark/>
          </w:tcPr>
          <w:p w14:paraId="49070DF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EB082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47ABA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3479D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D7FE9B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0F3722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13901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2EC81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6429E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4CEF4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6292F42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AAE6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F6668A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6C8AC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7BA0A70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r>
    </w:tbl>
    <w:p w14:paraId="2B7D268D" w14:textId="61F5A078" w:rsidR="00A300A1" w:rsidRDefault="00A300A1" w:rsidP="00A300A1">
      <w:pPr>
        <w:pStyle w:val="Legenda"/>
        <w:keepNext/>
      </w:pPr>
      <w:bookmarkStart w:id="54" w:name="_Ref509773331"/>
      <w:bookmarkStart w:id="55" w:name="_Toc511244410"/>
      <w:r>
        <w:t xml:space="preserve">Tabela </w:t>
      </w:r>
      <w:fldSimple w:instr=" SEQ Tabela \* ARABIC ">
        <w:r w:rsidR="00AF5A3D">
          <w:rPr>
            <w:noProof/>
          </w:rPr>
          <w:t>6</w:t>
        </w:r>
      </w:fldSimple>
      <w:bookmarkEnd w:id="54"/>
      <w:r>
        <w:t xml:space="preserve"> - Matriz diagonal de colunas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w:t>
      </w:r>
      <w:r w:rsidR="0013081E">
        <w:t xml:space="preserve">calculada através da diagonalização de </w:t>
      </w:r>
      <m:oMath>
        <m:r>
          <w:rPr>
            <w:rFonts w:ascii="Cambria Math" w:hAnsi="Cambria Math"/>
          </w:rPr>
          <m:t>fc</m:t>
        </m:r>
      </m:oMath>
      <w:r w:rsidR="0013081E">
        <w:t>.</w:t>
      </w:r>
      <w:bookmarkEnd w:id="55"/>
    </w:p>
    <w:tbl>
      <w:tblPr>
        <w:tblW w:w="8680" w:type="dxa"/>
        <w:tblLayout w:type="fixed"/>
        <w:tblCellMar>
          <w:left w:w="70" w:type="dxa"/>
          <w:right w:w="70" w:type="dxa"/>
        </w:tblCellMar>
        <w:tblLook w:val="04A0" w:firstRow="1" w:lastRow="0" w:firstColumn="1" w:lastColumn="0" w:noHBand="0" w:noVBand="1"/>
      </w:tblPr>
      <w:tblGrid>
        <w:gridCol w:w="764"/>
        <w:gridCol w:w="439"/>
        <w:gridCol w:w="439"/>
        <w:gridCol w:w="439"/>
        <w:gridCol w:w="439"/>
        <w:gridCol w:w="440"/>
        <w:gridCol w:w="440"/>
        <w:gridCol w:w="440"/>
        <w:gridCol w:w="440"/>
        <w:gridCol w:w="440"/>
        <w:gridCol w:w="440"/>
        <w:gridCol w:w="440"/>
        <w:gridCol w:w="440"/>
        <w:gridCol w:w="440"/>
        <w:gridCol w:w="440"/>
        <w:gridCol w:w="440"/>
        <w:gridCol w:w="440"/>
        <w:gridCol w:w="440"/>
        <w:gridCol w:w="440"/>
      </w:tblGrid>
      <w:tr w:rsidR="001B124C" w:rsidRPr="003003DA" w14:paraId="7E6BB24C" w14:textId="77777777" w:rsidTr="003A53C2">
        <w:trPr>
          <w:trHeight w:val="300"/>
        </w:trPr>
        <w:tc>
          <w:tcPr>
            <w:tcW w:w="8680" w:type="dxa"/>
            <w:gridSpan w:val="19"/>
            <w:tcBorders>
              <w:top w:val="single" w:sz="12" w:space="0" w:color="auto"/>
            </w:tcBorders>
            <w:shd w:val="clear" w:color="auto" w:fill="auto"/>
            <w:noWrap/>
            <w:vAlign w:val="center"/>
            <w:hideMark/>
          </w:tcPr>
          <w:p w14:paraId="61AE7FDA" w14:textId="1EFB3F55"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 xml:space="preserve">Matriz Diagonal de Colunas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c</m:t>
                  </m:r>
                </m:sub>
              </m:sSub>
            </m:oMath>
          </w:p>
        </w:tc>
      </w:tr>
      <w:tr w:rsidR="001B124C" w:rsidRPr="003003DA" w14:paraId="4691A2AB" w14:textId="77777777" w:rsidTr="001B124C">
        <w:trPr>
          <w:trHeight w:val="300"/>
        </w:trPr>
        <w:tc>
          <w:tcPr>
            <w:tcW w:w="764" w:type="dxa"/>
            <w:vMerge w:val="restart"/>
            <w:tcBorders>
              <w:top w:val="single" w:sz="4" w:space="0" w:color="auto"/>
            </w:tcBorders>
            <w:shd w:val="clear" w:color="auto" w:fill="auto"/>
            <w:noWrap/>
            <w:vAlign w:val="center"/>
          </w:tcPr>
          <w:p w14:paraId="11858DC4" w14:textId="6FBC6B44"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l</w:t>
            </w:r>
            <w:r w:rsidRPr="00A300A1">
              <w:rPr>
                <w:rFonts w:cs="Arial"/>
                <w:b/>
                <w:bCs/>
                <w:color w:val="000000"/>
                <w:sz w:val="16"/>
                <w:szCs w:val="16"/>
              </w:rPr>
              <w:t>inhas</w:t>
            </w:r>
          </w:p>
        </w:tc>
        <w:tc>
          <w:tcPr>
            <w:tcW w:w="7916" w:type="dxa"/>
            <w:gridSpan w:val="18"/>
            <w:tcBorders>
              <w:top w:val="single" w:sz="2" w:space="0" w:color="auto"/>
              <w:bottom w:val="single" w:sz="2" w:space="0" w:color="auto"/>
            </w:tcBorders>
            <w:shd w:val="clear" w:color="auto" w:fill="auto"/>
            <w:noWrap/>
            <w:vAlign w:val="center"/>
          </w:tcPr>
          <w:p w14:paraId="66DCFAE2" w14:textId="34E0C60C"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1B124C" w:rsidRPr="003003DA" w14:paraId="3EE0FF1D" w14:textId="77777777" w:rsidTr="00A300A1">
        <w:trPr>
          <w:trHeight w:val="300"/>
        </w:trPr>
        <w:tc>
          <w:tcPr>
            <w:tcW w:w="764" w:type="dxa"/>
            <w:vMerge/>
            <w:tcBorders>
              <w:bottom w:val="single" w:sz="2" w:space="0" w:color="auto"/>
            </w:tcBorders>
            <w:shd w:val="clear" w:color="auto" w:fill="auto"/>
            <w:noWrap/>
            <w:vAlign w:val="center"/>
            <w:hideMark/>
          </w:tcPr>
          <w:p w14:paraId="04A4013A" w14:textId="68F359C1" w:rsidR="001B124C" w:rsidRPr="00A300A1" w:rsidRDefault="001B124C" w:rsidP="00A300A1">
            <w:pPr>
              <w:spacing w:line="240" w:lineRule="auto"/>
              <w:jc w:val="center"/>
              <w:rPr>
                <w:rFonts w:cs="Arial"/>
                <w:b/>
                <w:bCs/>
                <w:color w:val="000000"/>
                <w:sz w:val="16"/>
                <w:szCs w:val="16"/>
              </w:rPr>
            </w:pPr>
          </w:p>
        </w:tc>
        <w:tc>
          <w:tcPr>
            <w:tcW w:w="439" w:type="dxa"/>
            <w:tcBorders>
              <w:top w:val="single" w:sz="2" w:space="0" w:color="auto"/>
              <w:bottom w:val="single" w:sz="2" w:space="0" w:color="auto"/>
            </w:tcBorders>
            <w:shd w:val="clear" w:color="auto" w:fill="auto"/>
            <w:noWrap/>
            <w:vAlign w:val="center"/>
            <w:hideMark/>
          </w:tcPr>
          <w:p w14:paraId="22CFCC0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2" w:space="0" w:color="auto"/>
              <w:bottom w:val="single" w:sz="2" w:space="0" w:color="auto"/>
            </w:tcBorders>
            <w:shd w:val="clear" w:color="auto" w:fill="auto"/>
            <w:noWrap/>
            <w:vAlign w:val="center"/>
            <w:hideMark/>
          </w:tcPr>
          <w:p w14:paraId="18D3576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tcBorders>
              <w:top w:val="single" w:sz="2" w:space="0" w:color="auto"/>
              <w:bottom w:val="single" w:sz="2" w:space="0" w:color="auto"/>
            </w:tcBorders>
            <w:shd w:val="clear" w:color="auto" w:fill="auto"/>
            <w:noWrap/>
            <w:vAlign w:val="center"/>
            <w:hideMark/>
          </w:tcPr>
          <w:p w14:paraId="7ECDC87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tcBorders>
              <w:top w:val="single" w:sz="2" w:space="0" w:color="auto"/>
              <w:bottom w:val="single" w:sz="2" w:space="0" w:color="auto"/>
            </w:tcBorders>
            <w:shd w:val="clear" w:color="auto" w:fill="auto"/>
            <w:noWrap/>
            <w:vAlign w:val="center"/>
            <w:hideMark/>
          </w:tcPr>
          <w:p w14:paraId="37913FB9"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40" w:type="dxa"/>
            <w:tcBorders>
              <w:top w:val="single" w:sz="2" w:space="0" w:color="auto"/>
              <w:bottom w:val="single" w:sz="2" w:space="0" w:color="auto"/>
            </w:tcBorders>
            <w:shd w:val="clear" w:color="auto" w:fill="auto"/>
            <w:noWrap/>
            <w:vAlign w:val="center"/>
            <w:hideMark/>
          </w:tcPr>
          <w:p w14:paraId="5A466DA7"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40" w:type="dxa"/>
            <w:tcBorders>
              <w:top w:val="single" w:sz="2" w:space="0" w:color="auto"/>
              <w:bottom w:val="single" w:sz="2" w:space="0" w:color="auto"/>
            </w:tcBorders>
            <w:shd w:val="clear" w:color="auto" w:fill="auto"/>
            <w:noWrap/>
            <w:vAlign w:val="center"/>
            <w:hideMark/>
          </w:tcPr>
          <w:p w14:paraId="5AE98A84"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40" w:type="dxa"/>
            <w:tcBorders>
              <w:top w:val="single" w:sz="2" w:space="0" w:color="auto"/>
              <w:bottom w:val="single" w:sz="2" w:space="0" w:color="auto"/>
            </w:tcBorders>
            <w:shd w:val="clear" w:color="auto" w:fill="auto"/>
            <w:noWrap/>
            <w:vAlign w:val="center"/>
            <w:hideMark/>
          </w:tcPr>
          <w:p w14:paraId="4C73C48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40" w:type="dxa"/>
            <w:tcBorders>
              <w:top w:val="single" w:sz="2" w:space="0" w:color="auto"/>
              <w:bottom w:val="single" w:sz="2" w:space="0" w:color="auto"/>
            </w:tcBorders>
            <w:shd w:val="clear" w:color="auto" w:fill="auto"/>
            <w:noWrap/>
            <w:vAlign w:val="center"/>
            <w:hideMark/>
          </w:tcPr>
          <w:p w14:paraId="1047D32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40" w:type="dxa"/>
            <w:tcBorders>
              <w:top w:val="single" w:sz="2" w:space="0" w:color="auto"/>
              <w:bottom w:val="single" w:sz="2" w:space="0" w:color="auto"/>
            </w:tcBorders>
            <w:shd w:val="clear" w:color="auto" w:fill="auto"/>
            <w:noWrap/>
            <w:vAlign w:val="center"/>
            <w:hideMark/>
          </w:tcPr>
          <w:p w14:paraId="2E7B492B"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40" w:type="dxa"/>
            <w:tcBorders>
              <w:top w:val="single" w:sz="2" w:space="0" w:color="auto"/>
              <w:bottom w:val="single" w:sz="2" w:space="0" w:color="auto"/>
            </w:tcBorders>
            <w:shd w:val="clear" w:color="auto" w:fill="auto"/>
            <w:noWrap/>
            <w:vAlign w:val="center"/>
            <w:hideMark/>
          </w:tcPr>
          <w:p w14:paraId="4AB2C89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40" w:type="dxa"/>
            <w:tcBorders>
              <w:top w:val="single" w:sz="2" w:space="0" w:color="auto"/>
              <w:bottom w:val="single" w:sz="2" w:space="0" w:color="auto"/>
            </w:tcBorders>
            <w:shd w:val="clear" w:color="auto" w:fill="auto"/>
            <w:noWrap/>
            <w:vAlign w:val="center"/>
            <w:hideMark/>
          </w:tcPr>
          <w:p w14:paraId="47C63E1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40" w:type="dxa"/>
            <w:tcBorders>
              <w:top w:val="single" w:sz="2" w:space="0" w:color="auto"/>
              <w:bottom w:val="single" w:sz="2" w:space="0" w:color="auto"/>
            </w:tcBorders>
            <w:shd w:val="clear" w:color="auto" w:fill="auto"/>
            <w:noWrap/>
            <w:vAlign w:val="center"/>
            <w:hideMark/>
          </w:tcPr>
          <w:p w14:paraId="1B49E90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40" w:type="dxa"/>
            <w:tcBorders>
              <w:top w:val="single" w:sz="2" w:space="0" w:color="auto"/>
              <w:bottom w:val="single" w:sz="2" w:space="0" w:color="auto"/>
            </w:tcBorders>
            <w:shd w:val="clear" w:color="auto" w:fill="auto"/>
            <w:noWrap/>
            <w:vAlign w:val="center"/>
            <w:hideMark/>
          </w:tcPr>
          <w:p w14:paraId="7D7C989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40" w:type="dxa"/>
            <w:tcBorders>
              <w:top w:val="single" w:sz="2" w:space="0" w:color="auto"/>
              <w:bottom w:val="single" w:sz="2" w:space="0" w:color="auto"/>
            </w:tcBorders>
            <w:shd w:val="clear" w:color="auto" w:fill="auto"/>
            <w:noWrap/>
            <w:vAlign w:val="center"/>
            <w:hideMark/>
          </w:tcPr>
          <w:p w14:paraId="2FF7A34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40" w:type="dxa"/>
            <w:tcBorders>
              <w:top w:val="single" w:sz="2" w:space="0" w:color="auto"/>
              <w:bottom w:val="single" w:sz="2" w:space="0" w:color="auto"/>
            </w:tcBorders>
            <w:shd w:val="clear" w:color="auto" w:fill="auto"/>
            <w:noWrap/>
            <w:vAlign w:val="center"/>
            <w:hideMark/>
          </w:tcPr>
          <w:p w14:paraId="4A40293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40" w:type="dxa"/>
            <w:tcBorders>
              <w:top w:val="single" w:sz="2" w:space="0" w:color="auto"/>
              <w:bottom w:val="single" w:sz="2" w:space="0" w:color="auto"/>
            </w:tcBorders>
            <w:shd w:val="clear" w:color="auto" w:fill="auto"/>
            <w:noWrap/>
            <w:vAlign w:val="center"/>
            <w:hideMark/>
          </w:tcPr>
          <w:p w14:paraId="1A7A334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40" w:type="dxa"/>
            <w:tcBorders>
              <w:top w:val="single" w:sz="2" w:space="0" w:color="auto"/>
              <w:bottom w:val="single" w:sz="2" w:space="0" w:color="auto"/>
            </w:tcBorders>
            <w:shd w:val="clear" w:color="auto" w:fill="auto"/>
            <w:noWrap/>
            <w:vAlign w:val="center"/>
            <w:hideMark/>
          </w:tcPr>
          <w:p w14:paraId="5D0E97F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40" w:type="dxa"/>
            <w:tcBorders>
              <w:top w:val="single" w:sz="2" w:space="0" w:color="auto"/>
              <w:bottom w:val="single" w:sz="2" w:space="0" w:color="auto"/>
            </w:tcBorders>
            <w:shd w:val="clear" w:color="auto" w:fill="auto"/>
            <w:noWrap/>
            <w:vAlign w:val="center"/>
            <w:hideMark/>
          </w:tcPr>
          <w:p w14:paraId="13E7CE46"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3003DA" w:rsidRPr="003003DA" w14:paraId="1DE97D18" w14:textId="77777777" w:rsidTr="001B124C">
        <w:trPr>
          <w:trHeight w:val="300"/>
        </w:trPr>
        <w:tc>
          <w:tcPr>
            <w:tcW w:w="764" w:type="dxa"/>
            <w:tcBorders>
              <w:top w:val="single" w:sz="4" w:space="0" w:color="auto"/>
            </w:tcBorders>
            <w:shd w:val="clear" w:color="auto" w:fill="auto"/>
            <w:noWrap/>
            <w:vAlign w:val="center"/>
            <w:hideMark/>
          </w:tcPr>
          <w:p w14:paraId="58A7D167" w14:textId="607714F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4" w:space="0" w:color="auto"/>
            </w:tcBorders>
            <w:shd w:val="clear" w:color="auto" w:fill="auto"/>
            <w:noWrap/>
            <w:vAlign w:val="center"/>
            <w:hideMark/>
          </w:tcPr>
          <w:p w14:paraId="39193C67" w14:textId="77777777" w:rsidR="003003DA" w:rsidRPr="00A300A1" w:rsidRDefault="003003DA" w:rsidP="00A300A1">
            <w:pPr>
              <w:spacing w:line="240" w:lineRule="auto"/>
              <w:jc w:val="center"/>
              <w:rPr>
                <w:rFonts w:cs="Arial"/>
                <w:color w:val="000000"/>
                <w:sz w:val="16"/>
                <w:szCs w:val="16"/>
              </w:rPr>
            </w:pPr>
            <w:bookmarkStart w:id="56" w:name="RANGE!B41:S55"/>
            <w:r w:rsidRPr="00A300A1">
              <w:rPr>
                <w:rFonts w:cs="Arial"/>
                <w:color w:val="000000"/>
                <w:sz w:val="16"/>
                <w:szCs w:val="16"/>
              </w:rPr>
              <w:t>5</w:t>
            </w:r>
            <w:bookmarkEnd w:id="56"/>
          </w:p>
        </w:tc>
        <w:tc>
          <w:tcPr>
            <w:tcW w:w="439" w:type="dxa"/>
            <w:tcBorders>
              <w:top w:val="single" w:sz="4" w:space="0" w:color="auto"/>
            </w:tcBorders>
            <w:shd w:val="clear" w:color="auto" w:fill="auto"/>
            <w:noWrap/>
            <w:vAlign w:val="center"/>
            <w:hideMark/>
          </w:tcPr>
          <w:p w14:paraId="182F09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5F7ACB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04E68B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B8324D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1291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704E81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EC562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5612F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3C6841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6AA883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7379D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B9AD3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DC0874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12B5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ED2F2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DB470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4310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4065B8B" w14:textId="77777777" w:rsidTr="00A300A1">
        <w:trPr>
          <w:trHeight w:val="300"/>
        </w:trPr>
        <w:tc>
          <w:tcPr>
            <w:tcW w:w="764" w:type="dxa"/>
            <w:shd w:val="clear" w:color="auto" w:fill="auto"/>
            <w:noWrap/>
            <w:vAlign w:val="center"/>
            <w:hideMark/>
          </w:tcPr>
          <w:p w14:paraId="2170C0BC" w14:textId="625CB58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shd w:val="clear" w:color="auto" w:fill="auto"/>
            <w:noWrap/>
            <w:vAlign w:val="center"/>
            <w:hideMark/>
          </w:tcPr>
          <w:p w14:paraId="7D9EBC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C26E4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39" w:type="dxa"/>
            <w:shd w:val="clear" w:color="auto" w:fill="auto"/>
            <w:noWrap/>
            <w:vAlign w:val="center"/>
            <w:hideMark/>
          </w:tcPr>
          <w:p w14:paraId="370E14E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243C9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8B15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CF42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2856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7968A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03F7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7F4A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4EE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7CD9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BEB3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F902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E2C4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29517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C1ED9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C5F9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0F1BD0D2" w14:textId="77777777" w:rsidTr="00A300A1">
        <w:trPr>
          <w:trHeight w:val="300"/>
        </w:trPr>
        <w:tc>
          <w:tcPr>
            <w:tcW w:w="764" w:type="dxa"/>
            <w:shd w:val="clear" w:color="auto" w:fill="auto"/>
            <w:noWrap/>
            <w:vAlign w:val="center"/>
            <w:hideMark/>
          </w:tcPr>
          <w:p w14:paraId="62F2DD54" w14:textId="10213B2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shd w:val="clear" w:color="auto" w:fill="auto"/>
            <w:noWrap/>
            <w:vAlign w:val="center"/>
            <w:hideMark/>
          </w:tcPr>
          <w:p w14:paraId="1A21C6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D052B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F01E4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39" w:type="dxa"/>
            <w:shd w:val="clear" w:color="auto" w:fill="auto"/>
            <w:noWrap/>
            <w:vAlign w:val="center"/>
            <w:hideMark/>
          </w:tcPr>
          <w:p w14:paraId="06B5B67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25FE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ADA75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F98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E653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2195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6D908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4F15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FB12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0DF6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B682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AE39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D4018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4ABE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F83D1F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528D27" w14:textId="77777777" w:rsidTr="00A300A1">
        <w:trPr>
          <w:trHeight w:val="300"/>
        </w:trPr>
        <w:tc>
          <w:tcPr>
            <w:tcW w:w="764" w:type="dxa"/>
            <w:shd w:val="clear" w:color="auto" w:fill="auto"/>
            <w:noWrap/>
            <w:vAlign w:val="center"/>
            <w:hideMark/>
          </w:tcPr>
          <w:p w14:paraId="3926D012" w14:textId="5683D46C"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39" w:type="dxa"/>
            <w:shd w:val="clear" w:color="auto" w:fill="auto"/>
            <w:noWrap/>
            <w:vAlign w:val="center"/>
            <w:hideMark/>
          </w:tcPr>
          <w:p w14:paraId="21091C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5A3C6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6F4E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4372C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3F976CF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3C72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F36E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F0554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041B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9153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2BC4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8215E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322BF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71BE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8C04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7A0BA2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1380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750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78873BC" w14:textId="77777777" w:rsidTr="00A300A1">
        <w:trPr>
          <w:trHeight w:val="300"/>
        </w:trPr>
        <w:tc>
          <w:tcPr>
            <w:tcW w:w="764" w:type="dxa"/>
            <w:shd w:val="clear" w:color="auto" w:fill="auto"/>
            <w:noWrap/>
            <w:vAlign w:val="center"/>
            <w:hideMark/>
          </w:tcPr>
          <w:p w14:paraId="17FDE71D" w14:textId="335BA807"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39" w:type="dxa"/>
            <w:shd w:val="clear" w:color="auto" w:fill="auto"/>
            <w:noWrap/>
            <w:vAlign w:val="center"/>
            <w:hideMark/>
          </w:tcPr>
          <w:p w14:paraId="029804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E309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CE218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8C351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80CDF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0D48F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9F20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BAD9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F35F83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7FEF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1DAB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4A7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405D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498A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58FD6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FE8F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DB5E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C08A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A3A173" w14:textId="77777777" w:rsidTr="00A300A1">
        <w:trPr>
          <w:trHeight w:val="300"/>
        </w:trPr>
        <w:tc>
          <w:tcPr>
            <w:tcW w:w="764" w:type="dxa"/>
            <w:shd w:val="clear" w:color="auto" w:fill="auto"/>
            <w:noWrap/>
            <w:vAlign w:val="center"/>
            <w:hideMark/>
          </w:tcPr>
          <w:p w14:paraId="48CCF9B8" w14:textId="55E91029"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39" w:type="dxa"/>
            <w:shd w:val="clear" w:color="auto" w:fill="auto"/>
            <w:noWrap/>
            <w:vAlign w:val="center"/>
            <w:hideMark/>
          </w:tcPr>
          <w:p w14:paraId="7A94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BDF51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134D1D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263CD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1964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4E4E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D1CB2C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392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7C0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7330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091C7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9655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60BF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48D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C71E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F3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FEF97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7B659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E37081" w14:textId="77777777" w:rsidTr="00A300A1">
        <w:trPr>
          <w:trHeight w:val="300"/>
        </w:trPr>
        <w:tc>
          <w:tcPr>
            <w:tcW w:w="764" w:type="dxa"/>
            <w:shd w:val="clear" w:color="auto" w:fill="auto"/>
            <w:noWrap/>
            <w:vAlign w:val="center"/>
            <w:hideMark/>
          </w:tcPr>
          <w:p w14:paraId="35758AE6" w14:textId="3806AEAB"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39" w:type="dxa"/>
            <w:shd w:val="clear" w:color="auto" w:fill="auto"/>
            <w:noWrap/>
            <w:vAlign w:val="center"/>
            <w:hideMark/>
          </w:tcPr>
          <w:p w14:paraId="795E76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7F0B63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88A43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B5DAC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CA1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C40A2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C712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40" w:type="dxa"/>
            <w:shd w:val="clear" w:color="auto" w:fill="auto"/>
            <w:noWrap/>
            <w:vAlign w:val="center"/>
            <w:hideMark/>
          </w:tcPr>
          <w:p w14:paraId="1F0B5A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902B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9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FCE5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F43CD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CDF2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8EEF4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21950C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3C25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E759A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A58B7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2C1E9C4" w14:textId="77777777" w:rsidTr="00A300A1">
        <w:trPr>
          <w:trHeight w:val="300"/>
        </w:trPr>
        <w:tc>
          <w:tcPr>
            <w:tcW w:w="764" w:type="dxa"/>
            <w:shd w:val="clear" w:color="auto" w:fill="auto"/>
            <w:noWrap/>
            <w:vAlign w:val="center"/>
            <w:hideMark/>
          </w:tcPr>
          <w:p w14:paraId="455FC17B" w14:textId="6971FD9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39" w:type="dxa"/>
            <w:shd w:val="clear" w:color="auto" w:fill="auto"/>
            <w:noWrap/>
            <w:vAlign w:val="center"/>
            <w:hideMark/>
          </w:tcPr>
          <w:p w14:paraId="058E63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28BFA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F2306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AB71B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3764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9094B9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4A58E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E4B9E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061130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9099E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26DC7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89BBD1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B20E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D2A5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2334ED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6418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C1BE9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C7883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EF27CB" w14:textId="77777777" w:rsidTr="00A300A1">
        <w:trPr>
          <w:trHeight w:val="300"/>
        </w:trPr>
        <w:tc>
          <w:tcPr>
            <w:tcW w:w="764" w:type="dxa"/>
            <w:shd w:val="clear" w:color="auto" w:fill="auto"/>
            <w:noWrap/>
            <w:vAlign w:val="center"/>
            <w:hideMark/>
          </w:tcPr>
          <w:p w14:paraId="7431F617" w14:textId="69F20016"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39" w:type="dxa"/>
            <w:shd w:val="clear" w:color="auto" w:fill="auto"/>
            <w:noWrap/>
            <w:vAlign w:val="center"/>
            <w:hideMark/>
          </w:tcPr>
          <w:p w14:paraId="3BBAD42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969C97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A639A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A357A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96CE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77704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1AE0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4969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B259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40" w:type="dxa"/>
            <w:shd w:val="clear" w:color="auto" w:fill="auto"/>
            <w:noWrap/>
            <w:vAlign w:val="center"/>
            <w:hideMark/>
          </w:tcPr>
          <w:p w14:paraId="4E262EF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579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3658D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F095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A41A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A239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98494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41EAC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D802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11B00F3" w14:textId="77777777" w:rsidTr="00A300A1">
        <w:trPr>
          <w:trHeight w:val="300"/>
        </w:trPr>
        <w:tc>
          <w:tcPr>
            <w:tcW w:w="764" w:type="dxa"/>
            <w:shd w:val="clear" w:color="auto" w:fill="auto"/>
            <w:noWrap/>
            <w:vAlign w:val="center"/>
            <w:hideMark/>
          </w:tcPr>
          <w:p w14:paraId="0FD663A0" w14:textId="2EFD28E1"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39" w:type="dxa"/>
            <w:shd w:val="clear" w:color="auto" w:fill="auto"/>
            <w:noWrap/>
            <w:vAlign w:val="center"/>
            <w:hideMark/>
          </w:tcPr>
          <w:p w14:paraId="2EB8B28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A6218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6626B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8C108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6C00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6C761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FA28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5AF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7B72A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EA54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2</w:t>
            </w:r>
          </w:p>
        </w:tc>
        <w:tc>
          <w:tcPr>
            <w:tcW w:w="440" w:type="dxa"/>
            <w:shd w:val="clear" w:color="auto" w:fill="auto"/>
            <w:noWrap/>
            <w:vAlign w:val="center"/>
            <w:hideMark/>
          </w:tcPr>
          <w:p w14:paraId="50B1BE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D6F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B8FE5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2B0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38A30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D3A05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BBA8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63101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E27E5A3" w14:textId="77777777" w:rsidTr="00A300A1">
        <w:trPr>
          <w:trHeight w:val="300"/>
        </w:trPr>
        <w:tc>
          <w:tcPr>
            <w:tcW w:w="764" w:type="dxa"/>
            <w:shd w:val="clear" w:color="auto" w:fill="auto"/>
            <w:noWrap/>
            <w:vAlign w:val="center"/>
            <w:hideMark/>
          </w:tcPr>
          <w:p w14:paraId="74004AB5" w14:textId="0619E8E0"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39" w:type="dxa"/>
            <w:shd w:val="clear" w:color="auto" w:fill="auto"/>
            <w:noWrap/>
            <w:vAlign w:val="center"/>
            <w:hideMark/>
          </w:tcPr>
          <w:p w14:paraId="4A3EF93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CEA94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6151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68AD9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CA6C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BB7F3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0CE7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9D2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2B8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C8B3D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A8EF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5F77B5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4309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DDBC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A2A3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6F06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4D12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BEAE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8589618" w14:textId="77777777" w:rsidTr="00A300A1">
        <w:trPr>
          <w:trHeight w:val="300"/>
        </w:trPr>
        <w:tc>
          <w:tcPr>
            <w:tcW w:w="764" w:type="dxa"/>
            <w:shd w:val="clear" w:color="auto" w:fill="auto"/>
            <w:noWrap/>
            <w:vAlign w:val="center"/>
            <w:hideMark/>
          </w:tcPr>
          <w:p w14:paraId="0BA191E8" w14:textId="5B79DB7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39" w:type="dxa"/>
            <w:shd w:val="clear" w:color="auto" w:fill="auto"/>
            <w:noWrap/>
            <w:vAlign w:val="center"/>
            <w:hideMark/>
          </w:tcPr>
          <w:p w14:paraId="5067362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294DA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38199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DF732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F568CA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6016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5B63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F885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1BA7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EE66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CFD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84DA0C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10</w:t>
            </w:r>
          </w:p>
        </w:tc>
        <w:tc>
          <w:tcPr>
            <w:tcW w:w="440" w:type="dxa"/>
            <w:shd w:val="clear" w:color="auto" w:fill="auto"/>
            <w:noWrap/>
            <w:vAlign w:val="center"/>
            <w:hideMark/>
          </w:tcPr>
          <w:p w14:paraId="051F01E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82F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EE59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99EE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5F83E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5357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31943D4" w14:textId="77777777" w:rsidTr="00A300A1">
        <w:trPr>
          <w:trHeight w:val="300"/>
        </w:trPr>
        <w:tc>
          <w:tcPr>
            <w:tcW w:w="764" w:type="dxa"/>
            <w:shd w:val="clear" w:color="auto" w:fill="auto"/>
            <w:noWrap/>
            <w:vAlign w:val="center"/>
            <w:hideMark/>
          </w:tcPr>
          <w:p w14:paraId="1982DA4F" w14:textId="211507C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39" w:type="dxa"/>
            <w:shd w:val="clear" w:color="auto" w:fill="auto"/>
            <w:noWrap/>
            <w:vAlign w:val="center"/>
            <w:hideMark/>
          </w:tcPr>
          <w:p w14:paraId="4BFDC4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6455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3D6AB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C342AB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856F9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479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AD8F6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6473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A1C9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FABC30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66D2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9F4C4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43E64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8AA6B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FBBD8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A236E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A2261B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0A88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5F1B147" w14:textId="77777777" w:rsidTr="00A300A1">
        <w:trPr>
          <w:trHeight w:val="300"/>
        </w:trPr>
        <w:tc>
          <w:tcPr>
            <w:tcW w:w="764" w:type="dxa"/>
            <w:shd w:val="clear" w:color="auto" w:fill="auto"/>
            <w:noWrap/>
            <w:vAlign w:val="center"/>
            <w:hideMark/>
          </w:tcPr>
          <w:p w14:paraId="2B4C1AA5" w14:textId="2CF838B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39" w:type="dxa"/>
            <w:shd w:val="clear" w:color="auto" w:fill="auto"/>
            <w:noWrap/>
            <w:vAlign w:val="center"/>
            <w:hideMark/>
          </w:tcPr>
          <w:p w14:paraId="21A704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F731C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E27C8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738D6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A7966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600C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C6F6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F6AD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7571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92FC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3FDF8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40742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B3BA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08A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78C746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DAAA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C9A97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D76E9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43E9C658" w14:textId="77777777" w:rsidTr="00A300A1">
        <w:trPr>
          <w:trHeight w:val="300"/>
        </w:trPr>
        <w:tc>
          <w:tcPr>
            <w:tcW w:w="764" w:type="dxa"/>
            <w:shd w:val="clear" w:color="auto" w:fill="auto"/>
            <w:noWrap/>
            <w:vAlign w:val="center"/>
            <w:hideMark/>
          </w:tcPr>
          <w:p w14:paraId="542AE4C8" w14:textId="2FCC7ED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39" w:type="dxa"/>
            <w:shd w:val="clear" w:color="auto" w:fill="auto"/>
            <w:noWrap/>
            <w:vAlign w:val="center"/>
            <w:hideMark/>
          </w:tcPr>
          <w:p w14:paraId="0C97AD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1E39BE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E117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D5086B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4DBB5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1868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D5C68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2A9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BB87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95B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D2361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5C5A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F770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9185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AAFD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1CBE6D1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B5CA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CF2C7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260B524E" w14:textId="77777777" w:rsidTr="00A300A1">
        <w:trPr>
          <w:trHeight w:val="300"/>
        </w:trPr>
        <w:tc>
          <w:tcPr>
            <w:tcW w:w="764" w:type="dxa"/>
            <w:shd w:val="clear" w:color="auto" w:fill="auto"/>
            <w:noWrap/>
            <w:vAlign w:val="center"/>
            <w:hideMark/>
          </w:tcPr>
          <w:p w14:paraId="7A6AF422" w14:textId="1A21919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39" w:type="dxa"/>
            <w:shd w:val="clear" w:color="auto" w:fill="auto"/>
            <w:noWrap/>
            <w:vAlign w:val="center"/>
            <w:hideMark/>
          </w:tcPr>
          <w:p w14:paraId="7424B83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FBBACD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E250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E3CF8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114F5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1CCB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B6636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114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868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3CF5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98D2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E140B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7C8C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19FF5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166D0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25B0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684A94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2CE9A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1468370" w14:textId="77777777" w:rsidTr="00A300A1">
        <w:trPr>
          <w:trHeight w:val="300"/>
        </w:trPr>
        <w:tc>
          <w:tcPr>
            <w:tcW w:w="764" w:type="dxa"/>
            <w:shd w:val="clear" w:color="auto" w:fill="auto"/>
            <w:noWrap/>
            <w:vAlign w:val="center"/>
            <w:hideMark/>
          </w:tcPr>
          <w:p w14:paraId="1B613023" w14:textId="587D628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39" w:type="dxa"/>
            <w:shd w:val="clear" w:color="auto" w:fill="auto"/>
            <w:noWrap/>
            <w:vAlign w:val="center"/>
            <w:hideMark/>
          </w:tcPr>
          <w:p w14:paraId="7A8072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CAAE7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38B56F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9379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A38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1CC6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4F210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5FE7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52F5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4C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847B4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791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9D7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DFA7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246C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5BDE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36654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37C9BC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598D815" w14:textId="77777777" w:rsidTr="00A300A1">
        <w:trPr>
          <w:trHeight w:val="300"/>
        </w:trPr>
        <w:tc>
          <w:tcPr>
            <w:tcW w:w="764" w:type="dxa"/>
            <w:tcBorders>
              <w:bottom w:val="single" w:sz="12" w:space="0" w:color="auto"/>
            </w:tcBorders>
            <w:shd w:val="clear" w:color="auto" w:fill="auto"/>
            <w:noWrap/>
            <w:vAlign w:val="center"/>
            <w:hideMark/>
          </w:tcPr>
          <w:p w14:paraId="192D4A63" w14:textId="7408D6D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18</w:t>
            </w:r>
          </w:p>
        </w:tc>
        <w:tc>
          <w:tcPr>
            <w:tcW w:w="439" w:type="dxa"/>
            <w:tcBorders>
              <w:bottom w:val="single" w:sz="12" w:space="0" w:color="auto"/>
            </w:tcBorders>
            <w:shd w:val="clear" w:color="auto" w:fill="auto"/>
            <w:noWrap/>
            <w:vAlign w:val="center"/>
            <w:hideMark/>
          </w:tcPr>
          <w:p w14:paraId="798B849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786B74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4D58510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5028A0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1AB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3A43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B3B891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60830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3270DC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C485C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F14E9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3058E7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5DA40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BFA5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838C2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47CF6F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91AF5F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6A5AB9DA" w14:textId="77777777" w:rsidR="003003DA" w:rsidRPr="00A300A1" w:rsidRDefault="003003DA" w:rsidP="00A300A1">
            <w:pPr>
              <w:keepNext/>
              <w:spacing w:line="240" w:lineRule="auto"/>
              <w:jc w:val="center"/>
              <w:rPr>
                <w:rFonts w:cs="Arial"/>
                <w:color w:val="000000"/>
                <w:sz w:val="16"/>
                <w:szCs w:val="16"/>
              </w:rPr>
            </w:pPr>
            <w:r w:rsidRPr="00A300A1">
              <w:rPr>
                <w:rFonts w:cs="Arial"/>
                <w:color w:val="000000"/>
                <w:sz w:val="16"/>
                <w:szCs w:val="16"/>
              </w:rPr>
              <w:t>5</w:t>
            </w:r>
          </w:p>
        </w:tc>
      </w:tr>
    </w:tbl>
    <w:p w14:paraId="33539485" w14:textId="77777777" w:rsidR="00672E01" w:rsidRDefault="00672E01" w:rsidP="00E62A70">
      <w:pPr>
        <w:ind w:firstLine="1134"/>
        <w:rPr>
          <w:rFonts w:cs="Arial"/>
          <w:szCs w:val="24"/>
        </w:rPr>
      </w:pPr>
    </w:p>
    <w:p w14:paraId="58807D32" w14:textId="0D5581B0" w:rsidR="00684506" w:rsidRDefault="00684506" w:rsidP="00E62A70">
      <w:pPr>
        <w:ind w:firstLine="1134"/>
        <w:rPr>
          <w:rFonts w:cs="Arial"/>
          <w:szCs w:val="24"/>
        </w:rPr>
      </w:pPr>
      <w:r>
        <w:rPr>
          <w:rFonts w:cs="Arial"/>
          <w:szCs w:val="24"/>
        </w:rPr>
        <w:lastRenderedPageBreak/>
        <w:t xml:space="preserve">Uma vez conhecidas as matrizes </w:t>
      </w:r>
      <m:oMath>
        <m:r>
          <w:rPr>
            <w:rFonts w:ascii="Cambria Math" w:hAnsi="Cambria Math" w:cs="Arial"/>
            <w:szCs w:val="24"/>
          </w:rPr>
          <m:t>F</m:t>
        </m:r>
      </m:oMath>
      <w:r>
        <w:rPr>
          <w:rFonts w:cs="Arial"/>
          <w:szCs w:val="24"/>
        </w:rPr>
        <w:t xml:space="preserv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r</m:t>
            </m:r>
          </m:sub>
        </m:sSub>
      </m:oMath>
      <w:r>
        <w:rPr>
          <w:rFonts w:cs="Arial"/>
          <w:szCs w:val="24"/>
        </w:rPr>
        <w:t xml:space="preserve"> 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Pr>
          <w:rFonts w:cs="Arial"/>
          <w:szCs w:val="24"/>
        </w:rPr>
        <w:t xml:space="preserve">, podemos calcular então a matriz resultante </w:t>
      </w:r>
      <m:oMath>
        <m:r>
          <w:rPr>
            <w:rFonts w:ascii="Cambria Math" w:hAnsi="Cambria Math" w:cs="Arial"/>
            <w:szCs w:val="24"/>
          </w:rPr>
          <m:t>M</m:t>
        </m:r>
      </m:oMath>
      <w:r w:rsidR="003B1B11">
        <w:rPr>
          <w:rFonts w:cs="Arial"/>
          <w:szCs w:val="24"/>
        </w:rPr>
        <w:t>, conforme</w:t>
      </w:r>
      <w:r>
        <w:rPr>
          <w:rFonts w:cs="Arial"/>
          <w:szCs w:val="24"/>
        </w:rPr>
        <w:t xml:space="preserve"> equação</w:t>
      </w:r>
      <w:r w:rsidR="00B07D6C">
        <w:rPr>
          <w:rFonts w:cs="Arial"/>
          <w:szCs w:val="24"/>
        </w:rPr>
        <w:t xml:space="preserve"> </w:t>
      </w:r>
      <w:r w:rsidR="00C67D75">
        <w:rPr>
          <w:rFonts w:cs="Arial"/>
          <w:szCs w:val="24"/>
        </w:rPr>
        <w:fldChar w:fldCharType="begin"/>
      </w:r>
      <w:r w:rsidR="00C67D75">
        <w:rPr>
          <w:rFonts w:cs="Arial"/>
          <w:szCs w:val="24"/>
        </w:rPr>
        <w:instrText xml:space="preserve"> REF _Ref509773875 \h </w:instrText>
      </w:r>
      <w:r w:rsidR="00C67D75">
        <w:rPr>
          <w:rFonts w:cs="Arial"/>
          <w:szCs w:val="24"/>
        </w:rPr>
      </w:r>
      <w:r w:rsidR="00C67D75">
        <w:rPr>
          <w:rFonts w:cs="Arial"/>
          <w:szCs w:val="24"/>
        </w:rPr>
        <w:fldChar w:fldCharType="separate"/>
      </w:r>
      <w:r w:rsidR="00AF5A3D">
        <w:rPr>
          <w:rFonts w:cs="Arial"/>
          <w:szCs w:val="24"/>
        </w:rPr>
        <w:t>(</w:t>
      </w:r>
      <w:r w:rsidR="00AF5A3D">
        <w:rPr>
          <w:noProof/>
        </w:rPr>
        <w:t>6</w:t>
      </w:r>
      <w:r w:rsidR="00AF5A3D">
        <w:rPr>
          <w:rFonts w:cs="Arial"/>
          <w:szCs w:val="24"/>
        </w:rPr>
        <w:t>)</w:t>
      </w:r>
      <w:r w:rsidR="00C67D75">
        <w:rPr>
          <w:rFonts w:cs="Arial"/>
          <w:szCs w:val="24"/>
        </w:rPr>
        <w:fldChar w:fldCharType="end"/>
      </w:r>
      <w:r w:rsidR="00BA2F8A">
        <w:rPr>
          <w:rFonts w:cs="Arial"/>
          <w:szCs w:val="24"/>
        </w:rPr>
        <w:t xml:space="preserve">. Os </w:t>
      </w:r>
      <w:r w:rsidR="00E76253">
        <w:rPr>
          <w:rFonts w:cs="Arial"/>
          <w:szCs w:val="24"/>
        </w:rPr>
        <w:t xml:space="preserve">valores </w:t>
      </w:r>
      <w:r w:rsidR="0003220D">
        <w:rPr>
          <w:rFonts w:cs="Arial"/>
          <w:szCs w:val="24"/>
        </w:rPr>
        <w:t>calculados para a matriz</w:t>
      </w:r>
      <w:r w:rsidR="00BA2F8A">
        <w:rPr>
          <w:rFonts w:cs="Arial"/>
          <w:szCs w:val="24"/>
        </w:rPr>
        <w:t xml:space="preserve"> </w:t>
      </w:r>
      <m:oMath>
        <m:r>
          <w:rPr>
            <w:rFonts w:ascii="Cambria Math" w:hAnsi="Cambria Math" w:cs="Arial"/>
            <w:szCs w:val="24"/>
          </w:rPr>
          <m:t>M</m:t>
        </m:r>
      </m:oMath>
      <w:r w:rsidR="00BA2F8A">
        <w:rPr>
          <w:rFonts w:cs="Arial"/>
          <w:szCs w:val="24"/>
        </w:rPr>
        <w:t xml:space="preserve"> estão</w:t>
      </w:r>
      <w:r w:rsidR="0003220D">
        <w:rPr>
          <w:rFonts w:cs="Arial"/>
          <w:szCs w:val="24"/>
        </w:rPr>
        <w:t xml:space="preserve"> mostrados na </w:t>
      </w:r>
      <w:r w:rsidR="0003220D">
        <w:rPr>
          <w:rFonts w:cs="Arial"/>
          <w:szCs w:val="24"/>
        </w:rPr>
        <w:fldChar w:fldCharType="begin"/>
      </w:r>
      <w:r w:rsidR="0003220D">
        <w:rPr>
          <w:rFonts w:cs="Arial"/>
          <w:szCs w:val="24"/>
        </w:rPr>
        <w:instrText xml:space="preserve"> REF _Ref509774052 \h </w:instrText>
      </w:r>
      <w:r w:rsidR="0003220D">
        <w:rPr>
          <w:rFonts w:cs="Arial"/>
          <w:szCs w:val="24"/>
        </w:rPr>
      </w:r>
      <w:r w:rsidR="0003220D">
        <w:rPr>
          <w:rFonts w:cs="Arial"/>
          <w:szCs w:val="24"/>
        </w:rPr>
        <w:fldChar w:fldCharType="separate"/>
      </w:r>
      <w:r w:rsidR="00AF5A3D">
        <w:t xml:space="preserve">Tabela </w:t>
      </w:r>
      <w:r w:rsidR="00AF5A3D">
        <w:rPr>
          <w:noProof/>
        </w:rPr>
        <w:t>7</w:t>
      </w:r>
      <w:r w:rsidR="0003220D">
        <w:rPr>
          <w:rFonts w:cs="Arial"/>
          <w:szCs w:val="24"/>
        </w:rPr>
        <w:fldChar w:fldCharType="end"/>
      </w:r>
      <w:r w:rsidR="00EF7107">
        <w:rPr>
          <w:rFonts w:cs="Arial"/>
          <w:szCs w:val="24"/>
        </w:rPr>
        <w:t>.</w:t>
      </w:r>
    </w:p>
    <w:p w14:paraId="6ABD82B4" w14:textId="77777777" w:rsidR="0003220D" w:rsidRDefault="0003220D" w:rsidP="00E62A70">
      <w:pPr>
        <w:ind w:firstLine="1134"/>
        <w:rPr>
          <w:rFonts w:cs="Arial"/>
          <w:szCs w:val="24"/>
        </w:rPr>
      </w:pPr>
    </w:p>
    <w:p w14:paraId="6C134B11" w14:textId="3261164D" w:rsidR="00477F0C" w:rsidRDefault="00477F0C" w:rsidP="00477F0C">
      <w:pPr>
        <w:pStyle w:val="Legenda"/>
        <w:keepNext/>
      </w:pPr>
      <w:bookmarkStart w:id="57" w:name="_Ref509774052"/>
      <w:bookmarkStart w:id="58" w:name="_Toc511244411"/>
      <w:r>
        <w:t xml:space="preserve">Tabela </w:t>
      </w:r>
      <w:fldSimple w:instr=" SEQ Tabela \* ARABIC ">
        <w:r w:rsidR="00AF5A3D">
          <w:rPr>
            <w:noProof/>
          </w:rPr>
          <w:t>7</w:t>
        </w:r>
      </w:fldSimple>
      <w:bookmarkEnd w:id="57"/>
      <w:r>
        <w:t xml:space="preserve"> </w:t>
      </w:r>
      <w:r w:rsidR="001D4787">
        <w:t>–</w:t>
      </w:r>
      <w:r>
        <w:t xml:space="preserve"> </w:t>
      </w:r>
      <w:r w:rsidR="001D4787">
        <w:t>Valores aproximados da m</w:t>
      </w:r>
      <w:r>
        <w:t xml:space="preserve">atriz </w:t>
      </w:r>
      <m:oMath>
        <m:r>
          <w:rPr>
            <w:rFonts w:ascii="Cambria Math" w:hAnsi="Cambria Math"/>
          </w:rPr>
          <m:t>M</m:t>
        </m:r>
      </m:oMath>
      <w:r>
        <w:t xml:space="preserve"> </w:t>
      </w:r>
      <w:r w:rsidR="00B14540">
        <w:t xml:space="preserve">calculada segundo equação </w:t>
      </w:r>
      <w:r w:rsidR="00B14540">
        <w:fldChar w:fldCharType="begin"/>
      </w:r>
      <w:r w:rsidR="00B14540">
        <w:instrText xml:space="preserve"> REF _Ref509693837 \h </w:instrText>
      </w:r>
      <w:r w:rsidR="00B14540">
        <w:fldChar w:fldCharType="separate"/>
      </w:r>
      <w:r w:rsidR="00AF5A3D">
        <w:rPr>
          <w:rFonts w:cs="Arial"/>
          <w:szCs w:val="24"/>
        </w:rPr>
        <w:t>(</w:t>
      </w:r>
      <w:r w:rsidR="00AF5A3D">
        <w:rPr>
          <w:noProof/>
        </w:rPr>
        <w:t>6</w:t>
      </w:r>
      <w:r w:rsidR="00B14540">
        <w:fldChar w:fldCharType="end"/>
      </w:r>
      <w:r w:rsidR="00B14540">
        <w:t>)</w:t>
      </w:r>
      <w:r>
        <w:t>.</w:t>
      </w:r>
      <w:bookmarkEnd w:id="58"/>
    </w:p>
    <w:tbl>
      <w:tblPr>
        <w:tblW w:w="9072" w:type="dxa"/>
        <w:tblLayout w:type="fixed"/>
        <w:tblCellMar>
          <w:left w:w="70" w:type="dxa"/>
          <w:right w:w="70" w:type="dxa"/>
        </w:tblCellMar>
        <w:tblLook w:val="04A0" w:firstRow="1" w:lastRow="0" w:firstColumn="1" w:lastColumn="0" w:noHBand="0" w:noVBand="1"/>
      </w:tblPr>
      <w:tblGrid>
        <w:gridCol w:w="709"/>
        <w:gridCol w:w="464"/>
        <w:gridCol w:w="465"/>
        <w:gridCol w:w="464"/>
        <w:gridCol w:w="465"/>
        <w:gridCol w:w="465"/>
        <w:gridCol w:w="464"/>
        <w:gridCol w:w="465"/>
        <w:gridCol w:w="464"/>
        <w:gridCol w:w="465"/>
        <w:gridCol w:w="465"/>
        <w:gridCol w:w="464"/>
        <w:gridCol w:w="465"/>
        <w:gridCol w:w="464"/>
        <w:gridCol w:w="465"/>
        <w:gridCol w:w="465"/>
        <w:gridCol w:w="464"/>
        <w:gridCol w:w="465"/>
        <w:gridCol w:w="465"/>
      </w:tblGrid>
      <w:tr w:rsidR="005355BF" w:rsidRPr="00976182" w14:paraId="11584BD2" w14:textId="77777777" w:rsidTr="003A53C2">
        <w:trPr>
          <w:trHeight w:val="300"/>
        </w:trPr>
        <w:tc>
          <w:tcPr>
            <w:tcW w:w="9072" w:type="dxa"/>
            <w:gridSpan w:val="19"/>
            <w:tcBorders>
              <w:top w:val="single" w:sz="12" w:space="0" w:color="auto"/>
            </w:tcBorders>
            <w:shd w:val="clear" w:color="auto" w:fill="auto"/>
            <w:noWrap/>
            <w:vAlign w:val="center"/>
            <w:hideMark/>
          </w:tcPr>
          <w:p w14:paraId="695F8AAF" w14:textId="0DD4879C" w:rsidR="005355BF" w:rsidRPr="00A300A1" w:rsidRDefault="005355BF" w:rsidP="00A300A1">
            <w:pPr>
              <w:spacing w:line="240" w:lineRule="auto"/>
              <w:jc w:val="center"/>
              <w:rPr>
                <w:rFonts w:cs="Arial"/>
                <w:b/>
                <w:bCs/>
                <w:color w:val="000000"/>
                <w:sz w:val="16"/>
                <w:szCs w:val="16"/>
              </w:rPr>
            </w:pPr>
            <w:r>
              <w:rPr>
                <w:rFonts w:cs="Arial"/>
                <w:b/>
                <w:bCs/>
                <w:color w:val="000000"/>
                <w:sz w:val="16"/>
                <w:szCs w:val="16"/>
              </w:rPr>
              <w:t xml:space="preserve">Valores da </w:t>
            </w:r>
            <w:r w:rsidR="009D234A">
              <w:rPr>
                <w:rFonts w:cs="Arial"/>
                <w:b/>
                <w:bCs/>
                <w:color w:val="000000"/>
                <w:sz w:val="16"/>
                <w:szCs w:val="16"/>
              </w:rPr>
              <w:t>M</w:t>
            </w:r>
            <w:r>
              <w:rPr>
                <w:rFonts w:cs="Arial"/>
                <w:b/>
                <w:bCs/>
                <w:color w:val="000000"/>
                <w:sz w:val="16"/>
                <w:szCs w:val="16"/>
              </w:rPr>
              <w:t xml:space="preserve">atriz Resultante </w:t>
            </w:r>
            <m:oMath>
              <m:r>
                <m:rPr>
                  <m:sty m:val="bi"/>
                </m:rPr>
                <w:rPr>
                  <w:rFonts w:ascii="Cambria Math" w:hAnsi="Cambria Math" w:cs="Arial"/>
                  <w:color w:val="000000"/>
                  <w:sz w:val="16"/>
                  <w:szCs w:val="16"/>
                </w:rPr>
                <m:t>M</m:t>
              </m:r>
            </m:oMath>
          </w:p>
        </w:tc>
      </w:tr>
      <w:tr w:rsidR="005355BF" w:rsidRPr="00976182" w14:paraId="56266070" w14:textId="77777777" w:rsidTr="00B07D6C">
        <w:trPr>
          <w:trHeight w:val="300"/>
        </w:trPr>
        <w:tc>
          <w:tcPr>
            <w:tcW w:w="709" w:type="dxa"/>
            <w:vMerge w:val="restart"/>
            <w:tcBorders>
              <w:top w:val="single" w:sz="4" w:space="0" w:color="auto"/>
            </w:tcBorders>
            <w:shd w:val="clear" w:color="auto" w:fill="auto"/>
            <w:noWrap/>
            <w:vAlign w:val="center"/>
          </w:tcPr>
          <w:p w14:paraId="0C14594B" w14:textId="5452D98C"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l</w:t>
            </w:r>
            <w:r w:rsidR="005355BF" w:rsidRPr="00A300A1">
              <w:rPr>
                <w:rFonts w:cs="Arial"/>
                <w:b/>
                <w:bCs/>
                <w:color w:val="000000"/>
                <w:sz w:val="16"/>
                <w:szCs w:val="16"/>
              </w:rPr>
              <w:t>inhas</w:t>
            </w:r>
          </w:p>
        </w:tc>
        <w:tc>
          <w:tcPr>
            <w:tcW w:w="8363" w:type="dxa"/>
            <w:gridSpan w:val="18"/>
            <w:tcBorders>
              <w:top w:val="single" w:sz="2" w:space="0" w:color="auto"/>
              <w:bottom w:val="single" w:sz="2" w:space="0" w:color="auto"/>
            </w:tcBorders>
            <w:shd w:val="clear" w:color="auto" w:fill="auto"/>
            <w:noWrap/>
            <w:vAlign w:val="center"/>
          </w:tcPr>
          <w:p w14:paraId="1BEFB603" w14:textId="4327FE52"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5355BF" w:rsidRPr="00976182" w14:paraId="623AF47A" w14:textId="77777777" w:rsidTr="00B07D6C">
        <w:trPr>
          <w:trHeight w:val="300"/>
        </w:trPr>
        <w:tc>
          <w:tcPr>
            <w:tcW w:w="709" w:type="dxa"/>
            <w:vMerge/>
            <w:tcBorders>
              <w:bottom w:val="single" w:sz="2" w:space="0" w:color="auto"/>
            </w:tcBorders>
            <w:shd w:val="clear" w:color="auto" w:fill="auto"/>
            <w:noWrap/>
            <w:vAlign w:val="center"/>
            <w:hideMark/>
          </w:tcPr>
          <w:p w14:paraId="03616E84" w14:textId="24BDA72F" w:rsidR="005355BF" w:rsidRPr="00A300A1" w:rsidRDefault="005355BF" w:rsidP="00A300A1">
            <w:pPr>
              <w:spacing w:line="240" w:lineRule="auto"/>
              <w:jc w:val="center"/>
              <w:rPr>
                <w:rFonts w:cs="Arial"/>
                <w:b/>
                <w:bCs/>
                <w:color w:val="000000"/>
                <w:sz w:val="16"/>
                <w:szCs w:val="16"/>
              </w:rPr>
            </w:pPr>
          </w:p>
        </w:tc>
        <w:tc>
          <w:tcPr>
            <w:tcW w:w="464" w:type="dxa"/>
            <w:tcBorders>
              <w:bottom w:val="single" w:sz="2" w:space="0" w:color="auto"/>
            </w:tcBorders>
            <w:shd w:val="clear" w:color="auto" w:fill="auto"/>
            <w:noWrap/>
            <w:vAlign w:val="center"/>
            <w:hideMark/>
          </w:tcPr>
          <w:p w14:paraId="4BD96C6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65" w:type="dxa"/>
            <w:tcBorders>
              <w:bottom w:val="single" w:sz="2" w:space="0" w:color="auto"/>
            </w:tcBorders>
            <w:shd w:val="clear" w:color="auto" w:fill="auto"/>
            <w:noWrap/>
            <w:vAlign w:val="center"/>
            <w:hideMark/>
          </w:tcPr>
          <w:p w14:paraId="6F20C34C"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64" w:type="dxa"/>
            <w:tcBorders>
              <w:bottom w:val="single" w:sz="2" w:space="0" w:color="auto"/>
            </w:tcBorders>
            <w:shd w:val="clear" w:color="auto" w:fill="auto"/>
            <w:noWrap/>
            <w:vAlign w:val="center"/>
            <w:hideMark/>
          </w:tcPr>
          <w:p w14:paraId="56F11B91"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65" w:type="dxa"/>
            <w:tcBorders>
              <w:bottom w:val="single" w:sz="2" w:space="0" w:color="auto"/>
            </w:tcBorders>
            <w:shd w:val="clear" w:color="auto" w:fill="auto"/>
            <w:noWrap/>
            <w:vAlign w:val="center"/>
            <w:hideMark/>
          </w:tcPr>
          <w:p w14:paraId="7ABB654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65" w:type="dxa"/>
            <w:tcBorders>
              <w:bottom w:val="single" w:sz="2" w:space="0" w:color="auto"/>
            </w:tcBorders>
            <w:shd w:val="clear" w:color="auto" w:fill="auto"/>
            <w:noWrap/>
            <w:vAlign w:val="center"/>
            <w:hideMark/>
          </w:tcPr>
          <w:p w14:paraId="022A8D86"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64" w:type="dxa"/>
            <w:tcBorders>
              <w:bottom w:val="single" w:sz="2" w:space="0" w:color="auto"/>
            </w:tcBorders>
            <w:shd w:val="clear" w:color="auto" w:fill="auto"/>
            <w:noWrap/>
            <w:vAlign w:val="center"/>
            <w:hideMark/>
          </w:tcPr>
          <w:p w14:paraId="3584110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65" w:type="dxa"/>
            <w:tcBorders>
              <w:bottom w:val="single" w:sz="2" w:space="0" w:color="auto"/>
            </w:tcBorders>
            <w:shd w:val="clear" w:color="auto" w:fill="auto"/>
            <w:noWrap/>
            <w:vAlign w:val="center"/>
            <w:hideMark/>
          </w:tcPr>
          <w:p w14:paraId="268E91CA"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64" w:type="dxa"/>
            <w:tcBorders>
              <w:bottom w:val="single" w:sz="2" w:space="0" w:color="auto"/>
            </w:tcBorders>
            <w:shd w:val="clear" w:color="auto" w:fill="auto"/>
            <w:noWrap/>
            <w:vAlign w:val="center"/>
            <w:hideMark/>
          </w:tcPr>
          <w:p w14:paraId="467BC51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65" w:type="dxa"/>
            <w:tcBorders>
              <w:bottom w:val="single" w:sz="2" w:space="0" w:color="auto"/>
            </w:tcBorders>
            <w:shd w:val="clear" w:color="auto" w:fill="auto"/>
            <w:noWrap/>
            <w:vAlign w:val="center"/>
            <w:hideMark/>
          </w:tcPr>
          <w:p w14:paraId="154564A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65" w:type="dxa"/>
            <w:tcBorders>
              <w:bottom w:val="single" w:sz="2" w:space="0" w:color="auto"/>
            </w:tcBorders>
            <w:shd w:val="clear" w:color="auto" w:fill="auto"/>
            <w:noWrap/>
            <w:vAlign w:val="center"/>
            <w:hideMark/>
          </w:tcPr>
          <w:p w14:paraId="2233AF0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tcBorders>
              <w:bottom w:val="single" w:sz="2" w:space="0" w:color="auto"/>
            </w:tcBorders>
            <w:shd w:val="clear" w:color="auto" w:fill="auto"/>
            <w:noWrap/>
            <w:vAlign w:val="center"/>
            <w:hideMark/>
          </w:tcPr>
          <w:p w14:paraId="33CDFD7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65" w:type="dxa"/>
            <w:tcBorders>
              <w:bottom w:val="single" w:sz="2" w:space="0" w:color="auto"/>
            </w:tcBorders>
            <w:shd w:val="clear" w:color="auto" w:fill="auto"/>
            <w:noWrap/>
            <w:vAlign w:val="center"/>
            <w:hideMark/>
          </w:tcPr>
          <w:p w14:paraId="00810C2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tcBorders>
              <w:bottom w:val="single" w:sz="2" w:space="0" w:color="auto"/>
            </w:tcBorders>
            <w:shd w:val="clear" w:color="auto" w:fill="auto"/>
            <w:noWrap/>
            <w:vAlign w:val="center"/>
            <w:hideMark/>
          </w:tcPr>
          <w:p w14:paraId="71BD0DA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65" w:type="dxa"/>
            <w:tcBorders>
              <w:bottom w:val="single" w:sz="2" w:space="0" w:color="auto"/>
            </w:tcBorders>
            <w:shd w:val="clear" w:color="auto" w:fill="auto"/>
            <w:noWrap/>
            <w:vAlign w:val="center"/>
            <w:hideMark/>
          </w:tcPr>
          <w:p w14:paraId="7CC1FB23"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65" w:type="dxa"/>
            <w:tcBorders>
              <w:bottom w:val="single" w:sz="2" w:space="0" w:color="auto"/>
            </w:tcBorders>
            <w:shd w:val="clear" w:color="auto" w:fill="auto"/>
            <w:noWrap/>
            <w:vAlign w:val="center"/>
            <w:hideMark/>
          </w:tcPr>
          <w:p w14:paraId="38CC64ED"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tcBorders>
              <w:bottom w:val="single" w:sz="2" w:space="0" w:color="auto"/>
            </w:tcBorders>
            <w:shd w:val="clear" w:color="auto" w:fill="auto"/>
            <w:noWrap/>
            <w:vAlign w:val="center"/>
            <w:hideMark/>
          </w:tcPr>
          <w:p w14:paraId="1448B1A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65" w:type="dxa"/>
            <w:tcBorders>
              <w:bottom w:val="single" w:sz="2" w:space="0" w:color="auto"/>
            </w:tcBorders>
            <w:shd w:val="clear" w:color="auto" w:fill="auto"/>
            <w:noWrap/>
            <w:vAlign w:val="center"/>
            <w:hideMark/>
          </w:tcPr>
          <w:p w14:paraId="43D3966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65" w:type="dxa"/>
            <w:tcBorders>
              <w:bottom w:val="single" w:sz="2" w:space="0" w:color="auto"/>
            </w:tcBorders>
            <w:shd w:val="clear" w:color="auto" w:fill="auto"/>
            <w:noWrap/>
            <w:vAlign w:val="center"/>
            <w:hideMark/>
          </w:tcPr>
          <w:p w14:paraId="273CCAC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CF1AA4" w:rsidRPr="00976182" w14:paraId="3FB510C5" w14:textId="77777777" w:rsidTr="001A7942">
        <w:trPr>
          <w:trHeight w:val="300"/>
        </w:trPr>
        <w:tc>
          <w:tcPr>
            <w:tcW w:w="709" w:type="dxa"/>
            <w:tcBorders>
              <w:top w:val="single" w:sz="2" w:space="0" w:color="auto"/>
            </w:tcBorders>
            <w:shd w:val="clear" w:color="auto" w:fill="auto"/>
            <w:noWrap/>
            <w:vAlign w:val="center"/>
            <w:hideMark/>
          </w:tcPr>
          <w:p w14:paraId="0AC1C62A" w14:textId="6ACFE84D"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w:t>
            </w:r>
          </w:p>
        </w:tc>
        <w:tc>
          <w:tcPr>
            <w:tcW w:w="464" w:type="dxa"/>
            <w:tcBorders>
              <w:top w:val="single" w:sz="2" w:space="0" w:color="auto"/>
            </w:tcBorders>
            <w:shd w:val="clear" w:color="auto" w:fill="auto"/>
            <w:noWrap/>
            <w:tcMar>
              <w:left w:w="28" w:type="dxa"/>
              <w:right w:w="28" w:type="dxa"/>
            </w:tcMar>
            <w:vAlign w:val="center"/>
            <w:hideMark/>
          </w:tcPr>
          <w:p w14:paraId="46DBE491" w14:textId="5D431B8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tcBorders>
              <w:top w:val="single" w:sz="2" w:space="0" w:color="auto"/>
            </w:tcBorders>
            <w:shd w:val="clear" w:color="auto" w:fill="auto"/>
            <w:noWrap/>
            <w:tcMar>
              <w:left w:w="28" w:type="dxa"/>
              <w:right w:w="28" w:type="dxa"/>
            </w:tcMar>
            <w:vAlign w:val="center"/>
            <w:hideMark/>
          </w:tcPr>
          <w:p w14:paraId="7CDC6810" w14:textId="15B432A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2E912267" w14:textId="05BC56D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10E1952C" w14:textId="37416E9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392484F6" w14:textId="01A4815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490DB240" w14:textId="1F71F38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tcBorders>
              <w:top w:val="single" w:sz="2" w:space="0" w:color="auto"/>
            </w:tcBorders>
            <w:shd w:val="clear" w:color="auto" w:fill="auto"/>
            <w:noWrap/>
            <w:tcMar>
              <w:left w:w="28" w:type="dxa"/>
              <w:right w:w="28" w:type="dxa"/>
            </w:tcMar>
            <w:vAlign w:val="center"/>
            <w:hideMark/>
          </w:tcPr>
          <w:p w14:paraId="2D7C15C5" w14:textId="171F325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tcBorders>
              <w:top w:val="single" w:sz="2" w:space="0" w:color="auto"/>
            </w:tcBorders>
            <w:shd w:val="clear" w:color="auto" w:fill="auto"/>
            <w:noWrap/>
            <w:tcMar>
              <w:left w:w="28" w:type="dxa"/>
              <w:right w:w="28" w:type="dxa"/>
            </w:tcMar>
            <w:vAlign w:val="center"/>
            <w:hideMark/>
          </w:tcPr>
          <w:p w14:paraId="0C5BFC37" w14:textId="56B43D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tcBorders>
              <w:top w:val="single" w:sz="2" w:space="0" w:color="auto"/>
            </w:tcBorders>
            <w:shd w:val="clear" w:color="auto" w:fill="auto"/>
            <w:noWrap/>
            <w:tcMar>
              <w:left w:w="28" w:type="dxa"/>
              <w:right w:w="28" w:type="dxa"/>
            </w:tcMar>
            <w:vAlign w:val="center"/>
            <w:hideMark/>
          </w:tcPr>
          <w:p w14:paraId="3FE76EB2" w14:textId="3BBC6D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top w:val="single" w:sz="2" w:space="0" w:color="auto"/>
            </w:tcBorders>
            <w:shd w:val="clear" w:color="auto" w:fill="auto"/>
            <w:noWrap/>
            <w:tcMar>
              <w:left w:w="28" w:type="dxa"/>
              <w:right w:w="28" w:type="dxa"/>
            </w:tcMar>
            <w:vAlign w:val="center"/>
            <w:hideMark/>
          </w:tcPr>
          <w:p w14:paraId="2C8E7CA8" w14:textId="39D985A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7150F246" w14:textId="78D783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tcBorders>
              <w:top w:val="single" w:sz="2" w:space="0" w:color="auto"/>
            </w:tcBorders>
            <w:shd w:val="clear" w:color="auto" w:fill="auto"/>
            <w:noWrap/>
            <w:tcMar>
              <w:left w:w="28" w:type="dxa"/>
              <w:right w:w="28" w:type="dxa"/>
            </w:tcMar>
            <w:vAlign w:val="center"/>
            <w:hideMark/>
          </w:tcPr>
          <w:p w14:paraId="496B5EF1" w14:textId="752131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top w:val="single" w:sz="2" w:space="0" w:color="auto"/>
            </w:tcBorders>
            <w:shd w:val="clear" w:color="auto" w:fill="auto"/>
            <w:noWrap/>
            <w:tcMar>
              <w:left w:w="28" w:type="dxa"/>
              <w:right w:w="28" w:type="dxa"/>
            </w:tcMar>
            <w:vAlign w:val="center"/>
            <w:hideMark/>
          </w:tcPr>
          <w:p w14:paraId="3726129A" w14:textId="332F38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top w:val="single" w:sz="2" w:space="0" w:color="auto"/>
            </w:tcBorders>
            <w:shd w:val="clear" w:color="auto" w:fill="auto"/>
            <w:noWrap/>
            <w:tcMar>
              <w:left w:w="28" w:type="dxa"/>
              <w:right w:w="28" w:type="dxa"/>
            </w:tcMar>
            <w:vAlign w:val="center"/>
            <w:hideMark/>
          </w:tcPr>
          <w:p w14:paraId="4AA4699F" w14:textId="25E5E9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top w:val="single" w:sz="2" w:space="0" w:color="auto"/>
            </w:tcBorders>
            <w:shd w:val="clear" w:color="auto" w:fill="auto"/>
            <w:noWrap/>
            <w:tcMar>
              <w:left w:w="28" w:type="dxa"/>
              <w:right w:w="28" w:type="dxa"/>
            </w:tcMar>
            <w:vAlign w:val="center"/>
            <w:hideMark/>
          </w:tcPr>
          <w:p w14:paraId="2074E423" w14:textId="43CB316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3F60D15B" w14:textId="101A31A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top w:val="single" w:sz="2" w:space="0" w:color="auto"/>
            </w:tcBorders>
            <w:shd w:val="clear" w:color="auto" w:fill="auto"/>
            <w:noWrap/>
            <w:tcMar>
              <w:left w:w="28" w:type="dxa"/>
              <w:right w:w="28" w:type="dxa"/>
            </w:tcMar>
            <w:vAlign w:val="center"/>
            <w:hideMark/>
          </w:tcPr>
          <w:p w14:paraId="004C6435" w14:textId="0F60B75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0DACF80F" w14:textId="1B956C8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54D1F11F" w14:textId="77777777" w:rsidTr="001A7942">
        <w:trPr>
          <w:trHeight w:val="300"/>
        </w:trPr>
        <w:tc>
          <w:tcPr>
            <w:tcW w:w="709" w:type="dxa"/>
            <w:shd w:val="clear" w:color="auto" w:fill="auto"/>
            <w:noWrap/>
            <w:vAlign w:val="center"/>
            <w:hideMark/>
          </w:tcPr>
          <w:p w14:paraId="20513C0D" w14:textId="02A9FB5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2</w:t>
            </w:r>
          </w:p>
        </w:tc>
        <w:tc>
          <w:tcPr>
            <w:tcW w:w="464" w:type="dxa"/>
            <w:shd w:val="clear" w:color="auto" w:fill="auto"/>
            <w:noWrap/>
            <w:tcMar>
              <w:left w:w="28" w:type="dxa"/>
              <w:right w:w="28" w:type="dxa"/>
            </w:tcMar>
            <w:vAlign w:val="center"/>
            <w:hideMark/>
          </w:tcPr>
          <w:p w14:paraId="67798CA5" w14:textId="2D1C8AD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D15928C" w14:textId="46B5849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FA3E151" w14:textId="35EF4D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D07E62C" w14:textId="5729DCD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31608AA" w14:textId="079061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F574410" w14:textId="4DC598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1DAFFA5" w14:textId="14113F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98E0AA6" w14:textId="57E6B11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793B547F" w14:textId="28DA64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7425964D" w14:textId="708CF8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1040613" w14:textId="62CD059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269FBB6" w14:textId="0C4302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6EA7C23" w14:textId="718A3C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4CA930D7" w14:textId="53B857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1C3980D" w14:textId="7EC4AB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17ACEC70" w14:textId="2B17768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FF743A0" w14:textId="0A8A80C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2BEA4125" w14:textId="50628AB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AF289F6" w14:textId="77777777" w:rsidTr="001A7942">
        <w:trPr>
          <w:trHeight w:val="300"/>
        </w:trPr>
        <w:tc>
          <w:tcPr>
            <w:tcW w:w="709" w:type="dxa"/>
            <w:shd w:val="clear" w:color="auto" w:fill="auto"/>
            <w:noWrap/>
            <w:vAlign w:val="center"/>
            <w:hideMark/>
          </w:tcPr>
          <w:p w14:paraId="151C1372" w14:textId="25441AE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3</w:t>
            </w:r>
          </w:p>
        </w:tc>
        <w:tc>
          <w:tcPr>
            <w:tcW w:w="464" w:type="dxa"/>
            <w:shd w:val="clear" w:color="auto" w:fill="auto"/>
            <w:noWrap/>
            <w:tcMar>
              <w:left w:w="28" w:type="dxa"/>
              <w:right w:w="28" w:type="dxa"/>
            </w:tcMar>
            <w:vAlign w:val="center"/>
            <w:hideMark/>
          </w:tcPr>
          <w:p w14:paraId="7122C671" w14:textId="63B915C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E23C892" w14:textId="4C0646E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D27C0E" w14:textId="5D247F5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EEDF7F5" w14:textId="39B21F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4E47CB" w14:textId="373616F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253620" w14:textId="0EDA5F0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369A3B5F" w14:textId="082A1E4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5E48BDE" w14:textId="54365B3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BD6B41E" w14:textId="4C7E0A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36C8AF07" w14:textId="3E90ED9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BEF6800" w14:textId="39AE324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759447" w14:textId="331794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4BC63E2F" w14:textId="0544D8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F4C7B7A" w14:textId="380C649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429A81A" w14:textId="28A1010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D22AA70" w14:textId="6A4BCE7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5F15EFB" w14:textId="10D8385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7D5AA49" w14:textId="115602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767900E0" w14:textId="77777777" w:rsidTr="001A7942">
        <w:trPr>
          <w:trHeight w:val="300"/>
        </w:trPr>
        <w:tc>
          <w:tcPr>
            <w:tcW w:w="709" w:type="dxa"/>
            <w:shd w:val="clear" w:color="auto" w:fill="auto"/>
            <w:noWrap/>
            <w:vAlign w:val="center"/>
            <w:hideMark/>
          </w:tcPr>
          <w:p w14:paraId="05A37B3C" w14:textId="743750F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4</w:t>
            </w:r>
          </w:p>
        </w:tc>
        <w:tc>
          <w:tcPr>
            <w:tcW w:w="464" w:type="dxa"/>
            <w:shd w:val="clear" w:color="auto" w:fill="auto"/>
            <w:noWrap/>
            <w:tcMar>
              <w:left w:w="28" w:type="dxa"/>
              <w:right w:w="28" w:type="dxa"/>
            </w:tcMar>
            <w:vAlign w:val="center"/>
            <w:hideMark/>
          </w:tcPr>
          <w:p w14:paraId="6BBB709B" w14:textId="2E34714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DBD2E9" w14:textId="38F79BD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C36FDFF" w14:textId="4BBE8EC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BB192C" w14:textId="2B1F7D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8C17849" w14:textId="6A768E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130776B" w14:textId="1EE458B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B61F0C2" w14:textId="3975E63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475DEE62" w14:textId="38848A2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98F105F" w14:textId="0E46949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0740680" w14:textId="639EED1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E2A04E2" w14:textId="455042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D0A4EA3" w14:textId="226C05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7F777DE1" w14:textId="6B06981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25298F" w14:textId="4E938B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AB8207F" w14:textId="5043A87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4C3A845" w14:textId="7B4C52F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11B038E" w14:textId="1425E0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4644A08" w14:textId="3469484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37EFAE2" w14:textId="77777777" w:rsidTr="001A7942">
        <w:trPr>
          <w:trHeight w:val="300"/>
        </w:trPr>
        <w:tc>
          <w:tcPr>
            <w:tcW w:w="709" w:type="dxa"/>
            <w:shd w:val="clear" w:color="auto" w:fill="auto"/>
            <w:noWrap/>
            <w:vAlign w:val="center"/>
            <w:hideMark/>
          </w:tcPr>
          <w:p w14:paraId="1B2387C4" w14:textId="31768F7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5</w:t>
            </w:r>
          </w:p>
        </w:tc>
        <w:tc>
          <w:tcPr>
            <w:tcW w:w="464" w:type="dxa"/>
            <w:shd w:val="clear" w:color="auto" w:fill="auto"/>
            <w:noWrap/>
            <w:tcMar>
              <w:left w:w="28" w:type="dxa"/>
              <w:right w:w="28" w:type="dxa"/>
            </w:tcMar>
            <w:vAlign w:val="center"/>
            <w:hideMark/>
          </w:tcPr>
          <w:p w14:paraId="3D1C1D61" w14:textId="050AAC3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9FEE66" w14:textId="6242189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6489A8ED" w14:textId="0E57116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227F44" w14:textId="7E3439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6790E26" w14:textId="2EB049A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D20955B" w14:textId="542FBA6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0E9DD3" w14:textId="1F57BF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9C9725C" w14:textId="5CA405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34EA91" w14:textId="1C3218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6917B0E3" w14:textId="4F5C90C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CE9EA1A" w14:textId="37B260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C6C807" w14:textId="02D9EA2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18F4938E" w14:textId="5D40ADA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9CD6E59" w14:textId="7E16DB5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0F3C46" w14:textId="7EB59D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88831A8" w14:textId="7267E1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BE5C6E8" w14:textId="6EBFA7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90C9A0F" w14:textId="498C2C9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06406672" w14:textId="77777777" w:rsidTr="001A7942">
        <w:trPr>
          <w:trHeight w:val="300"/>
        </w:trPr>
        <w:tc>
          <w:tcPr>
            <w:tcW w:w="709" w:type="dxa"/>
            <w:shd w:val="clear" w:color="auto" w:fill="auto"/>
            <w:noWrap/>
            <w:vAlign w:val="center"/>
            <w:hideMark/>
          </w:tcPr>
          <w:p w14:paraId="096B63E1" w14:textId="053E942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6</w:t>
            </w:r>
          </w:p>
        </w:tc>
        <w:tc>
          <w:tcPr>
            <w:tcW w:w="464" w:type="dxa"/>
            <w:shd w:val="clear" w:color="auto" w:fill="auto"/>
            <w:noWrap/>
            <w:tcMar>
              <w:left w:w="28" w:type="dxa"/>
              <w:right w:w="28" w:type="dxa"/>
            </w:tcMar>
            <w:vAlign w:val="center"/>
            <w:hideMark/>
          </w:tcPr>
          <w:p w14:paraId="77E375EB" w14:textId="3234166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C2FA7A3" w14:textId="666C6E6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B3F0E60" w14:textId="41838C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D1763F3" w14:textId="35EF861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622A7B" w14:textId="78B2872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2049C47" w14:textId="6C2C58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5EC49B3" w14:textId="7E64ED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34D4462C" w14:textId="128D11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E94E046" w14:textId="00D87A3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0,139</w:t>
            </w:r>
          </w:p>
        </w:tc>
        <w:tc>
          <w:tcPr>
            <w:tcW w:w="465" w:type="dxa"/>
            <w:shd w:val="clear" w:color="auto" w:fill="auto"/>
            <w:noWrap/>
            <w:tcMar>
              <w:left w:w="28" w:type="dxa"/>
              <w:right w:w="28" w:type="dxa"/>
            </w:tcMar>
            <w:vAlign w:val="center"/>
            <w:hideMark/>
          </w:tcPr>
          <w:p w14:paraId="406CB28C" w14:textId="1D5B2DA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50A8BE3" w14:textId="11E681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0A553F1" w14:textId="65D55A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0,117</w:t>
            </w:r>
          </w:p>
        </w:tc>
        <w:tc>
          <w:tcPr>
            <w:tcW w:w="464" w:type="dxa"/>
            <w:shd w:val="clear" w:color="auto" w:fill="auto"/>
            <w:noWrap/>
            <w:tcMar>
              <w:left w:w="28" w:type="dxa"/>
              <w:right w:w="28" w:type="dxa"/>
            </w:tcMar>
            <w:vAlign w:val="center"/>
            <w:hideMark/>
          </w:tcPr>
          <w:p w14:paraId="0191FB2D" w14:textId="19BA69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585DB0C8" w14:textId="6018A7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D53D4C8" w14:textId="58A454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416BFB8" w14:textId="564ABE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67C5BF1F" w14:textId="4B7D215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2841FAD4" w14:textId="15E3AC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3A8AB7A0" w14:textId="77777777" w:rsidTr="001A7942">
        <w:trPr>
          <w:trHeight w:val="300"/>
        </w:trPr>
        <w:tc>
          <w:tcPr>
            <w:tcW w:w="709" w:type="dxa"/>
            <w:shd w:val="clear" w:color="auto" w:fill="auto"/>
            <w:noWrap/>
            <w:vAlign w:val="center"/>
            <w:hideMark/>
          </w:tcPr>
          <w:p w14:paraId="6FA6C534" w14:textId="75014EB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7</w:t>
            </w:r>
          </w:p>
        </w:tc>
        <w:tc>
          <w:tcPr>
            <w:tcW w:w="464" w:type="dxa"/>
            <w:shd w:val="clear" w:color="auto" w:fill="auto"/>
            <w:noWrap/>
            <w:tcMar>
              <w:left w:w="28" w:type="dxa"/>
              <w:right w:w="28" w:type="dxa"/>
            </w:tcMar>
            <w:vAlign w:val="center"/>
            <w:hideMark/>
          </w:tcPr>
          <w:p w14:paraId="6BE85905" w14:textId="4F35F94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BABFBD8" w14:textId="3C07555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1FE95E05" w14:textId="275F8C6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6C8A368" w14:textId="0712E5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6A31B275" w14:textId="13E9B4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F981F01" w14:textId="0CA3EE1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EA1D70" w14:textId="3D7A7F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57834BF" w14:textId="7FC274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6F8C3BCE" w14:textId="2979CD1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1DF456B" w14:textId="29FDC0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77162E" w14:textId="51B937E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C9AA35F" w14:textId="52F479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537A6A59" w14:textId="3FCAAAA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A4EB578" w14:textId="0D7A1C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8948DF7" w14:textId="0FE2DCC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617209C" w14:textId="6C3358B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04ADF61" w14:textId="231FE9F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3687CDB" w14:textId="39E1E2A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16C3129D" w14:textId="77777777" w:rsidTr="001A7942">
        <w:trPr>
          <w:trHeight w:val="300"/>
        </w:trPr>
        <w:tc>
          <w:tcPr>
            <w:tcW w:w="709" w:type="dxa"/>
            <w:shd w:val="clear" w:color="auto" w:fill="auto"/>
            <w:noWrap/>
            <w:vAlign w:val="center"/>
            <w:hideMark/>
          </w:tcPr>
          <w:p w14:paraId="76B33556" w14:textId="3C5AB5A4"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8</w:t>
            </w:r>
          </w:p>
        </w:tc>
        <w:tc>
          <w:tcPr>
            <w:tcW w:w="464" w:type="dxa"/>
            <w:shd w:val="clear" w:color="auto" w:fill="auto"/>
            <w:noWrap/>
            <w:tcMar>
              <w:left w:w="28" w:type="dxa"/>
              <w:right w:w="28" w:type="dxa"/>
            </w:tcMar>
            <w:vAlign w:val="center"/>
            <w:hideMark/>
          </w:tcPr>
          <w:p w14:paraId="541217A1" w14:textId="7DA76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5217133" w14:textId="7F00AA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7F009913" w14:textId="6C3FD8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4FD6F27" w14:textId="7C7E61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9E11BF" w14:textId="3FCC203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601B9969" w14:textId="550F9D0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DD946DC" w14:textId="0DED558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380271C" w14:textId="5C57C6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669380F" w14:textId="4C107D3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987DF4" w14:textId="638FFC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E24BFB2" w14:textId="5CAB4B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62DB097F" w14:textId="321537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08083477" w14:textId="2A1F46D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DD17F37" w14:textId="51C4A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90A2D7C" w14:textId="26A574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67FB2FC" w14:textId="07A0AF4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C022537" w14:textId="754B84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95AAD9C" w14:textId="3A7ED5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0F852CF6" w14:textId="77777777" w:rsidTr="001A7942">
        <w:trPr>
          <w:trHeight w:val="300"/>
        </w:trPr>
        <w:tc>
          <w:tcPr>
            <w:tcW w:w="709" w:type="dxa"/>
            <w:shd w:val="clear" w:color="auto" w:fill="auto"/>
            <w:noWrap/>
            <w:vAlign w:val="center"/>
            <w:hideMark/>
          </w:tcPr>
          <w:p w14:paraId="54ADDBD0" w14:textId="2D78B45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9</w:t>
            </w:r>
          </w:p>
        </w:tc>
        <w:tc>
          <w:tcPr>
            <w:tcW w:w="464" w:type="dxa"/>
            <w:shd w:val="clear" w:color="auto" w:fill="auto"/>
            <w:noWrap/>
            <w:tcMar>
              <w:left w:w="28" w:type="dxa"/>
              <w:right w:w="28" w:type="dxa"/>
            </w:tcMar>
            <w:vAlign w:val="center"/>
            <w:hideMark/>
          </w:tcPr>
          <w:p w14:paraId="2CD69F0B" w14:textId="316F5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0A032BA" w14:textId="6B0F45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5CC6D938" w14:textId="2F40EA5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3881667" w14:textId="40C3B23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D05E30" w14:textId="6B5FE1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2BA1914" w14:textId="71BC2D2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860CC3C" w14:textId="1536442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4880DF0" w14:textId="417CAA4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28B787E" w14:textId="026929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B9A5E79" w14:textId="25ED1E5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C274CF4" w14:textId="229E86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C0165D" w14:textId="7875B0A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4" w:type="dxa"/>
            <w:shd w:val="clear" w:color="auto" w:fill="auto"/>
            <w:noWrap/>
            <w:tcMar>
              <w:left w:w="28" w:type="dxa"/>
              <w:right w:w="28" w:type="dxa"/>
            </w:tcMar>
            <w:vAlign w:val="center"/>
            <w:hideMark/>
          </w:tcPr>
          <w:p w14:paraId="7626D303" w14:textId="02B2FBC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4A7A0324" w14:textId="484BF62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45D74908" w14:textId="1FE0E5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6F198049" w14:textId="68F96E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05B5C31" w14:textId="4F232B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0BEC9E65" w14:textId="34656E0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9F28681" w14:textId="77777777" w:rsidTr="001A7942">
        <w:trPr>
          <w:trHeight w:val="300"/>
        </w:trPr>
        <w:tc>
          <w:tcPr>
            <w:tcW w:w="709" w:type="dxa"/>
            <w:shd w:val="clear" w:color="auto" w:fill="auto"/>
            <w:noWrap/>
            <w:vAlign w:val="center"/>
            <w:hideMark/>
          </w:tcPr>
          <w:p w14:paraId="031A898D" w14:textId="4FDB492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shd w:val="clear" w:color="auto" w:fill="auto"/>
            <w:noWrap/>
            <w:tcMar>
              <w:left w:w="28" w:type="dxa"/>
              <w:right w:w="28" w:type="dxa"/>
            </w:tcMar>
            <w:vAlign w:val="center"/>
            <w:hideMark/>
          </w:tcPr>
          <w:p w14:paraId="2C1B91D5" w14:textId="2D206C1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8B66748" w14:textId="2BBB73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8A509E6" w14:textId="4512989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79A719" w14:textId="7E2D9CE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C0C7587" w14:textId="12BE2A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50570DF" w14:textId="3082455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CC7D0A9" w14:textId="19C6EEE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89CBF54" w14:textId="34DD377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3064F4D9" w14:textId="492EE8D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C120213" w14:textId="6FB384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9E65331" w14:textId="6BD91F4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41252CC" w14:textId="15C98C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DFF2756" w14:textId="0AE1CCD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094F62A" w14:textId="100D34D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B4A711" w14:textId="6D51CE9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679E9C1" w14:textId="4D379B9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095BE3" w14:textId="0A7DF2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8171E4F" w14:textId="0D86AA2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5B48639" w14:textId="77777777" w:rsidTr="001A7942">
        <w:trPr>
          <w:trHeight w:val="300"/>
        </w:trPr>
        <w:tc>
          <w:tcPr>
            <w:tcW w:w="709" w:type="dxa"/>
            <w:shd w:val="clear" w:color="auto" w:fill="auto"/>
            <w:noWrap/>
            <w:vAlign w:val="center"/>
            <w:hideMark/>
          </w:tcPr>
          <w:p w14:paraId="281ED97B" w14:textId="60641B9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11</w:t>
            </w:r>
          </w:p>
        </w:tc>
        <w:tc>
          <w:tcPr>
            <w:tcW w:w="464" w:type="dxa"/>
            <w:shd w:val="clear" w:color="auto" w:fill="auto"/>
            <w:noWrap/>
            <w:tcMar>
              <w:left w:w="28" w:type="dxa"/>
              <w:right w:w="28" w:type="dxa"/>
            </w:tcMar>
            <w:vAlign w:val="center"/>
            <w:hideMark/>
          </w:tcPr>
          <w:p w14:paraId="428A1CA0" w14:textId="1C86289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778F0E7" w14:textId="03D9314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05BEB267" w14:textId="3699728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FCEBCC8" w14:textId="68C9867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92D3AAB" w14:textId="259034D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7308F43" w14:textId="54F5EE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3CF4A859" w14:textId="6FEF86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0EB4237" w14:textId="35D917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C57F054" w14:textId="4D50B48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AB90C5" w14:textId="098854A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4DDAFA2" w14:textId="1A66C20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7A79A11" w14:textId="542525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3CE4B35" w14:textId="33EE567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C27D93E" w14:textId="2C0B2E5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FC5E0B6" w14:textId="3A9DD2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54A8102" w14:textId="7486E8B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643E9DE" w14:textId="33F3A6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66FAFB4" w14:textId="34453B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0018705" w14:textId="77777777" w:rsidTr="001A7942">
        <w:trPr>
          <w:trHeight w:val="300"/>
        </w:trPr>
        <w:tc>
          <w:tcPr>
            <w:tcW w:w="709" w:type="dxa"/>
            <w:shd w:val="clear" w:color="auto" w:fill="auto"/>
            <w:noWrap/>
            <w:vAlign w:val="center"/>
            <w:hideMark/>
          </w:tcPr>
          <w:p w14:paraId="598E1FE2" w14:textId="220E12A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shd w:val="clear" w:color="auto" w:fill="auto"/>
            <w:noWrap/>
            <w:tcMar>
              <w:left w:w="28" w:type="dxa"/>
              <w:right w:w="28" w:type="dxa"/>
            </w:tcMar>
            <w:vAlign w:val="center"/>
            <w:hideMark/>
          </w:tcPr>
          <w:p w14:paraId="3C69FF83" w14:textId="45C569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97C1955" w14:textId="2B26AC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38E4BC6D" w14:textId="468517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A1D86AD" w14:textId="6664B4C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C475F7" w14:textId="733F0C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0EE336A" w14:textId="5450B5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6D372333" w14:textId="4347C0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774E567B" w14:textId="7D300E3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1358AFBC" w14:textId="7097CA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C5A8D4C" w14:textId="72D7BD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8EB79D2" w14:textId="79FD28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CAD45A2" w14:textId="5E0D233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E55113E" w14:textId="512CC5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0837CF8" w14:textId="3F1ACED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F5E2343" w14:textId="5962690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397BB421" w14:textId="0E8ACB8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59BA3A51" w14:textId="3EF0BB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85C1795" w14:textId="33DB1E2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31159E95" w14:textId="77777777" w:rsidTr="001A7942">
        <w:trPr>
          <w:trHeight w:val="300"/>
        </w:trPr>
        <w:tc>
          <w:tcPr>
            <w:tcW w:w="709" w:type="dxa"/>
            <w:shd w:val="clear" w:color="auto" w:fill="auto"/>
            <w:noWrap/>
            <w:vAlign w:val="center"/>
            <w:hideMark/>
          </w:tcPr>
          <w:p w14:paraId="35A5A721" w14:textId="1445D579"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13</w:t>
            </w:r>
          </w:p>
        </w:tc>
        <w:tc>
          <w:tcPr>
            <w:tcW w:w="464" w:type="dxa"/>
            <w:shd w:val="clear" w:color="auto" w:fill="auto"/>
            <w:noWrap/>
            <w:tcMar>
              <w:left w:w="28" w:type="dxa"/>
              <w:right w:w="28" w:type="dxa"/>
            </w:tcMar>
            <w:vAlign w:val="center"/>
            <w:hideMark/>
          </w:tcPr>
          <w:p w14:paraId="2F096E70" w14:textId="2B7099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17DE832D" w14:textId="40E530A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E5B0992" w14:textId="14A9E1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5" w:type="dxa"/>
            <w:shd w:val="clear" w:color="auto" w:fill="auto"/>
            <w:noWrap/>
            <w:tcMar>
              <w:left w:w="28" w:type="dxa"/>
              <w:right w:w="28" w:type="dxa"/>
            </w:tcMar>
            <w:vAlign w:val="center"/>
            <w:hideMark/>
          </w:tcPr>
          <w:p w14:paraId="158B1709" w14:textId="6396888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3FF6474" w14:textId="6EFDA88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7BD61C0" w14:textId="020244E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475BD1A6" w14:textId="26130FC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2886B169" w14:textId="7FFD471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250D665" w14:textId="740247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23DC4F3" w14:textId="437B1B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16B9531B" w14:textId="131457F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EB5E875" w14:textId="51D2DF0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03A3C373" w14:textId="7695ED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C8DB851" w14:textId="1FA8E95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3E4D557" w14:textId="0B43AB9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CD94340" w14:textId="044B764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5F59D27" w14:textId="168C4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A9AD621" w14:textId="197265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432F4B7D" w14:textId="77777777" w:rsidTr="001A7942">
        <w:trPr>
          <w:trHeight w:val="300"/>
        </w:trPr>
        <w:tc>
          <w:tcPr>
            <w:tcW w:w="709" w:type="dxa"/>
            <w:shd w:val="clear" w:color="auto" w:fill="auto"/>
            <w:noWrap/>
            <w:vAlign w:val="center"/>
            <w:hideMark/>
          </w:tcPr>
          <w:p w14:paraId="257197DE" w14:textId="3EB9E856"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14</w:t>
            </w:r>
          </w:p>
        </w:tc>
        <w:tc>
          <w:tcPr>
            <w:tcW w:w="464" w:type="dxa"/>
            <w:shd w:val="clear" w:color="auto" w:fill="auto"/>
            <w:noWrap/>
            <w:tcMar>
              <w:left w:w="28" w:type="dxa"/>
              <w:right w:w="28" w:type="dxa"/>
            </w:tcMar>
            <w:vAlign w:val="center"/>
            <w:hideMark/>
          </w:tcPr>
          <w:p w14:paraId="11DBDC0B" w14:textId="7C89CB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A9554E8" w14:textId="1201ED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0DE729FE" w14:textId="0D6A2CE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842A35A" w14:textId="446193A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F81A8BC" w14:textId="5E00CB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1C3303A6" w14:textId="0787C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6C1FB87D" w14:textId="72947F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17F594AA" w14:textId="5DB5B9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354FDF9" w14:textId="353F4AB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2EA0067C" w14:textId="389DEC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C259265" w14:textId="41AE665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86E143E" w14:textId="1E716A0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120B696A" w14:textId="4D6FE2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AD7C7A5" w14:textId="31C1F6A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312F15D" w14:textId="04E68DC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C25042" w14:textId="2E55ABA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18DB4CA" w14:textId="3E600AB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45D87CA" w14:textId="26C058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4A89D52F" w14:textId="77777777" w:rsidTr="001A7942">
        <w:trPr>
          <w:trHeight w:val="300"/>
        </w:trPr>
        <w:tc>
          <w:tcPr>
            <w:tcW w:w="709" w:type="dxa"/>
            <w:shd w:val="clear" w:color="auto" w:fill="auto"/>
            <w:noWrap/>
            <w:vAlign w:val="center"/>
            <w:hideMark/>
          </w:tcPr>
          <w:p w14:paraId="086FE509" w14:textId="59DD53E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shd w:val="clear" w:color="auto" w:fill="auto"/>
            <w:noWrap/>
            <w:tcMar>
              <w:left w:w="28" w:type="dxa"/>
              <w:right w:w="28" w:type="dxa"/>
            </w:tcMar>
            <w:vAlign w:val="center"/>
            <w:hideMark/>
          </w:tcPr>
          <w:p w14:paraId="47B24FF4" w14:textId="776FA3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EB21AA2" w14:textId="09D1F4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1B48E45" w14:textId="010F9BE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76C2C99A" w14:textId="7D33A0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9BCFF4D" w14:textId="5D41BDE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29AE53E" w14:textId="16845E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B59652D" w14:textId="2D4BFCC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F8B272B" w14:textId="3791D2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86A82D3" w14:textId="50182D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1929A934" w14:textId="20D7830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E4CED7B" w14:textId="709579E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83F6D5D" w14:textId="3DDD76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54534EFE" w14:textId="11893EF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B0A47AF" w14:textId="1A6A934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46CBD24" w14:textId="4395CA5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AA1139B" w14:textId="14A4D6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79C8CB" w14:textId="6F2ACA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B190962" w14:textId="5F76E46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44DDDD0D" w14:textId="77777777" w:rsidTr="001A7942">
        <w:trPr>
          <w:trHeight w:val="300"/>
        </w:trPr>
        <w:tc>
          <w:tcPr>
            <w:tcW w:w="709" w:type="dxa"/>
            <w:shd w:val="clear" w:color="auto" w:fill="auto"/>
            <w:noWrap/>
            <w:vAlign w:val="center"/>
            <w:hideMark/>
          </w:tcPr>
          <w:p w14:paraId="24C44B16" w14:textId="26AC97E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16</w:t>
            </w:r>
          </w:p>
        </w:tc>
        <w:tc>
          <w:tcPr>
            <w:tcW w:w="464" w:type="dxa"/>
            <w:shd w:val="clear" w:color="auto" w:fill="auto"/>
            <w:noWrap/>
            <w:tcMar>
              <w:left w:w="28" w:type="dxa"/>
              <w:right w:w="28" w:type="dxa"/>
            </w:tcMar>
            <w:vAlign w:val="center"/>
            <w:hideMark/>
          </w:tcPr>
          <w:p w14:paraId="19814AC2" w14:textId="45D8A3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01DBE0F" w14:textId="773CF30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60110729" w14:textId="468599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084C9534" w14:textId="77B3077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D048F2E" w14:textId="2BB30E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2F5C6C1" w14:textId="69E0B3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19D6BB73" w14:textId="3544DB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5DE1DC61" w14:textId="1FF913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CD05885" w14:textId="41DFCF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1FE0B3A5" w14:textId="49B5C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A5885CE" w14:textId="4AB08B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111E08B" w14:textId="70E2364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25DFEA85" w14:textId="623C27F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A34C8BC" w14:textId="528D687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605A029" w14:textId="439AEF5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50DE2E81" w14:textId="74AE65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6AAF8C8" w14:textId="7C4CD7E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816FC68" w14:textId="4FE91B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6D4BC89" w14:textId="77777777" w:rsidTr="001A7942">
        <w:trPr>
          <w:trHeight w:val="300"/>
        </w:trPr>
        <w:tc>
          <w:tcPr>
            <w:tcW w:w="709" w:type="dxa"/>
            <w:shd w:val="clear" w:color="auto" w:fill="auto"/>
            <w:noWrap/>
            <w:vAlign w:val="center"/>
            <w:hideMark/>
          </w:tcPr>
          <w:p w14:paraId="0E760934" w14:textId="67B0448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17</w:t>
            </w:r>
          </w:p>
        </w:tc>
        <w:tc>
          <w:tcPr>
            <w:tcW w:w="464" w:type="dxa"/>
            <w:shd w:val="clear" w:color="auto" w:fill="auto"/>
            <w:noWrap/>
            <w:tcMar>
              <w:left w:w="28" w:type="dxa"/>
              <w:right w:w="28" w:type="dxa"/>
            </w:tcMar>
            <w:vAlign w:val="center"/>
            <w:hideMark/>
          </w:tcPr>
          <w:p w14:paraId="614BBC52" w14:textId="1D4F9A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1848AFA" w14:textId="1676E9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4D475F5" w14:textId="6910E41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25BE0961" w14:textId="15C6E4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67A8BC2" w14:textId="1A335D3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65049D3" w14:textId="6AF654C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712CEDE7" w14:textId="5C67E8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63AFB758" w14:textId="6003D89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71991B2" w14:textId="1BD751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AF734A0" w14:textId="1350CAA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8AACB98" w14:textId="45CECD7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B516E85" w14:textId="49080E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E09B829" w14:textId="4216CFD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05EAE08E" w14:textId="50BEAF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EB54B2E" w14:textId="402C35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C11E1E7" w14:textId="2E838D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142B9E" w14:textId="56B07A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1DA17ED" w14:textId="154887F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34703713" w14:textId="77777777" w:rsidTr="001A7942">
        <w:trPr>
          <w:trHeight w:val="300"/>
        </w:trPr>
        <w:tc>
          <w:tcPr>
            <w:tcW w:w="709" w:type="dxa"/>
            <w:tcBorders>
              <w:bottom w:val="single" w:sz="12" w:space="0" w:color="auto"/>
            </w:tcBorders>
            <w:shd w:val="clear" w:color="auto" w:fill="auto"/>
            <w:noWrap/>
            <w:vAlign w:val="center"/>
            <w:hideMark/>
          </w:tcPr>
          <w:p w14:paraId="7A519AA6" w14:textId="2165D36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18</w:t>
            </w:r>
          </w:p>
        </w:tc>
        <w:tc>
          <w:tcPr>
            <w:tcW w:w="464" w:type="dxa"/>
            <w:tcBorders>
              <w:bottom w:val="single" w:sz="12" w:space="0" w:color="auto"/>
            </w:tcBorders>
            <w:shd w:val="clear" w:color="auto" w:fill="auto"/>
            <w:noWrap/>
            <w:tcMar>
              <w:left w:w="28" w:type="dxa"/>
              <w:right w:w="28" w:type="dxa"/>
            </w:tcMar>
            <w:vAlign w:val="center"/>
            <w:hideMark/>
          </w:tcPr>
          <w:p w14:paraId="27A6CC11" w14:textId="4B4B4B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tcBorders>
              <w:bottom w:val="single" w:sz="12" w:space="0" w:color="auto"/>
            </w:tcBorders>
            <w:shd w:val="clear" w:color="auto" w:fill="auto"/>
            <w:noWrap/>
            <w:tcMar>
              <w:left w:w="28" w:type="dxa"/>
              <w:right w:w="28" w:type="dxa"/>
            </w:tcMar>
            <w:vAlign w:val="center"/>
            <w:hideMark/>
          </w:tcPr>
          <w:p w14:paraId="44EF6218" w14:textId="6C917C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tcBorders>
              <w:bottom w:val="single" w:sz="12" w:space="0" w:color="auto"/>
            </w:tcBorders>
            <w:shd w:val="clear" w:color="auto" w:fill="auto"/>
            <w:noWrap/>
            <w:tcMar>
              <w:left w:w="28" w:type="dxa"/>
              <w:right w:w="28" w:type="dxa"/>
            </w:tcMar>
            <w:vAlign w:val="center"/>
            <w:hideMark/>
          </w:tcPr>
          <w:p w14:paraId="2E931C38" w14:textId="112F5C5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tcBorders>
              <w:bottom w:val="single" w:sz="12" w:space="0" w:color="auto"/>
            </w:tcBorders>
            <w:shd w:val="clear" w:color="auto" w:fill="auto"/>
            <w:noWrap/>
            <w:tcMar>
              <w:left w:w="28" w:type="dxa"/>
              <w:right w:w="28" w:type="dxa"/>
            </w:tcMar>
            <w:vAlign w:val="center"/>
            <w:hideMark/>
          </w:tcPr>
          <w:p w14:paraId="5CAE6097" w14:textId="5F4608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8BC6F4D" w14:textId="7E89F0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tcBorders>
              <w:bottom w:val="single" w:sz="12" w:space="0" w:color="auto"/>
            </w:tcBorders>
            <w:shd w:val="clear" w:color="auto" w:fill="auto"/>
            <w:noWrap/>
            <w:tcMar>
              <w:left w:w="28" w:type="dxa"/>
              <w:right w:w="28" w:type="dxa"/>
            </w:tcMar>
            <w:vAlign w:val="center"/>
            <w:hideMark/>
          </w:tcPr>
          <w:p w14:paraId="6006ACC5" w14:textId="2EB64D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7B1EEC90" w14:textId="6898957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6C6638D6" w14:textId="5BD60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bottom w:val="single" w:sz="12" w:space="0" w:color="auto"/>
            </w:tcBorders>
            <w:shd w:val="clear" w:color="auto" w:fill="auto"/>
            <w:noWrap/>
            <w:tcMar>
              <w:left w:w="28" w:type="dxa"/>
              <w:right w:w="28" w:type="dxa"/>
            </w:tcMar>
            <w:vAlign w:val="center"/>
            <w:hideMark/>
          </w:tcPr>
          <w:p w14:paraId="289F5292" w14:textId="2CB177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bottom w:val="single" w:sz="12" w:space="0" w:color="auto"/>
            </w:tcBorders>
            <w:shd w:val="clear" w:color="auto" w:fill="auto"/>
            <w:noWrap/>
            <w:tcMar>
              <w:left w:w="28" w:type="dxa"/>
              <w:right w:w="28" w:type="dxa"/>
            </w:tcMar>
            <w:vAlign w:val="center"/>
            <w:hideMark/>
          </w:tcPr>
          <w:p w14:paraId="032F6304" w14:textId="574BA1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4BF637DD" w14:textId="1872D7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3FCA07F5" w14:textId="61838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bottom w:val="single" w:sz="12" w:space="0" w:color="auto"/>
            </w:tcBorders>
            <w:shd w:val="clear" w:color="auto" w:fill="auto"/>
            <w:noWrap/>
            <w:tcMar>
              <w:left w:w="28" w:type="dxa"/>
              <w:right w:w="28" w:type="dxa"/>
            </w:tcMar>
            <w:vAlign w:val="center"/>
            <w:hideMark/>
          </w:tcPr>
          <w:p w14:paraId="44A01759" w14:textId="676F1A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4CAC86E6" w14:textId="651606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11C01008" w14:textId="10BEA37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bottom w:val="single" w:sz="12" w:space="0" w:color="auto"/>
            </w:tcBorders>
            <w:shd w:val="clear" w:color="auto" w:fill="auto"/>
            <w:noWrap/>
            <w:tcMar>
              <w:left w:w="28" w:type="dxa"/>
              <w:right w:w="28" w:type="dxa"/>
            </w:tcMar>
            <w:vAlign w:val="center"/>
            <w:hideMark/>
          </w:tcPr>
          <w:p w14:paraId="1033BAA8" w14:textId="6A5DDBC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B8C77E7" w14:textId="14B0C7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46E0AD96" w14:textId="202C65F6" w:rsidR="00CF1AA4" w:rsidRPr="00303FAE" w:rsidRDefault="00CF1AA4" w:rsidP="001A7942">
            <w:pPr>
              <w:keepNext/>
              <w:spacing w:line="240" w:lineRule="auto"/>
              <w:jc w:val="right"/>
              <w:rPr>
                <w:rFonts w:cs="Arial"/>
                <w:color w:val="000000"/>
                <w:sz w:val="15"/>
                <w:szCs w:val="15"/>
              </w:rPr>
            </w:pPr>
            <w:r w:rsidRPr="00303FAE">
              <w:rPr>
                <w:rFonts w:cs="Arial"/>
                <w:color w:val="000000"/>
                <w:sz w:val="15"/>
                <w:szCs w:val="15"/>
              </w:rPr>
              <w:t>0,167</w:t>
            </w:r>
          </w:p>
        </w:tc>
      </w:tr>
    </w:tbl>
    <w:p w14:paraId="57E1BB2D" w14:textId="77777777" w:rsidR="009D234A" w:rsidRDefault="009D234A" w:rsidP="006F6C51">
      <w:pPr>
        <w:ind w:firstLine="1134"/>
        <w:rPr>
          <w:rFonts w:cs="Arial"/>
          <w:color w:val="FF0000"/>
          <w:szCs w:val="24"/>
        </w:rPr>
      </w:pPr>
    </w:p>
    <w:p w14:paraId="635CA4C8" w14:textId="65515995" w:rsidR="00CF2D9C" w:rsidRPr="00373E6E" w:rsidRDefault="00CF2D9C" w:rsidP="006F6C51">
      <w:pPr>
        <w:ind w:firstLine="1134"/>
        <w:rPr>
          <w:rFonts w:cs="Arial"/>
          <w:szCs w:val="24"/>
        </w:rPr>
      </w:pPr>
      <w:r w:rsidRPr="00373E6E">
        <w:rPr>
          <w:rFonts w:cs="Arial"/>
          <w:szCs w:val="24"/>
        </w:rPr>
        <w:t xml:space="preserve">Utilizando a equação </w:t>
      </w:r>
      <w:r w:rsidR="00373E6E">
        <w:rPr>
          <w:rFonts w:cs="Arial"/>
          <w:szCs w:val="24"/>
        </w:rPr>
        <w:fldChar w:fldCharType="begin"/>
      </w:r>
      <w:r w:rsidR="00373E6E">
        <w:rPr>
          <w:rFonts w:cs="Arial"/>
          <w:szCs w:val="24"/>
        </w:rPr>
        <w:instrText xml:space="preserve"> REF _Ref509775919 \h </w:instrText>
      </w:r>
      <w:r w:rsidR="00373E6E">
        <w:rPr>
          <w:rFonts w:cs="Arial"/>
          <w:szCs w:val="24"/>
        </w:rPr>
      </w:r>
      <w:r w:rsidR="00373E6E">
        <w:rPr>
          <w:rFonts w:cs="Arial"/>
          <w:szCs w:val="24"/>
        </w:rPr>
        <w:fldChar w:fldCharType="separate"/>
      </w:r>
      <w:r w:rsidR="00AF5A3D" w:rsidRPr="0059215D">
        <w:rPr>
          <w:rFonts w:cs="Arial"/>
          <w:szCs w:val="24"/>
        </w:rPr>
        <w:t>(</w:t>
      </w:r>
      <w:r w:rsidR="00AF5A3D">
        <w:rPr>
          <w:rFonts w:cs="Arial"/>
          <w:noProof/>
          <w:szCs w:val="24"/>
        </w:rPr>
        <w:t>1</w:t>
      </w:r>
      <w:r w:rsidR="00373E6E">
        <w:rPr>
          <w:rFonts w:cs="Arial"/>
          <w:szCs w:val="24"/>
        </w:rPr>
        <w:fldChar w:fldCharType="end"/>
      </w:r>
      <w:r w:rsidR="00373E6E">
        <w:rPr>
          <w:rFonts w:cs="Arial"/>
          <w:szCs w:val="24"/>
        </w:rPr>
        <w:t>)</w:t>
      </w:r>
      <w:r w:rsidRPr="00373E6E">
        <w:rPr>
          <w:rFonts w:cs="Arial"/>
          <w:szCs w:val="24"/>
        </w:rPr>
        <w:t xml:space="preserve">, </w:t>
      </w:r>
      <w:r w:rsidR="00C47F64">
        <w:rPr>
          <w:rFonts w:cs="Arial"/>
          <w:szCs w:val="24"/>
        </w:rPr>
        <w:t>calcularemos</w:t>
      </w:r>
      <w:r w:rsidRPr="00373E6E">
        <w:rPr>
          <w:rFonts w:cs="Arial"/>
          <w:szCs w:val="24"/>
        </w:rPr>
        <w:t xml:space="preserve"> o número de dimensões do espaço-solução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Pr="00373E6E">
        <w:rPr>
          <w:rFonts w:cs="Arial"/>
          <w:szCs w:val="24"/>
        </w:rPr>
        <w:t>)</w:t>
      </w:r>
      <w:r w:rsidR="00C47F64">
        <w:rPr>
          <w:rFonts w:cs="Arial"/>
          <w:szCs w:val="24"/>
        </w:rPr>
        <w:t>. U</w:t>
      </w:r>
      <w:r w:rsidRPr="00373E6E">
        <w:rPr>
          <w:rFonts w:cs="Arial"/>
          <w:szCs w:val="24"/>
        </w:rPr>
        <w:t xml:space="preserve">ma vez que o formulário </w:t>
      </w:r>
      <w:r w:rsidR="00036440">
        <w:rPr>
          <w:rFonts w:cs="Arial"/>
          <w:szCs w:val="24"/>
        </w:rPr>
        <w:t xml:space="preserve">possui </w:t>
      </w:r>
      <w:r w:rsidRPr="00373E6E">
        <w:rPr>
          <w:rFonts w:cs="Arial"/>
          <w:szCs w:val="24"/>
        </w:rPr>
        <w:t>18 itens (</w:t>
      </w:r>
      <m:oMath>
        <m:r>
          <w:rPr>
            <w:rFonts w:ascii="Cambria Math" w:hAnsi="Cambria Math" w:cs="Arial"/>
            <w:szCs w:val="24"/>
          </w:rPr>
          <m:t>m</m:t>
        </m:r>
      </m:oMath>
      <w:r w:rsidRPr="00373E6E">
        <w:rPr>
          <w:rFonts w:cs="Arial"/>
          <w:szCs w:val="24"/>
        </w:rPr>
        <w:t>) e 6 questões (</w:t>
      </w:r>
      <m:oMath>
        <m:r>
          <w:rPr>
            <w:rFonts w:ascii="Cambria Math" w:hAnsi="Cambria Math" w:cs="Arial"/>
            <w:szCs w:val="24"/>
          </w:rPr>
          <m:t>q</m:t>
        </m:r>
      </m:oMath>
      <w:r w:rsidRPr="00373E6E">
        <w:rPr>
          <w:rFonts w:cs="Arial"/>
          <w:szCs w:val="24"/>
        </w:rPr>
        <w:t>)</w:t>
      </w:r>
      <w:r w:rsidR="00C47F64">
        <w:rPr>
          <w:rFonts w:cs="Arial"/>
          <w:szCs w:val="24"/>
        </w:rPr>
        <w:t xml:space="preserve">, </w:t>
      </w:r>
      <w:r w:rsidR="00036440">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r>
          <w:rPr>
            <w:rFonts w:ascii="Cambria Math" w:hAnsi="Cambria Math" w:cs="Arial"/>
            <w:szCs w:val="24"/>
          </w:rPr>
          <m:t>=18-6-1=11</m:t>
        </m:r>
      </m:oMath>
      <w:r w:rsidRPr="00373E6E">
        <w:rPr>
          <w:rFonts w:cs="Arial"/>
          <w:szCs w:val="24"/>
        </w:rPr>
        <w:t>.</w:t>
      </w:r>
    </w:p>
    <w:p w14:paraId="1FCA73F9" w14:textId="364EB2FE" w:rsidR="006B5CE6" w:rsidRDefault="006B5CE6" w:rsidP="006F6C51">
      <w:pPr>
        <w:ind w:firstLine="1134"/>
        <w:rPr>
          <w:rFonts w:cs="Arial"/>
          <w:szCs w:val="24"/>
        </w:rPr>
      </w:pPr>
      <w:r>
        <w:rPr>
          <w:rFonts w:cs="Arial"/>
          <w:szCs w:val="24"/>
        </w:rPr>
        <w:t xml:space="preserve">Nosso próximo passo agora é calcular o </w:t>
      </w:r>
      <w:r w:rsidR="00D0456D">
        <w:rPr>
          <w:rFonts w:cs="Arial"/>
          <w:szCs w:val="24"/>
        </w:rPr>
        <w:t>vetor</w:t>
      </w:r>
      <w:r>
        <w:rPr>
          <w:rFonts w:cs="Arial"/>
          <w:szCs w:val="24"/>
        </w:rPr>
        <w:t xml:space="preserve"> de autovalores e a matriz de autovetores </w:t>
      </w:r>
      <w:r w:rsidR="00D131AB">
        <w:rPr>
          <w:rFonts w:cs="Arial"/>
          <w:szCs w:val="24"/>
        </w:rPr>
        <w:t>de</w:t>
      </w:r>
      <w:r>
        <w:rPr>
          <w:rFonts w:cs="Arial"/>
          <w:szCs w:val="24"/>
        </w:rPr>
        <w:t xml:space="preserve"> </w:t>
      </w:r>
      <m:oMath>
        <m:r>
          <w:rPr>
            <w:rFonts w:ascii="Cambria Math" w:hAnsi="Cambria Math" w:cs="Arial"/>
            <w:szCs w:val="24"/>
          </w:rPr>
          <m:t>M</m:t>
        </m:r>
      </m:oMath>
      <w:r>
        <w:rPr>
          <w:rFonts w:cs="Arial"/>
          <w:szCs w:val="24"/>
        </w:rPr>
        <w:t xml:space="preserve">. </w:t>
      </w:r>
      <w:r w:rsidR="00D0456D">
        <w:rPr>
          <w:rFonts w:cs="Arial"/>
          <w:szCs w:val="24"/>
        </w:rPr>
        <w:t xml:space="preserve">A </w:t>
      </w:r>
      <w:r w:rsidR="00F72B39">
        <w:rPr>
          <w:rFonts w:cs="Arial"/>
          <w:szCs w:val="24"/>
        </w:rPr>
        <w:fldChar w:fldCharType="begin"/>
      </w:r>
      <w:r w:rsidR="00F72B39">
        <w:rPr>
          <w:rFonts w:cs="Arial"/>
          <w:szCs w:val="24"/>
        </w:rPr>
        <w:instrText xml:space="preserve"> REF _Ref509776132 \h </w:instrText>
      </w:r>
      <w:r w:rsidR="00F72B39">
        <w:rPr>
          <w:rFonts w:cs="Arial"/>
          <w:szCs w:val="24"/>
        </w:rPr>
      </w:r>
      <w:r w:rsidR="00F72B39">
        <w:rPr>
          <w:rFonts w:cs="Arial"/>
          <w:szCs w:val="24"/>
        </w:rPr>
        <w:fldChar w:fldCharType="separate"/>
      </w:r>
      <w:r w:rsidR="00AF5A3D">
        <w:t xml:space="preserve">Tabela </w:t>
      </w:r>
      <w:r w:rsidR="00AF5A3D">
        <w:rPr>
          <w:noProof/>
        </w:rPr>
        <w:t>8</w:t>
      </w:r>
      <w:r w:rsidR="00F72B39">
        <w:rPr>
          <w:rFonts w:cs="Arial"/>
          <w:szCs w:val="24"/>
        </w:rPr>
        <w:fldChar w:fldCharType="end"/>
      </w:r>
      <w:r w:rsidR="00F72B39">
        <w:rPr>
          <w:rFonts w:cs="Arial"/>
          <w:szCs w:val="24"/>
        </w:rPr>
        <w:t xml:space="preserve"> </w:t>
      </w:r>
      <w:r w:rsidR="00D0456D">
        <w:rPr>
          <w:rFonts w:cs="Arial"/>
          <w:szCs w:val="24"/>
        </w:rPr>
        <w:t>mostra o</w:t>
      </w:r>
      <w:r w:rsidR="00F72B39">
        <w:rPr>
          <w:rFonts w:cs="Arial"/>
          <w:szCs w:val="24"/>
        </w:rPr>
        <w:t xml:space="preserve">s valores do vetor final de autovalores, enquanto a </w:t>
      </w:r>
      <w:r w:rsidR="00F72B39">
        <w:rPr>
          <w:rFonts w:cs="Arial"/>
          <w:szCs w:val="24"/>
        </w:rPr>
        <w:fldChar w:fldCharType="begin"/>
      </w:r>
      <w:r w:rsidR="00F72B39">
        <w:rPr>
          <w:rFonts w:cs="Arial"/>
          <w:szCs w:val="24"/>
        </w:rPr>
        <w:instrText xml:space="preserve"> REF _Ref509776174 \h </w:instrText>
      </w:r>
      <w:r w:rsidR="00F72B39">
        <w:rPr>
          <w:rFonts w:cs="Arial"/>
          <w:szCs w:val="24"/>
        </w:rPr>
      </w:r>
      <w:r w:rsidR="00F72B39">
        <w:rPr>
          <w:rFonts w:cs="Arial"/>
          <w:szCs w:val="24"/>
        </w:rPr>
        <w:fldChar w:fldCharType="separate"/>
      </w:r>
      <w:r w:rsidR="00AF5A3D">
        <w:t xml:space="preserve">Tabela </w:t>
      </w:r>
      <w:r w:rsidR="00AF5A3D">
        <w:rPr>
          <w:noProof/>
        </w:rPr>
        <w:t>9</w:t>
      </w:r>
      <w:r w:rsidR="00F72B39">
        <w:rPr>
          <w:rFonts w:cs="Arial"/>
          <w:szCs w:val="24"/>
        </w:rPr>
        <w:fldChar w:fldCharType="end"/>
      </w:r>
      <w:r w:rsidR="00D0456D">
        <w:rPr>
          <w:rFonts w:cs="Arial"/>
          <w:szCs w:val="24"/>
        </w:rPr>
        <w:t xml:space="preserve"> </w:t>
      </w:r>
      <w:r w:rsidR="00B8028C">
        <w:rPr>
          <w:rFonts w:cs="Arial"/>
          <w:szCs w:val="24"/>
        </w:rPr>
        <w:t xml:space="preserve">nos apresenta os valores da matriz final de autovetores </w:t>
      </w:r>
      <m:oMath>
        <m:r>
          <w:rPr>
            <w:rFonts w:ascii="Cambria Math" w:hAnsi="Cambria Math" w:cs="Arial"/>
            <w:szCs w:val="24"/>
          </w:rPr>
          <m:t>Vf</m:t>
        </m:r>
      </m:oMath>
      <w:r>
        <w:rPr>
          <w:rFonts w:cs="Arial"/>
          <w:szCs w:val="24"/>
        </w:rPr>
        <w:t>.</w:t>
      </w:r>
    </w:p>
    <w:p w14:paraId="1F4BF6D4" w14:textId="2E5B44E1" w:rsidR="0073067E" w:rsidRDefault="0073067E" w:rsidP="0073067E">
      <w:pPr>
        <w:pStyle w:val="Legenda"/>
        <w:keepNext/>
      </w:pPr>
      <w:bookmarkStart w:id="59" w:name="_Ref509776132"/>
      <w:bookmarkStart w:id="60" w:name="_Toc511244412"/>
      <w:r>
        <w:t xml:space="preserve">Tabela </w:t>
      </w:r>
      <w:fldSimple w:instr=" SEQ Tabela \* ARABIC ">
        <w:r w:rsidR="00AF5A3D">
          <w:rPr>
            <w:noProof/>
          </w:rPr>
          <w:t>8</w:t>
        </w:r>
      </w:fldSimple>
      <w:bookmarkEnd w:id="59"/>
      <w:r>
        <w:t xml:space="preserve"> – </w:t>
      </w:r>
      <w:r w:rsidR="00235748">
        <w:t>Valores aproximados do vetor</w:t>
      </w:r>
      <w:r>
        <w:t xml:space="preserve"> final de autov</w:t>
      </w:r>
      <w:r w:rsidR="00E402B7">
        <w:t xml:space="preserve">alores </w:t>
      </w:r>
      <m:oMath>
        <m:r>
          <w:rPr>
            <w:rFonts w:ascii="Cambria Math" w:hAnsi="Cambria Math"/>
          </w:rPr>
          <m:t>λf</m:t>
        </m:r>
      </m:oMath>
      <w:r w:rsidR="00235748">
        <w:t>,</w:t>
      </w:r>
      <w:r>
        <w:t xml:space="preserve"> </w:t>
      </w:r>
      <w:r w:rsidR="00E402B7">
        <w:t xml:space="preserve">já </w:t>
      </w:r>
      <w:r>
        <w:t>ordenados</w:t>
      </w:r>
      <w:r w:rsidR="00235748">
        <w:t>,</w:t>
      </w:r>
      <w:r>
        <w:t xml:space="preserve"> da</w:t>
      </w:r>
      <w:r w:rsidR="00E402B7">
        <w:t xml:space="preserve"> matriz </w:t>
      </w:r>
      <m:oMath>
        <m:r>
          <w:rPr>
            <w:rFonts w:ascii="Cambria Math" w:hAnsi="Cambria Math"/>
          </w:rPr>
          <m:t>M</m:t>
        </m:r>
      </m:oMath>
      <w:r w:rsidR="00E402B7">
        <w:t>.</w:t>
      </w:r>
      <w:bookmarkEnd w:id="60"/>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235748" w:rsidRPr="00EB4EA3" w14:paraId="01518069" w14:textId="77777777" w:rsidTr="003A53C2">
        <w:trPr>
          <w:trHeight w:val="284"/>
        </w:trPr>
        <w:tc>
          <w:tcPr>
            <w:tcW w:w="9072" w:type="dxa"/>
            <w:gridSpan w:val="12"/>
            <w:tcBorders>
              <w:top w:val="single" w:sz="12" w:space="0" w:color="auto"/>
            </w:tcBorders>
            <w:shd w:val="clear" w:color="auto" w:fill="auto"/>
            <w:noWrap/>
            <w:vAlign w:val="center"/>
            <w:hideMark/>
          </w:tcPr>
          <w:p w14:paraId="269A1CD9" w14:textId="44A418F4" w:rsidR="00235748" w:rsidRPr="00EB4EA3" w:rsidRDefault="00235748" w:rsidP="00F628C1">
            <w:pPr>
              <w:spacing w:line="240" w:lineRule="auto"/>
              <w:jc w:val="center"/>
              <w:rPr>
                <w:rFonts w:cs="Arial"/>
                <w:b/>
                <w:bCs/>
                <w:color w:val="000000"/>
                <w:sz w:val="16"/>
                <w:szCs w:val="16"/>
              </w:rPr>
            </w:pPr>
            <w:r>
              <w:rPr>
                <w:rFonts w:cs="Arial"/>
                <w:b/>
                <w:bCs/>
                <w:color w:val="000000"/>
                <w:sz w:val="16"/>
                <w:szCs w:val="16"/>
              </w:rPr>
              <w:t xml:space="preserve">Vetor Final de Autovalores </w:t>
            </w:r>
            <m:oMath>
              <m:r>
                <m:rPr>
                  <m:sty m:val="bi"/>
                </m:rPr>
                <w:rPr>
                  <w:rFonts w:ascii="Cambria Math" w:hAnsi="Cambria Math" w:cs="Arial"/>
                  <w:color w:val="000000"/>
                  <w:sz w:val="16"/>
                  <w:szCs w:val="16"/>
                </w:rPr>
                <m:t>λf</m:t>
              </m:r>
            </m:oMath>
          </w:p>
        </w:tc>
      </w:tr>
      <w:tr w:rsidR="00EB4EA3" w:rsidRPr="00EB4EA3" w14:paraId="36681047" w14:textId="77777777" w:rsidTr="00472A4F">
        <w:trPr>
          <w:trHeight w:val="284"/>
        </w:trPr>
        <w:tc>
          <w:tcPr>
            <w:tcW w:w="767" w:type="dxa"/>
            <w:tcBorders>
              <w:top w:val="single" w:sz="4" w:space="0" w:color="auto"/>
              <w:bottom w:val="single" w:sz="4" w:space="0" w:color="auto"/>
            </w:tcBorders>
            <w:shd w:val="clear" w:color="auto" w:fill="auto"/>
            <w:noWrap/>
            <w:vAlign w:val="center"/>
            <w:hideMark/>
          </w:tcPr>
          <w:p w14:paraId="2EB7EBE0" w14:textId="3436FB70"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60E0BEE6"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90870AF"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43D7B3C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4517C63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C1BC9F4"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111F624C"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7C0AAA1D"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402D16B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CCC5D6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67279E0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75E6E83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11</w:t>
            </w:r>
          </w:p>
        </w:tc>
      </w:tr>
      <w:tr w:rsidR="00951F32" w:rsidRPr="00EB4EA3" w14:paraId="54B665C0" w14:textId="77777777" w:rsidTr="00AA44A0">
        <w:trPr>
          <w:trHeight w:val="284"/>
        </w:trPr>
        <w:tc>
          <w:tcPr>
            <w:tcW w:w="767" w:type="dxa"/>
            <w:tcBorders>
              <w:top w:val="single" w:sz="4" w:space="0" w:color="auto"/>
              <w:bottom w:val="single" w:sz="12" w:space="0" w:color="auto"/>
            </w:tcBorders>
            <w:shd w:val="clear" w:color="auto" w:fill="auto"/>
            <w:noWrap/>
            <w:vAlign w:val="center"/>
            <w:hideMark/>
          </w:tcPr>
          <w:p w14:paraId="51453C8C" w14:textId="2232EA2E"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6830AF02"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0,54412</w:t>
            </w:r>
          </w:p>
        </w:tc>
        <w:tc>
          <w:tcPr>
            <w:tcW w:w="755" w:type="dxa"/>
            <w:tcBorders>
              <w:top w:val="single" w:sz="4" w:space="0" w:color="auto"/>
              <w:bottom w:val="single" w:sz="12" w:space="0" w:color="auto"/>
            </w:tcBorders>
            <w:shd w:val="clear" w:color="auto" w:fill="auto"/>
            <w:noWrap/>
            <w:vAlign w:val="center"/>
            <w:hideMark/>
          </w:tcPr>
          <w:p w14:paraId="2EB6CC00"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0,37472</w:t>
            </w:r>
          </w:p>
        </w:tc>
        <w:tc>
          <w:tcPr>
            <w:tcW w:w="755" w:type="dxa"/>
            <w:tcBorders>
              <w:top w:val="single" w:sz="4" w:space="0" w:color="auto"/>
              <w:bottom w:val="single" w:sz="12" w:space="0" w:color="auto"/>
            </w:tcBorders>
            <w:shd w:val="clear" w:color="auto" w:fill="auto"/>
            <w:noWrap/>
            <w:vAlign w:val="center"/>
            <w:hideMark/>
          </w:tcPr>
          <w:p w14:paraId="35BCE189"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0,34548</w:t>
            </w:r>
          </w:p>
        </w:tc>
        <w:tc>
          <w:tcPr>
            <w:tcW w:w="755" w:type="dxa"/>
            <w:tcBorders>
              <w:top w:val="single" w:sz="4" w:space="0" w:color="auto"/>
              <w:bottom w:val="single" w:sz="12" w:space="0" w:color="auto"/>
            </w:tcBorders>
            <w:shd w:val="clear" w:color="auto" w:fill="auto"/>
            <w:noWrap/>
            <w:vAlign w:val="center"/>
            <w:hideMark/>
          </w:tcPr>
          <w:p w14:paraId="2A250DD4"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0,30697</w:t>
            </w:r>
          </w:p>
        </w:tc>
        <w:tc>
          <w:tcPr>
            <w:tcW w:w="755" w:type="dxa"/>
            <w:tcBorders>
              <w:top w:val="single" w:sz="4" w:space="0" w:color="auto"/>
              <w:bottom w:val="single" w:sz="12" w:space="0" w:color="auto"/>
            </w:tcBorders>
            <w:shd w:val="clear" w:color="auto" w:fill="auto"/>
            <w:noWrap/>
            <w:vAlign w:val="center"/>
            <w:hideMark/>
          </w:tcPr>
          <w:p w14:paraId="6A90354F"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0,13069</w:t>
            </w:r>
          </w:p>
        </w:tc>
        <w:tc>
          <w:tcPr>
            <w:tcW w:w="755" w:type="dxa"/>
            <w:tcBorders>
              <w:top w:val="single" w:sz="4" w:space="0" w:color="auto"/>
              <w:bottom w:val="single" w:sz="12" w:space="0" w:color="auto"/>
            </w:tcBorders>
            <w:shd w:val="clear" w:color="auto" w:fill="auto"/>
            <w:noWrap/>
            <w:vAlign w:val="center"/>
            <w:hideMark/>
          </w:tcPr>
          <w:p w14:paraId="395A19D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0,12022</w:t>
            </w:r>
          </w:p>
        </w:tc>
        <w:tc>
          <w:tcPr>
            <w:tcW w:w="755" w:type="dxa"/>
            <w:tcBorders>
              <w:top w:val="single" w:sz="4" w:space="0" w:color="auto"/>
              <w:bottom w:val="single" w:sz="12" w:space="0" w:color="auto"/>
            </w:tcBorders>
            <w:shd w:val="clear" w:color="auto" w:fill="auto"/>
            <w:noWrap/>
            <w:vAlign w:val="center"/>
            <w:hideMark/>
          </w:tcPr>
          <w:p w14:paraId="509E873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0,07503</w:t>
            </w:r>
          </w:p>
        </w:tc>
        <w:tc>
          <w:tcPr>
            <w:tcW w:w="755" w:type="dxa"/>
            <w:tcBorders>
              <w:top w:val="single" w:sz="4" w:space="0" w:color="auto"/>
              <w:bottom w:val="single" w:sz="12" w:space="0" w:color="auto"/>
            </w:tcBorders>
            <w:shd w:val="clear" w:color="auto" w:fill="auto"/>
            <w:noWrap/>
            <w:vAlign w:val="center"/>
            <w:hideMark/>
          </w:tcPr>
          <w:p w14:paraId="6CB69D66"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0,04732</w:t>
            </w:r>
          </w:p>
        </w:tc>
        <w:tc>
          <w:tcPr>
            <w:tcW w:w="755" w:type="dxa"/>
            <w:tcBorders>
              <w:top w:val="single" w:sz="4" w:space="0" w:color="auto"/>
              <w:bottom w:val="single" w:sz="12" w:space="0" w:color="auto"/>
            </w:tcBorders>
            <w:shd w:val="clear" w:color="auto" w:fill="auto"/>
            <w:noWrap/>
            <w:vAlign w:val="center"/>
            <w:hideMark/>
          </w:tcPr>
          <w:p w14:paraId="34C15063"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0,03156</w:t>
            </w:r>
          </w:p>
        </w:tc>
        <w:tc>
          <w:tcPr>
            <w:tcW w:w="755" w:type="dxa"/>
            <w:tcBorders>
              <w:top w:val="single" w:sz="4" w:space="0" w:color="auto"/>
              <w:bottom w:val="single" w:sz="12" w:space="0" w:color="auto"/>
            </w:tcBorders>
            <w:shd w:val="clear" w:color="auto" w:fill="auto"/>
            <w:noWrap/>
            <w:vAlign w:val="center"/>
            <w:hideMark/>
          </w:tcPr>
          <w:p w14:paraId="7735A307"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0,01730</w:t>
            </w:r>
          </w:p>
        </w:tc>
        <w:tc>
          <w:tcPr>
            <w:tcW w:w="755" w:type="dxa"/>
            <w:tcBorders>
              <w:top w:val="single" w:sz="4" w:space="0" w:color="auto"/>
              <w:bottom w:val="single" w:sz="12" w:space="0" w:color="auto"/>
            </w:tcBorders>
            <w:shd w:val="clear" w:color="auto" w:fill="auto"/>
            <w:noWrap/>
            <w:vAlign w:val="center"/>
            <w:hideMark/>
          </w:tcPr>
          <w:p w14:paraId="5FBC452B"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0,00659</w:t>
            </w:r>
          </w:p>
        </w:tc>
      </w:tr>
    </w:tbl>
    <w:p w14:paraId="2999920C" w14:textId="6D52DB26" w:rsidR="002C773F" w:rsidRDefault="002C773F" w:rsidP="006F6C51">
      <w:pPr>
        <w:ind w:firstLine="1134"/>
        <w:rPr>
          <w:rFonts w:cs="Arial"/>
          <w:szCs w:val="24"/>
        </w:rPr>
      </w:pPr>
    </w:p>
    <w:p w14:paraId="6B52D753" w14:textId="61F9FAE6" w:rsidR="00875740" w:rsidRDefault="00875740" w:rsidP="00875740">
      <w:pPr>
        <w:pStyle w:val="Legenda"/>
        <w:keepNext/>
      </w:pPr>
      <w:bookmarkStart w:id="61" w:name="_Ref509776174"/>
      <w:bookmarkStart w:id="62" w:name="_Toc511244413"/>
      <w:r>
        <w:t xml:space="preserve">Tabela </w:t>
      </w:r>
      <w:fldSimple w:instr=" SEQ Tabela \* ARABIC ">
        <w:r w:rsidR="00AF5A3D">
          <w:rPr>
            <w:noProof/>
          </w:rPr>
          <w:t>9</w:t>
        </w:r>
      </w:fldSimple>
      <w:bookmarkEnd w:id="61"/>
      <w:r>
        <w:t xml:space="preserve"> – </w:t>
      </w:r>
      <w:r w:rsidR="00472A4F">
        <w:t xml:space="preserve">Valores aproximados da matriz final </w:t>
      </w:r>
      <w:r>
        <w:t>de autov</w:t>
      </w:r>
      <w:r w:rsidR="008566DE">
        <w:t>etores</w:t>
      </w:r>
      <w:r>
        <w:t xml:space="preserve"> </w:t>
      </w:r>
      <m:oMath>
        <m:r>
          <w:rPr>
            <w:rFonts w:ascii="Cambria Math" w:hAnsi="Cambria Math"/>
          </w:rPr>
          <m:t>Vf</m:t>
        </m:r>
      </m:oMath>
      <w:r w:rsidR="00472A4F">
        <w:t>,</w:t>
      </w:r>
      <w:r>
        <w:t xml:space="preserve"> já ordenados</w:t>
      </w:r>
      <w:r w:rsidR="00472A4F">
        <w:t>,</w:t>
      </w:r>
      <w:r>
        <w:t xml:space="preserve"> da matriz </w:t>
      </w:r>
      <m:oMath>
        <m:r>
          <w:rPr>
            <w:rFonts w:ascii="Cambria Math" w:hAnsi="Cambria Math"/>
          </w:rPr>
          <m:t>M</m:t>
        </m:r>
      </m:oMath>
      <w:r>
        <w:t>.</w:t>
      </w:r>
      <w:bookmarkEnd w:id="62"/>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146EA2" w:rsidRPr="00EB4EA3" w14:paraId="501B9C95" w14:textId="77777777" w:rsidTr="003A53C2">
        <w:trPr>
          <w:trHeight w:val="284"/>
        </w:trPr>
        <w:tc>
          <w:tcPr>
            <w:tcW w:w="9072" w:type="dxa"/>
            <w:gridSpan w:val="12"/>
            <w:tcBorders>
              <w:top w:val="single" w:sz="12" w:space="0" w:color="auto"/>
            </w:tcBorders>
            <w:shd w:val="clear" w:color="auto" w:fill="auto"/>
            <w:noWrap/>
            <w:vAlign w:val="center"/>
            <w:hideMark/>
          </w:tcPr>
          <w:p w14:paraId="2388BF32" w14:textId="355CEEF3" w:rsidR="00146EA2" w:rsidRPr="00EB4EA3" w:rsidRDefault="00146EA2" w:rsidP="003A53C2">
            <w:pPr>
              <w:spacing w:line="240" w:lineRule="auto"/>
              <w:jc w:val="center"/>
              <w:rPr>
                <w:rFonts w:cs="Arial"/>
                <w:b/>
                <w:bCs/>
                <w:color w:val="000000"/>
                <w:sz w:val="16"/>
                <w:szCs w:val="16"/>
              </w:rPr>
            </w:pPr>
            <w:r>
              <w:rPr>
                <w:rFonts w:cs="Arial"/>
                <w:b/>
                <w:bCs/>
                <w:color w:val="000000"/>
                <w:sz w:val="16"/>
                <w:szCs w:val="16"/>
              </w:rPr>
              <w:t xml:space="preserve">Matriz Final de Autovetores </w:t>
            </w:r>
            <m:oMath>
              <m:r>
                <m:rPr>
                  <m:sty m:val="bi"/>
                </m:rPr>
                <w:rPr>
                  <w:rFonts w:ascii="Cambria Math" w:hAnsi="Cambria Math" w:cs="Arial"/>
                  <w:color w:val="000000"/>
                  <w:sz w:val="16"/>
                  <w:szCs w:val="16"/>
                </w:rPr>
                <m:t>Vf</m:t>
              </m:r>
            </m:oMath>
          </w:p>
        </w:tc>
      </w:tr>
      <w:tr w:rsidR="00890BF2" w:rsidRPr="00EB4EA3" w14:paraId="5DDDA636" w14:textId="77777777" w:rsidTr="003A53C2">
        <w:trPr>
          <w:trHeight w:val="284"/>
        </w:trPr>
        <w:tc>
          <w:tcPr>
            <w:tcW w:w="767" w:type="dxa"/>
            <w:vMerge w:val="restart"/>
            <w:tcBorders>
              <w:top w:val="single" w:sz="4" w:space="0" w:color="auto"/>
            </w:tcBorders>
            <w:shd w:val="clear" w:color="auto" w:fill="auto"/>
            <w:noWrap/>
            <w:vAlign w:val="center"/>
            <w:hideMark/>
          </w:tcPr>
          <w:p w14:paraId="3689EDCE" w14:textId="1F7CD05A"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w:t>
            </w:r>
          </w:p>
          <w:p w14:paraId="4375C8CF" w14:textId="77777777" w:rsidR="00890BF2" w:rsidRDefault="00890BF2" w:rsidP="00095A2E">
            <w:pPr>
              <w:spacing w:line="240" w:lineRule="auto"/>
              <w:jc w:val="center"/>
              <w:rPr>
                <w:rFonts w:cs="Arial"/>
                <w:b/>
                <w:bCs/>
                <w:color w:val="000000"/>
                <w:sz w:val="16"/>
                <w:szCs w:val="16"/>
              </w:rPr>
            </w:pPr>
            <w:r>
              <w:rPr>
                <w:rFonts w:cs="Arial"/>
                <w:b/>
                <w:bCs/>
                <w:color w:val="000000"/>
                <w:sz w:val="16"/>
                <w:szCs w:val="16"/>
              </w:rPr>
              <w:t xml:space="preserve">das </w:t>
            </w:r>
          </w:p>
          <w:p w14:paraId="4E52DB8A" w14:textId="61278067" w:rsidR="00890BF2" w:rsidRPr="00EB4EA3" w:rsidRDefault="00890BF2" w:rsidP="00095A2E">
            <w:pPr>
              <w:spacing w:line="240" w:lineRule="auto"/>
              <w:jc w:val="center"/>
              <w:rPr>
                <w:rFonts w:cs="Arial"/>
                <w:b/>
                <w:bCs/>
                <w:color w:val="000000"/>
                <w:sz w:val="16"/>
                <w:szCs w:val="16"/>
              </w:rPr>
            </w:pPr>
            <w:r>
              <w:rPr>
                <w:rFonts w:cs="Arial"/>
                <w:b/>
                <w:bCs/>
                <w:color w:val="000000"/>
                <w:sz w:val="16"/>
                <w:szCs w:val="16"/>
              </w:rPr>
              <w:t>linhas</w:t>
            </w:r>
          </w:p>
        </w:tc>
        <w:tc>
          <w:tcPr>
            <w:tcW w:w="8305" w:type="dxa"/>
            <w:gridSpan w:val="11"/>
            <w:tcBorders>
              <w:top w:val="single" w:sz="4" w:space="0" w:color="auto"/>
              <w:bottom w:val="single" w:sz="4" w:space="0" w:color="auto"/>
            </w:tcBorders>
            <w:shd w:val="clear" w:color="auto" w:fill="auto"/>
            <w:noWrap/>
            <w:vAlign w:val="center"/>
            <w:hideMark/>
          </w:tcPr>
          <w:p w14:paraId="0F056AC4" w14:textId="28717705"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890BF2" w:rsidRPr="00EB4EA3" w14:paraId="35695691" w14:textId="77777777" w:rsidTr="008A51E8">
        <w:trPr>
          <w:trHeight w:val="284"/>
        </w:trPr>
        <w:tc>
          <w:tcPr>
            <w:tcW w:w="767" w:type="dxa"/>
            <w:vMerge/>
            <w:tcBorders>
              <w:bottom w:val="single" w:sz="4" w:space="0" w:color="auto"/>
            </w:tcBorders>
            <w:shd w:val="clear" w:color="auto" w:fill="auto"/>
            <w:noWrap/>
            <w:vAlign w:val="center"/>
          </w:tcPr>
          <w:p w14:paraId="57A06656" w14:textId="26FEEC12" w:rsidR="00890BF2" w:rsidRDefault="00890BF2" w:rsidP="00095A2E">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F82E6F4" w14:textId="333B034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1BE30632" w14:textId="79FA149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F7160B0" w14:textId="09F57FA3"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tcPr>
          <w:p w14:paraId="6B972670" w14:textId="2A2E5779"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tcPr>
          <w:p w14:paraId="20AA831C" w14:textId="4EDE8CD4"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tcPr>
          <w:p w14:paraId="48749CB7" w14:textId="4ACD92F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tcPr>
          <w:p w14:paraId="3CAD06A0" w14:textId="4B8C8B96"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tcPr>
          <w:p w14:paraId="54E4026A" w14:textId="69D3E29D"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tcPr>
          <w:p w14:paraId="4A3D71A0" w14:textId="00A99B2C"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tcPr>
          <w:p w14:paraId="323CEE27" w14:textId="05B29D50"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tcPr>
          <w:p w14:paraId="66891EA4" w14:textId="3049ADA1"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11</w:t>
            </w:r>
          </w:p>
        </w:tc>
      </w:tr>
      <w:tr w:rsidR="001A5BF2" w:rsidRPr="00EB4EA3" w14:paraId="3A19747F" w14:textId="77777777" w:rsidTr="001A5BF2">
        <w:trPr>
          <w:trHeight w:val="284"/>
        </w:trPr>
        <w:tc>
          <w:tcPr>
            <w:tcW w:w="767" w:type="dxa"/>
            <w:tcBorders>
              <w:top w:val="single" w:sz="4" w:space="0" w:color="auto"/>
            </w:tcBorders>
            <w:shd w:val="clear" w:color="auto" w:fill="auto"/>
            <w:noWrap/>
            <w:vAlign w:val="center"/>
            <w:hideMark/>
          </w:tcPr>
          <w:p w14:paraId="1B3E4AA0" w14:textId="68F21F5D" w:rsidR="001A5BF2" w:rsidRPr="00EB4EA3" w:rsidRDefault="001A5BF2" w:rsidP="001A5BF2">
            <w:pPr>
              <w:spacing w:line="240" w:lineRule="auto"/>
              <w:jc w:val="center"/>
              <w:rPr>
                <w:rFonts w:cs="Arial"/>
                <w:b/>
                <w:bCs/>
                <w:color w:val="000000"/>
                <w:sz w:val="16"/>
                <w:szCs w:val="16"/>
              </w:rPr>
            </w:pPr>
            <w:r>
              <w:rPr>
                <w:rFonts w:cs="Arial"/>
                <w:b/>
                <w:bCs/>
                <w:color w:val="000000"/>
                <w:sz w:val="16"/>
                <w:szCs w:val="16"/>
              </w:rPr>
              <w:t>1</w:t>
            </w:r>
          </w:p>
        </w:tc>
        <w:tc>
          <w:tcPr>
            <w:tcW w:w="755" w:type="dxa"/>
            <w:tcBorders>
              <w:top w:val="single" w:sz="4" w:space="0" w:color="auto"/>
            </w:tcBorders>
            <w:shd w:val="clear" w:color="auto" w:fill="auto"/>
            <w:noWrap/>
            <w:vAlign w:val="center"/>
            <w:hideMark/>
          </w:tcPr>
          <w:p w14:paraId="3FC189E8" w14:textId="2CFFEA9A"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tcBorders>
              <w:top w:val="single" w:sz="4" w:space="0" w:color="auto"/>
            </w:tcBorders>
            <w:shd w:val="clear" w:color="auto" w:fill="auto"/>
            <w:noWrap/>
            <w:vAlign w:val="center"/>
            <w:hideMark/>
          </w:tcPr>
          <w:p w14:paraId="7ED46271" w14:textId="241A2618" w:rsidR="001A5BF2" w:rsidRPr="00CC32E0" w:rsidRDefault="001A5BF2" w:rsidP="001A5BF2">
            <w:pPr>
              <w:spacing w:line="240" w:lineRule="auto"/>
              <w:jc w:val="right"/>
              <w:rPr>
                <w:rFonts w:cs="Arial"/>
                <w:color w:val="000000"/>
                <w:sz w:val="16"/>
                <w:szCs w:val="16"/>
              </w:rPr>
            </w:pPr>
            <w:r>
              <w:rPr>
                <w:rFonts w:cs="Arial"/>
                <w:color w:val="000000"/>
                <w:sz w:val="16"/>
                <w:szCs w:val="16"/>
              </w:rPr>
              <w:t>-0,3338</w:t>
            </w:r>
          </w:p>
        </w:tc>
        <w:tc>
          <w:tcPr>
            <w:tcW w:w="755" w:type="dxa"/>
            <w:tcBorders>
              <w:top w:val="single" w:sz="4" w:space="0" w:color="auto"/>
            </w:tcBorders>
            <w:shd w:val="clear" w:color="auto" w:fill="auto"/>
            <w:noWrap/>
            <w:vAlign w:val="center"/>
            <w:hideMark/>
          </w:tcPr>
          <w:p w14:paraId="34D18F19" w14:textId="5F199C97" w:rsidR="001A5BF2" w:rsidRPr="00CC32E0" w:rsidRDefault="001A5BF2" w:rsidP="001A5BF2">
            <w:pPr>
              <w:spacing w:line="240" w:lineRule="auto"/>
              <w:jc w:val="right"/>
              <w:rPr>
                <w:rFonts w:cs="Arial"/>
                <w:color w:val="000000"/>
                <w:sz w:val="16"/>
                <w:szCs w:val="16"/>
              </w:rPr>
            </w:pPr>
            <w:r>
              <w:rPr>
                <w:rFonts w:cs="Arial"/>
                <w:color w:val="000000"/>
                <w:sz w:val="16"/>
                <w:szCs w:val="16"/>
              </w:rPr>
              <w:t>0,3264</w:t>
            </w:r>
          </w:p>
        </w:tc>
        <w:tc>
          <w:tcPr>
            <w:tcW w:w="755" w:type="dxa"/>
            <w:tcBorders>
              <w:top w:val="single" w:sz="4" w:space="0" w:color="auto"/>
            </w:tcBorders>
            <w:shd w:val="clear" w:color="auto" w:fill="auto"/>
            <w:noWrap/>
            <w:vAlign w:val="center"/>
            <w:hideMark/>
          </w:tcPr>
          <w:p w14:paraId="666B8A45" w14:textId="32B908F9" w:rsidR="001A5BF2" w:rsidRPr="00CC32E0" w:rsidRDefault="001A5BF2" w:rsidP="001A5BF2">
            <w:pPr>
              <w:spacing w:line="240" w:lineRule="auto"/>
              <w:jc w:val="right"/>
              <w:rPr>
                <w:rFonts w:cs="Arial"/>
                <w:color w:val="000000"/>
                <w:sz w:val="16"/>
                <w:szCs w:val="16"/>
              </w:rPr>
            </w:pPr>
            <w:r>
              <w:rPr>
                <w:rFonts w:cs="Arial"/>
                <w:color w:val="000000"/>
                <w:sz w:val="16"/>
                <w:szCs w:val="16"/>
              </w:rPr>
              <w:t>0,0548</w:t>
            </w:r>
          </w:p>
        </w:tc>
        <w:tc>
          <w:tcPr>
            <w:tcW w:w="755" w:type="dxa"/>
            <w:tcBorders>
              <w:top w:val="single" w:sz="4" w:space="0" w:color="auto"/>
            </w:tcBorders>
            <w:shd w:val="clear" w:color="auto" w:fill="auto"/>
            <w:noWrap/>
            <w:vAlign w:val="center"/>
            <w:hideMark/>
          </w:tcPr>
          <w:p w14:paraId="46A47140" w14:textId="55DC3259" w:rsidR="001A5BF2" w:rsidRPr="00CC32E0" w:rsidRDefault="001A5BF2" w:rsidP="001A5BF2">
            <w:pPr>
              <w:spacing w:line="240" w:lineRule="auto"/>
              <w:jc w:val="right"/>
              <w:rPr>
                <w:rFonts w:cs="Arial"/>
                <w:color w:val="000000"/>
                <w:sz w:val="16"/>
                <w:szCs w:val="16"/>
              </w:rPr>
            </w:pPr>
            <w:r>
              <w:rPr>
                <w:rFonts w:cs="Arial"/>
                <w:color w:val="000000"/>
                <w:sz w:val="16"/>
                <w:szCs w:val="16"/>
              </w:rPr>
              <w:t>-0,0339</w:t>
            </w:r>
          </w:p>
        </w:tc>
        <w:tc>
          <w:tcPr>
            <w:tcW w:w="755" w:type="dxa"/>
            <w:tcBorders>
              <w:top w:val="single" w:sz="4" w:space="0" w:color="auto"/>
            </w:tcBorders>
            <w:shd w:val="clear" w:color="auto" w:fill="auto"/>
            <w:noWrap/>
            <w:vAlign w:val="center"/>
            <w:hideMark/>
          </w:tcPr>
          <w:p w14:paraId="2D998B94" w14:textId="20F40B1B" w:rsidR="001A5BF2" w:rsidRPr="00CC32E0" w:rsidRDefault="001A5BF2" w:rsidP="001A5BF2">
            <w:pPr>
              <w:spacing w:line="240" w:lineRule="auto"/>
              <w:jc w:val="right"/>
              <w:rPr>
                <w:rFonts w:cs="Arial"/>
                <w:color w:val="000000"/>
                <w:sz w:val="16"/>
                <w:szCs w:val="16"/>
              </w:rPr>
            </w:pPr>
            <w:r>
              <w:rPr>
                <w:rFonts w:cs="Arial"/>
                <w:color w:val="000000"/>
                <w:sz w:val="16"/>
                <w:szCs w:val="16"/>
              </w:rPr>
              <w:t>-0,2181</w:t>
            </w:r>
          </w:p>
        </w:tc>
        <w:tc>
          <w:tcPr>
            <w:tcW w:w="755" w:type="dxa"/>
            <w:tcBorders>
              <w:top w:val="single" w:sz="4" w:space="0" w:color="auto"/>
            </w:tcBorders>
            <w:shd w:val="clear" w:color="auto" w:fill="auto"/>
            <w:noWrap/>
            <w:vAlign w:val="center"/>
            <w:hideMark/>
          </w:tcPr>
          <w:p w14:paraId="768C72BF" w14:textId="2EA73828"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top w:val="single" w:sz="4" w:space="0" w:color="auto"/>
            </w:tcBorders>
            <w:shd w:val="clear" w:color="auto" w:fill="auto"/>
            <w:noWrap/>
            <w:vAlign w:val="center"/>
            <w:hideMark/>
          </w:tcPr>
          <w:p w14:paraId="051AFC41" w14:textId="18BDD42C" w:rsidR="001A5BF2" w:rsidRPr="00CC32E0" w:rsidRDefault="001A5BF2" w:rsidP="001A5BF2">
            <w:pPr>
              <w:spacing w:line="240" w:lineRule="auto"/>
              <w:jc w:val="right"/>
              <w:rPr>
                <w:rFonts w:cs="Arial"/>
                <w:color w:val="000000"/>
                <w:sz w:val="16"/>
                <w:szCs w:val="16"/>
              </w:rPr>
            </w:pPr>
            <w:r>
              <w:rPr>
                <w:rFonts w:cs="Arial"/>
                <w:color w:val="000000"/>
                <w:sz w:val="16"/>
                <w:szCs w:val="16"/>
              </w:rPr>
              <w:t>0,2265</w:t>
            </w:r>
          </w:p>
        </w:tc>
        <w:tc>
          <w:tcPr>
            <w:tcW w:w="755" w:type="dxa"/>
            <w:tcBorders>
              <w:top w:val="single" w:sz="4" w:space="0" w:color="auto"/>
            </w:tcBorders>
            <w:shd w:val="clear" w:color="auto" w:fill="auto"/>
            <w:noWrap/>
            <w:vAlign w:val="center"/>
            <w:hideMark/>
          </w:tcPr>
          <w:p w14:paraId="774C0E9F" w14:textId="0E4222FD" w:rsidR="001A5BF2" w:rsidRPr="00CC32E0" w:rsidRDefault="001A5BF2" w:rsidP="001A5BF2">
            <w:pPr>
              <w:spacing w:line="240" w:lineRule="auto"/>
              <w:jc w:val="right"/>
              <w:rPr>
                <w:rFonts w:cs="Arial"/>
                <w:color w:val="000000"/>
                <w:sz w:val="16"/>
                <w:szCs w:val="16"/>
              </w:rPr>
            </w:pPr>
            <w:r>
              <w:rPr>
                <w:rFonts w:cs="Arial"/>
                <w:color w:val="000000"/>
                <w:sz w:val="16"/>
                <w:szCs w:val="16"/>
              </w:rPr>
              <w:t>-0,4139</w:t>
            </w:r>
          </w:p>
        </w:tc>
        <w:tc>
          <w:tcPr>
            <w:tcW w:w="755" w:type="dxa"/>
            <w:tcBorders>
              <w:top w:val="single" w:sz="4" w:space="0" w:color="auto"/>
            </w:tcBorders>
            <w:shd w:val="clear" w:color="auto" w:fill="auto"/>
            <w:noWrap/>
            <w:vAlign w:val="center"/>
            <w:hideMark/>
          </w:tcPr>
          <w:p w14:paraId="3BD9CEC4" w14:textId="643212DB" w:rsidR="001A5BF2" w:rsidRPr="00CC32E0" w:rsidRDefault="001A5BF2" w:rsidP="001A5BF2">
            <w:pPr>
              <w:spacing w:line="240" w:lineRule="auto"/>
              <w:jc w:val="right"/>
              <w:rPr>
                <w:rFonts w:cs="Arial"/>
                <w:color w:val="000000"/>
                <w:sz w:val="16"/>
                <w:szCs w:val="16"/>
              </w:rPr>
            </w:pPr>
            <w:r>
              <w:rPr>
                <w:rFonts w:cs="Arial"/>
                <w:color w:val="000000"/>
                <w:sz w:val="16"/>
                <w:szCs w:val="16"/>
              </w:rPr>
              <w:t>0,1245</w:t>
            </w:r>
          </w:p>
        </w:tc>
        <w:tc>
          <w:tcPr>
            <w:tcW w:w="755" w:type="dxa"/>
            <w:tcBorders>
              <w:top w:val="single" w:sz="4" w:space="0" w:color="auto"/>
            </w:tcBorders>
            <w:shd w:val="clear" w:color="auto" w:fill="auto"/>
            <w:noWrap/>
            <w:vAlign w:val="center"/>
            <w:hideMark/>
          </w:tcPr>
          <w:p w14:paraId="2DDE0959" w14:textId="57C2A145" w:rsidR="001A5BF2" w:rsidRPr="00CC32E0" w:rsidRDefault="001A5BF2" w:rsidP="001A5BF2">
            <w:pPr>
              <w:spacing w:line="240" w:lineRule="auto"/>
              <w:jc w:val="right"/>
              <w:rPr>
                <w:rFonts w:cs="Arial"/>
                <w:color w:val="000000"/>
                <w:sz w:val="16"/>
                <w:szCs w:val="16"/>
              </w:rPr>
            </w:pPr>
            <w:r>
              <w:rPr>
                <w:rFonts w:cs="Arial"/>
                <w:color w:val="000000"/>
                <w:sz w:val="16"/>
                <w:szCs w:val="16"/>
              </w:rPr>
              <w:t>-0,1625</w:t>
            </w:r>
          </w:p>
        </w:tc>
      </w:tr>
      <w:tr w:rsidR="001A5BF2" w:rsidRPr="00EB4EA3" w14:paraId="7217EC36" w14:textId="77777777" w:rsidTr="001A5BF2">
        <w:trPr>
          <w:trHeight w:val="284"/>
        </w:trPr>
        <w:tc>
          <w:tcPr>
            <w:tcW w:w="767" w:type="dxa"/>
            <w:shd w:val="clear" w:color="auto" w:fill="auto"/>
            <w:noWrap/>
            <w:vAlign w:val="center"/>
          </w:tcPr>
          <w:p w14:paraId="0CE81C2A" w14:textId="6192A58C" w:rsidR="001A5BF2" w:rsidRDefault="001A5BF2" w:rsidP="001A5BF2">
            <w:pPr>
              <w:spacing w:line="240" w:lineRule="auto"/>
              <w:jc w:val="center"/>
              <w:rPr>
                <w:rFonts w:cs="Arial"/>
                <w:b/>
                <w:bCs/>
                <w:color w:val="000000"/>
                <w:sz w:val="16"/>
                <w:szCs w:val="16"/>
              </w:rPr>
            </w:pPr>
            <w:r>
              <w:rPr>
                <w:rFonts w:cs="Arial"/>
                <w:b/>
                <w:bCs/>
                <w:color w:val="000000"/>
                <w:sz w:val="16"/>
                <w:szCs w:val="16"/>
              </w:rPr>
              <w:t>2</w:t>
            </w:r>
          </w:p>
        </w:tc>
        <w:tc>
          <w:tcPr>
            <w:tcW w:w="755" w:type="dxa"/>
            <w:shd w:val="clear" w:color="auto" w:fill="auto"/>
            <w:noWrap/>
            <w:vAlign w:val="center"/>
          </w:tcPr>
          <w:p w14:paraId="3F8D35AC" w14:textId="1DED51FD"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2750ED17" w14:textId="22810E8E"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66A44A85" w14:textId="52BADFD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47CBAEE0" w14:textId="66E55836"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6C00AA0E" w14:textId="536CE973"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7088BD64" w14:textId="2B61D4F4"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48D68B28" w14:textId="4298EA9A"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69A551AC" w14:textId="1370EA17"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063B3304" w14:textId="0A53FAAD"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2820D9C6" w14:textId="58090D4D"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0F4F590C" w14:textId="16173F14"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ADDF84" w14:textId="77777777" w:rsidTr="001A5BF2">
        <w:trPr>
          <w:trHeight w:val="284"/>
        </w:trPr>
        <w:tc>
          <w:tcPr>
            <w:tcW w:w="767" w:type="dxa"/>
            <w:shd w:val="clear" w:color="auto" w:fill="auto"/>
            <w:noWrap/>
            <w:vAlign w:val="center"/>
          </w:tcPr>
          <w:p w14:paraId="4B69CBFA" w14:textId="51E5E3F6" w:rsidR="001A5BF2" w:rsidRDefault="001A5BF2" w:rsidP="001A5BF2">
            <w:pPr>
              <w:spacing w:line="240" w:lineRule="auto"/>
              <w:jc w:val="center"/>
              <w:rPr>
                <w:rFonts w:cs="Arial"/>
                <w:b/>
                <w:bCs/>
                <w:color w:val="000000"/>
                <w:sz w:val="16"/>
                <w:szCs w:val="16"/>
              </w:rPr>
            </w:pPr>
            <w:r>
              <w:rPr>
                <w:rFonts w:cs="Arial"/>
                <w:b/>
                <w:bCs/>
                <w:color w:val="000000"/>
                <w:sz w:val="16"/>
                <w:szCs w:val="16"/>
              </w:rPr>
              <w:t>3</w:t>
            </w:r>
          </w:p>
        </w:tc>
        <w:tc>
          <w:tcPr>
            <w:tcW w:w="755" w:type="dxa"/>
            <w:shd w:val="clear" w:color="auto" w:fill="auto"/>
            <w:noWrap/>
            <w:vAlign w:val="center"/>
          </w:tcPr>
          <w:p w14:paraId="34C3083E" w14:textId="46DE6DC4" w:rsidR="001A5BF2" w:rsidRPr="00CC32E0" w:rsidRDefault="001A5BF2" w:rsidP="001A5BF2">
            <w:pPr>
              <w:spacing w:line="240" w:lineRule="auto"/>
              <w:jc w:val="right"/>
              <w:rPr>
                <w:rFonts w:cs="Arial"/>
                <w:color w:val="000000"/>
                <w:sz w:val="16"/>
                <w:szCs w:val="16"/>
              </w:rPr>
            </w:pPr>
            <w:r>
              <w:rPr>
                <w:rFonts w:cs="Arial"/>
                <w:color w:val="000000"/>
                <w:sz w:val="16"/>
                <w:szCs w:val="16"/>
              </w:rPr>
              <w:t>-0,2192</w:t>
            </w:r>
          </w:p>
        </w:tc>
        <w:tc>
          <w:tcPr>
            <w:tcW w:w="755" w:type="dxa"/>
            <w:shd w:val="clear" w:color="auto" w:fill="auto"/>
            <w:noWrap/>
            <w:vAlign w:val="center"/>
          </w:tcPr>
          <w:p w14:paraId="392004DF" w14:textId="6A489511" w:rsidR="001A5BF2" w:rsidRPr="00CC32E0" w:rsidRDefault="001A5BF2" w:rsidP="001A5BF2">
            <w:pPr>
              <w:spacing w:line="240" w:lineRule="auto"/>
              <w:jc w:val="right"/>
              <w:rPr>
                <w:rFonts w:cs="Arial"/>
                <w:color w:val="000000"/>
                <w:sz w:val="16"/>
                <w:szCs w:val="16"/>
              </w:rPr>
            </w:pPr>
            <w:r>
              <w:rPr>
                <w:rFonts w:cs="Arial"/>
                <w:color w:val="000000"/>
                <w:sz w:val="16"/>
                <w:szCs w:val="16"/>
              </w:rPr>
              <w:t>0,2421</w:t>
            </w:r>
          </w:p>
        </w:tc>
        <w:tc>
          <w:tcPr>
            <w:tcW w:w="755" w:type="dxa"/>
            <w:shd w:val="clear" w:color="auto" w:fill="auto"/>
            <w:noWrap/>
            <w:vAlign w:val="center"/>
          </w:tcPr>
          <w:p w14:paraId="1C67AA64" w14:textId="6D5CEF66" w:rsidR="001A5BF2" w:rsidRPr="00CC32E0" w:rsidRDefault="001A5BF2" w:rsidP="001A5BF2">
            <w:pPr>
              <w:spacing w:line="240" w:lineRule="auto"/>
              <w:jc w:val="right"/>
              <w:rPr>
                <w:rFonts w:cs="Arial"/>
                <w:color w:val="000000"/>
                <w:sz w:val="16"/>
                <w:szCs w:val="16"/>
              </w:rPr>
            </w:pPr>
            <w:r>
              <w:rPr>
                <w:rFonts w:cs="Arial"/>
                <w:color w:val="000000"/>
                <w:sz w:val="16"/>
                <w:szCs w:val="16"/>
              </w:rPr>
              <w:t>-0,3371</w:t>
            </w:r>
          </w:p>
        </w:tc>
        <w:tc>
          <w:tcPr>
            <w:tcW w:w="755" w:type="dxa"/>
            <w:shd w:val="clear" w:color="auto" w:fill="auto"/>
            <w:noWrap/>
            <w:vAlign w:val="center"/>
          </w:tcPr>
          <w:p w14:paraId="50008DD4" w14:textId="6F340909" w:rsidR="001A5BF2" w:rsidRPr="00CC32E0" w:rsidRDefault="001A5BF2" w:rsidP="001A5BF2">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tcPr>
          <w:p w14:paraId="404DCD24" w14:textId="010B854B" w:rsidR="001A5BF2" w:rsidRPr="00CC32E0" w:rsidRDefault="001A5BF2" w:rsidP="001A5BF2">
            <w:pPr>
              <w:spacing w:line="240" w:lineRule="auto"/>
              <w:jc w:val="right"/>
              <w:rPr>
                <w:rFonts w:cs="Arial"/>
                <w:color w:val="000000"/>
                <w:sz w:val="16"/>
                <w:szCs w:val="16"/>
              </w:rPr>
            </w:pPr>
            <w:r>
              <w:rPr>
                <w:rFonts w:cs="Arial"/>
                <w:color w:val="000000"/>
                <w:sz w:val="16"/>
                <w:szCs w:val="16"/>
              </w:rPr>
              <w:t>0,1323</w:t>
            </w:r>
          </w:p>
        </w:tc>
        <w:tc>
          <w:tcPr>
            <w:tcW w:w="755" w:type="dxa"/>
            <w:shd w:val="clear" w:color="auto" w:fill="auto"/>
            <w:noWrap/>
            <w:vAlign w:val="center"/>
          </w:tcPr>
          <w:p w14:paraId="03C3B0BA" w14:textId="0E35CDB4" w:rsidR="001A5BF2" w:rsidRPr="00CC32E0" w:rsidRDefault="001A5BF2" w:rsidP="001A5BF2">
            <w:pPr>
              <w:spacing w:line="240" w:lineRule="auto"/>
              <w:jc w:val="right"/>
              <w:rPr>
                <w:rFonts w:cs="Arial"/>
                <w:color w:val="000000"/>
                <w:sz w:val="16"/>
                <w:szCs w:val="16"/>
              </w:rPr>
            </w:pPr>
            <w:r>
              <w:rPr>
                <w:rFonts w:cs="Arial"/>
                <w:color w:val="000000"/>
                <w:sz w:val="16"/>
                <w:szCs w:val="16"/>
              </w:rPr>
              <w:t>0,2754</w:t>
            </w:r>
          </w:p>
        </w:tc>
        <w:tc>
          <w:tcPr>
            <w:tcW w:w="755" w:type="dxa"/>
            <w:shd w:val="clear" w:color="auto" w:fill="auto"/>
            <w:noWrap/>
            <w:vAlign w:val="center"/>
          </w:tcPr>
          <w:p w14:paraId="055F9076" w14:textId="306A2F3D" w:rsidR="001A5BF2" w:rsidRPr="00CC32E0" w:rsidRDefault="001A5BF2" w:rsidP="001A5BF2">
            <w:pPr>
              <w:spacing w:line="240" w:lineRule="auto"/>
              <w:jc w:val="right"/>
              <w:rPr>
                <w:rFonts w:cs="Arial"/>
                <w:color w:val="000000"/>
                <w:sz w:val="16"/>
                <w:szCs w:val="16"/>
              </w:rPr>
            </w:pPr>
            <w:r>
              <w:rPr>
                <w:rFonts w:cs="Arial"/>
                <w:color w:val="000000"/>
                <w:sz w:val="16"/>
                <w:szCs w:val="16"/>
              </w:rPr>
              <w:t>-0,2180</w:t>
            </w:r>
          </w:p>
        </w:tc>
        <w:tc>
          <w:tcPr>
            <w:tcW w:w="755" w:type="dxa"/>
            <w:shd w:val="clear" w:color="auto" w:fill="auto"/>
            <w:noWrap/>
            <w:vAlign w:val="center"/>
          </w:tcPr>
          <w:p w14:paraId="3E35BDE2" w14:textId="2D856D8C" w:rsidR="001A5BF2" w:rsidRPr="00CC32E0" w:rsidRDefault="001A5BF2" w:rsidP="001A5BF2">
            <w:pPr>
              <w:spacing w:line="240" w:lineRule="auto"/>
              <w:jc w:val="right"/>
              <w:rPr>
                <w:rFonts w:cs="Arial"/>
                <w:color w:val="000000"/>
                <w:sz w:val="16"/>
                <w:szCs w:val="16"/>
              </w:rPr>
            </w:pPr>
            <w:r>
              <w:rPr>
                <w:rFonts w:cs="Arial"/>
                <w:color w:val="000000"/>
                <w:sz w:val="16"/>
                <w:szCs w:val="16"/>
              </w:rPr>
              <w:t>-0,3460</w:t>
            </w:r>
          </w:p>
        </w:tc>
        <w:tc>
          <w:tcPr>
            <w:tcW w:w="755" w:type="dxa"/>
            <w:shd w:val="clear" w:color="auto" w:fill="auto"/>
            <w:noWrap/>
            <w:vAlign w:val="center"/>
          </w:tcPr>
          <w:p w14:paraId="2EC257BA" w14:textId="0A5F6928" w:rsidR="001A5BF2" w:rsidRPr="00CC32E0" w:rsidRDefault="001A5BF2" w:rsidP="001A5BF2">
            <w:pPr>
              <w:spacing w:line="240" w:lineRule="auto"/>
              <w:jc w:val="right"/>
              <w:rPr>
                <w:rFonts w:cs="Arial"/>
                <w:color w:val="000000"/>
                <w:sz w:val="16"/>
                <w:szCs w:val="16"/>
              </w:rPr>
            </w:pPr>
            <w:r>
              <w:rPr>
                <w:rFonts w:cs="Arial"/>
                <w:color w:val="000000"/>
                <w:sz w:val="16"/>
                <w:szCs w:val="16"/>
              </w:rPr>
              <w:t>0,2051</w:t>
            </w:r>
          </w:p>
        </w:tc>
        <w:tc>
          <w:tcPr>
            <w:tcW w:w="755" w:type="dxa"/>
            <w:shd w:val="clear" w:color="auto" w:fill="auto"/>
            <w:noWrap/>
            <w:vAlign w:val="center"/>
          </w:tcPr>
          <w:p w14:paraId="70AC3F21" w14:textId="2430B3B6" w:rsidR="001A5BF2" w:rsidRPr="00CC32E0" w:rsidRDefault="001A5BF2" w:rsidP="001A5BF2">
            <w:pPr>
              <w:spacing w:line="240" w:lineRule="auto"/>
              <w:jc w:val="right"/>
              <w:rPr>
                <w:rFonts w:cs="Arial"/>
                <w:color w:val="000000"/>
                <w:sz w:val="16"/>
                <w:szCs w:val="16"/>
              </w:rPr>
            </w:pPr>
            <w:r>
              <w:rPr>
                <w:rFonts w:cs="Arial"/>
                <w:color w:val="000000"/>
                <w:sz w:val="16"/>
                <w:szCs w:val="16"/>
              </w:rPr>
              <w:t>0,1808</w:t>
            </w:r>
          </w:p>
        </w:tc>
        <w:tc>
          <w:tcPr>
            <w:tcW w:w="755" w:type="dxa"/>
            <w:shd w:val="clear" w:color="auto" w:fill="auto"/>
            <w:noWrap/>
            <w:vAlign w:val="center"/>
          </w:tcPr>
          <w:p w14:paraId="1AFEB68C" w14:textId="5483C78F" w:rsidR="001A5BF2" w:rsidRPr="00CC32E0" w:rsidRDefault="001A5BF2" w:rsidP="001A5BF2">
            <w:pPr>
              <w:spacing w:line="240" w:lineRule="auto"/>
              <w:jc w:val="right"/>
              <w:rPr>
                <w:rFonts w:cs="Arial"/>
                <w:color w:val="000000"/>
                <w:sz w:val="16"/>
                <w:szCs w:val="16"/>
              </w:rPr>
            </w:pPr>
            <w:r>
              <w:rPr>
                <w:rFonts w:cs="Arial"/>
                <w:color w:val="000000"/>
                <w:sz w:val="16"/>
                <w:szCs w:val="16"/>
              </w:rPr>
              <w:t>0,1662</w:t>
            </w:r>
          </w:p>
        </w:tc>
      </w:tr>
      <w:tr w:rsidR="001A5BF2" w:rsidRPr="00EB4EA3" w14:paraId="70E5E933" w14:textId="77777777" w:rsidTr="001A5BF2">
        <w:trPr>
          <w:trHeight w:val="284"/>
        </w:trPr>
        <w:tc>
          <w:tcPr>
            <w:tcW w:w="767" w:type="dxa"/>
            <w:shd w:val="clear" w:color="auto" w:fill="auto"/>
            <w:noWrap/>
            <w:vAlign w:val="center"/>
          </w:tcPr>
          <w:p w14:paraId="622A55AB" w14:textId="7B672570" w:rsidR="001A5BF2" w:rsidRDefault="001A5BF2" w:rsidP="001A5BF2">
            <w:pPr>
              <w:spacing w:line="240" w:lineRule="auto"/>
              <w:jc w:val="center"/>
              <w:rPr>
                <w:rFonts w:cs="Arial"/>
                <w:b/>
                <w:bCs/>
                <w:color w:val="000000"/>
                <w:sz w:val="16"/>
                <w:szCs w:val="16"/>
              </w:rPr>
            </w:pPr>
            <w:r>
              <w:rPr>
                <w:rFonts w:cs="Arial"/>
                <w:b/>
                <w:bCs/>
                <w:color w:val="000000"/>
                <w:sz w:val="16"/>
                <w:szCs w:val="16"/>
              </w:rPr>
              <w:t>4</w:t>
            </w:r>
          </w:p>
        </w:tc>
        <w:tc>
          <w:tcPr>
            <w:tcW w:w="755" w:type="dxa"/>
            <w:shd w:val="clear" w:color="auto" w:fill="auto"/>
            <w:noWrap/>
            <w:vAlign w:val="center"/>
          </w:tcPr>
          <w:p w14:paraId="0D255CB0" w14:textId="2EF4F9BE" w:rsidR="001A5BF2" w:rsidRPr="00CC32E0" w:rsidRDefault="001A5BF2" w:rsidP="001A5BF2">
            <w:pPr>
              <w:spacing w:line="240" w:lineRule="auto"/>
              <w:jc w:val="right"/>
              <w:rPr>
                <w:rFonts w:cs="Arial"/>
                <w:color w:val="000000"/>
                <w:sz w:val="16"/>
                <w:szCs w:val="16"/>
              </w:rPr>
            </w:pPr>
            <w:r>
              <w:rPr>
                <w:rFonts w:cs="Arial"/>
                <w:color w:val="000000"/>
                <w:sz w:val="16"/>
                <w:szCs w:val="16"/>
              </w:rPr>
              <w:t>0,1972</w:t>
            </w:r>
          </w:p>
        </w:tc>
        <w:tc>
          <w:tcPr>
            <w:tcW w:w="755" w:type="dxa"/>
            <w:shd w:val="clear" w:color="auto" w:fill="auto"/>
            <w:noWrap/>
            <w:vAlign w:val="center"/>
          </w:tcPr>
          <w:p w14:paraId="6D617E10" w14:textId="18B22730" w:rsidR="001A5BF2" w:rsidRPr="00CC32E0" w:rsidRDefault="001A5BF2" w:rsidP="001A5BF2">
            <w:pPr>
              <w:spacing w:line="240" w:lineRule="auto"/>
              <w:jc w:val="right"/>
              <w:rPr>
                <w:rFonts w:cs="Arial"/>
                <w:color w:val="000000"/>
                <w:sz w:val="16"/>
                <w:szCs w:val="16"/>
              </w:rPr>
            </w:pPr>
            <w:r>
              <w:rPr>
                <w:rFonts w:cs="Arial"/>
                <w:color w:val="000000"/>
                <w:sz w:val="16"/>
                <w:szCs w:val="16"/>
              </w:rPr>
              <w:t>0,2641</w:t>
            </w:r>
          </w:p>
        </w:tc>
        <w:tc>
          <w:tcPr>
            <w:tcW w:w="755" w:type="dxa"/>
            <w:shd w:val="clear" w:color="auto" w:fill="auto"/>
            <w:noWrap/>
            <w:vAlign w:val="center"/>
          </w:tcPr>
          <w:p w14:paraId="502E1982" w14:textId="6D1AA591" w:rsidR="001A5BF2" w:rsidRPr="00CC32E0" w:rsidRDefault="001A5BF2" w:rsidP="001A5BF2">
            <w:pPr>
              <w:spacing w:line="240" w:lineRule="auto"/>
              <w:jc w:val="right"/>
              <w:rPr>
                <w:rFonts w:cs="Arial"/>
                <w:color w:val="000000"/>
                <w:sz w:val="16"/>
                <w:szCs w:val="16"/>
              </w:rPr>
            </w:pPr>
            <w:r>
              <w:rPr>
                <w:rFonts w:cs="Arial"/>
                <w:color w:val="000000"/>
                <w:sz w:val="16"/>
                <w:szCs w:val="16"/>
              </w:rPr>
              <w:t>0,3029</w:t>
            </w:r>
          </w:p>
        </w:tc>
        <w:tc>
          <w:tcPr>
            <w:tcW w:w="755" w:type="dxa"/>
            <w:shd w:val="clear" w:color="auto" w:fill="auto"/>
            <w:noWrap/>
            <w:vAlign w:val="center"/>
          </w:tcPr>
          <w:p w14:paraId="13956712" w14:textId="0F4CE6AE" w:rsidR="001A5BF2" w:rsidRPr="00CC32E0" w:rsidRDefault="001A5BF2" w:rsidP="001A5BF2">
            <w:pPr>
              <w:spacing w:line="240" w:lineRule="auto"/>
              <w:jc w:val="right"/>
              <w:rPr>
                <w:rFonts w:cs="Arial"/>
                <w:color w:val="000000"/>
                <w:sz w:val="16"/>
                <w:szCs w:val="16"/>
              </w:rPr>
            </w:pPr>
            <w:r>
              <w:rPr>
                <w:rFonts w:cs="Arial"/>
                <w:color w:val="000000"/>
                <w:sz w:val="16"/>
                <w:szCs w:val="16"/>
              </w:rPr>
              <w:t>0,0027</w:t>
            </w:r>
          </w:p>
        </w:tc>
        <w:tc>
          <w:tcPr>
            <w:tcW w:w="755" w:type="dxa"/>
            <w:shd w:val="clear" w:color="auto" w:fill="auto"/>
            <w:noWrap/>
            <w:vAlign w:val="center"/>
          </w:tcPr>
          <w:p w14:paraId="659FE505" w14:textId="1AE42BBA" w:rsidR="001A5BF2" w:rsidRPr="00CC32E0" w:rsidRDefault="001A5BF2" w:rsidP="001A5BF2">
            <w:pPr>
              <w:spacing w:line="240" w:lineRule="auto"/>
              <w:jc w:val="right"/>
              <w:rPr>
                <w:rFonts w:cs="Arial"/>
                <w:color w:val="000000"/>
                <w:sz w:val="16"/>
                <w:szCs w:val="16"/>
              </w:rPr>
            </w:pPr>
            <w:r>
              <w:rPr>
                <w:rFonts w:cs="Arial"/>
                <w:color w:val="000000"/>
                <w:sz w:val="16"/>
                <w:szCs w:val="16"/>
              </w:rPr>
              <w:t>-0,0562</w:t>
            </w:r>
          </w:p>
        </w:tc>
        <w:tc>
          <w:tcPr>
            <w:tcW w:w="755" w:type="dxa"/>
            <w:shd w:val="clear" w:color="auto" w:fill="auto"/>
            <w:noWrap/>
            <w:vAlign w:val="center"/>
          </w:tcPr>
          <w:p w14:paraId="4221D598" w14:textId="2690D05E" w:rsidR="001A5BF2" w:rsidRPr="00CC32E0" w:rsidRDefault="001A5BF2" w:rsidP="001A5BF2">
            <w:pPr>
              <w:spacing w:line="240" w:lineRule="auto"/>
              <w:jc w:val="right"/>
              <w:rPr>
                <w:rFonts w:cs="Arial"/>
                <w:color w:val="000000"/>
                <w:sz w:val="16"/>
                <w:szCs w:val="16"/>
              </w:rPr>
            </w:pPr>
            <w:r>
              <w:rPr>
                <w:rFonts w:cs="Arial"/>
                <w:color w:val="000000"/>
                <w:sz w:val="16"/>
                <w:szCs w:val="16"/>
              </w:rPr>
              <w:t>0,1252</w:t>
            </w:r>
          </w:p>
        </w:tc>
        <w:tc>
          <w:tcPr>
            <w:tcW w:w="755" w:type="dxa"/>
            <w:shd w:val="clear" w:color="auto" w:fill="auto"/>
            <w:noWrap/>
            <w:vAlign w:val="center"/>
          </w:tcPr>
          <w:p w14:paraId="270C0DD3" w14:textId="50DEEAF1" w:rsidR="001A5BF2" w:rsidRPr="00CC32E0" w:rsidRDefault="001A5BF2" w:rsidP="001A5BF2">
            <w:pPr>
              <w:spacing w:line="240" w:lineRule="auto"/>
              <w:jc w:val="right"/>
              <w:rPr>
                <w:rFonts w:cs="Arial"/>
                <w:color w:val="000000"/>
                <w:sz w:val="16"/>
                <w:szCs w:val="16"/>
              </w:rPr>
            </w:pPr>
            <w:r>
              <w:rPr>
                <w:rFonts w:cs="Arial"/>
                <w:color w:val="000000"/>
                <w:sz w:val="16"/>
                <w:szCs w:val="16"/>
              </w:rPr>
              <w:t>-0,2526</w:t>
            </w:r>
          </w:p>
        </w:tc>
        <w:tc>
          <w:tcPr>
            <w:tcW w:w="755" w:type="dxa"/>
            <w:shd w:val="clear" w:color="auto" w:fill="auto"/>
            <w:noWrap/>
            <w:vAlign w:val="center"/>
          </w:tcPr>
          <w:p w14:paraId="147B16D2" w14:textId="6762EDFE" w:rsidR="001A5BF2" w:rsidRPr="00CC32E0" w:rsidRDefault="001A5BF2" w:rsidP="001A5BF2">
            <w:pPr>
              <w:spacing w:line="240" w:lineRule="auto"/>
              <w:jc w:val="right"/>
              <w:rPr>
                <w:rFonts w:cs="Arial"/>
                <w:color w:val="000000"/>
                <w:sz w:val="16"/>
                <w:szCs w:val="16"/>
              </w:rPr>
            </w:pPr>
            <w:r>
              <w:rPr>
                <w:rFonts w:cs="Arial"/>
                <w:color w:val="000000"/>
                <w:sz w:val="16"/>
                <w:szCs w:val="16"/>
              </w:rPr>
              <w:t>0,2609</w:t>
            </w:r>
          </w:p>
        </w:tc>
        <w:tc>
          <w:tcPr>
            <w:tcW w:w="755" w:type="dxa"/>
            <w:shd w:val="clear" w:color="auto" w:fill="auto"/>
            <w:noWrap/>
            <w:vAlign w:val="center"/>
          </w:tcPr>
          <w:p w14:paraId="51272E7C" w14:textId="14A09952" w:rsidR="001A5BF2" w:rsidRPr="00CC32E0" w:rsidRDefault="001A5BF2" w:rsidP="001A5BF2">
            <w:pPr>
              <w:spacing w:line="240" w:lineRule="auto"/>
              <w:jc w:val="right"/>
              <w:rPr>
                <w:rFonts w:cs="Arial"/>
                <w:color w:val="000000"/>
                <w:sz w:val="16"/>
                <w:szCs w:val="16"/>
              </w:rPr>
            </w:pPr>
            <w:r>
              <w:rPr>
                <w:rFonts w:cs="Arial"/>
                <w:color w:val="000000"/>
                <w:sz w:val="16"/>
                <w:szCs w:val="16"/>
              </w:rPr>
              <w:t>0,1911</w:t>
            </w:r>
          </w:p>
        </w:tc>
        <w:tc>
          <w:tcPr>
            <w:tcW w:w="755" w:type="dxa"/>
            <w:shd w:val="clear" w:color="auto" w:fill="auto"/>
            <w:noWrap/>
            <w:vAlign w:val="center"/>
          </w:tcPr>
          <w:p w14:paraId="672F2DBA" w14:textId="15470F8A" w:rsidR="001A5BF2" w:rsidRPr="00CC32E0" w:rsidRDefault="001A5BF2" w:rsidP="001A5BF2">
            <w:pPr>
              <w:spacing w:line="240" w:lineRule="auto"/>
              <w:jc w:val="right"/>
              <w:rPr>
                <w:rFonts w:cs="Arial"/>
                <w:color w:val="000000"/>
                <w:sz w:val="16"/>
                <w:szCs w:val="16"/>
              </w:rPr>
            </w:pPr>
            <w:r>
              <w:rPr>
                <w:rFonts w:cs="Arial"/>
                <w:color w:val="000000"/>
                <w:sz w:val="16"/>
                <w:szCs w:val="16"/>
              </w:rPr>
              <w:t>-0,0158</w:t>
            </w:r>
          </w:p>
        </w:tc>
        <w:tc>
          <w:tcPr>
            <w:tcW w:w="755" w:type="dxa"/>
            <w:shd w:val="clear" w:color="auto" w:fill="auto"/>
            <w:noWrap/>
            <w:vAlign w:val="center"/>
          </w:tcPr>
          <w:p w14:paraId="17FA1AE1" w14:textId="46BBF404" w:rsidR="001A5BF2" w:rsidRPr="00CC32E0" w:rsidRDefault="001A5BF2" w:rsidP="001A5BF2">
            <w:pPr>
              <w:spacing w:line="240" w:lineRule="auto"/>
              <w:jc w:val="right"/>
              <w:rPr>
                <w:rFonts w:cs="Arial"/>
                <w:color w:val="000000"/>
                <w:sz w:val="16"/>
                <w:szCs w:val="16"/>
              </w:rPr>
            </w:pPr>
            <w:r>
              <w:rPr>
                <w:rFonts w:cs="Arial"/>
                <w:color w:val="000000"/>
                <w:sz w:val="16"/>
                <w:szCs w:val="16"/>
              </w:rPr>
              <w:t>-0,2432</w:t>
            </w:r>
          </w:p>
        </w:tc>
      </w:tr>
      <w:tr w:rsidR="001A5BF2" w:rsidRPr="00EB4EA3" w14:paraId="08D2A0E6" w14:textId="77777777" w:rsidTr="001A5BF2">
        <w:trPr>
          <w:trHeight w:val="284"/>
        </w:trPr>
        <w:tc>
          <w:tcPr>
            <w:tcW w:w="767" w:type="dxa"/>
            <w:shd w:val="clear" w:color="auto" w:fill="auto"/>
            <w:noWrap/>
            <w:vAlign w:val="center"/>
          </w:tcPr>
          <w:p w14:paraId="187193CE" w14:textId="3F14280F" w:rsidR="001A5BF2" w:rsidRDefault="001A5BF2" w:rsidP="001A5BF2">
            <w:pPr>
              <w:spacing w:line="240" w:lineRule="auto"/>
              <w:jc w:val="center"/>
              <w:rPr>
                <w:rFonts w:cs="Arial"/>
                <w:b/>
                <w:bCs/>
                <w:color w:val="000000"/>
                <w:sz w:val="16"/>
                <w:szCs w:val="16"/>
              </w:rPr>
            </w:pPr>
            <w:r>
              <w:rPr>
                <w:rFonts w:cs="Arial"/>
                <w:b/>
                <w:bCs/>
                <w:color w:val="000000"/>
                <w:sz w:val="16"/>
                <w:szCs w:val="16"/>
              </w:rPr>
              <w:t>5</w:t>
            </w:r>
          </w:p>
        </w:tc>
        <w:tc>
          <w:tcPr>
            <w:tcW w:w="755" w:type="dxa"/>
            <w:shd w:val="clear" w:color="auto" w:fill="auto"/>
            <w:noWrap/>
            <w:vAlign w:val="center"/>
          </w:tcPr>
          <w:p w14:paraId="58400D9E" w14:textId="4713E64C" w:rsidR="001A5BF2" w:rsidRPr="00CC32E0" w:rsidRDefault="001A5BF2" w:rsidP="001A5BF2">
            <w:pPr>
              <w:spacing w:line="240" w:lineRule="auto"/>
              <w:jc w:val="right"/>
              <w:rPr>
                <w:rFonts w:cs="Arial"/>
                <w:color w:val="000000"/>
                <w:sz w:val="16"/>
                <w:szCs w:val="16"/>
              </w:rPr>
            </w:pPr>
            <w:r>
              <w:rPr>
                <w:rFonts w:cs="Arial"/>
                <w:color w:val="000000"/>
                <w:sz w:val="16"/>
                <w:szCs w:val="16"/>
              </w:rPr>
              <w:t>0,2489</w:t>
            </w:r>
          </w:p>
        </w:tc>
        <w:tc>
          <w:tcPr>
            <w:tcW w:w="755" w:type="dxa"/>
            <w:shd w:val="clear" w:color="auto" w:fill="auto"/>
            <w:noWrap/>
            <w:vAlign w:val="center"/>
          </w:tcPr>
          <w:p w14:paraId="2C5740B0" w14:textId="254B0DBF" w:rsidR="001A5BF2" w:rsidRPr="00CC32E0" w:rsidRDefault="001A5BF2" w:rsidP="001A5BF2">
            <w:pPr>
              <w:spacing w:line="240" w:lineRule="auto"/>
              <w:jc w:val="right"/>
              <w:rPr>
                <w:rFonts w:cs="Arial"/>
                <w:color w:val="000000"/>
                <w:sz w:val="16"/>
                <w:szCs w:val="16"/>
              </w:rPr>
            </w:pPr>
            <w:r>
              <w:rPr>
                <w:rFonts w:cs="Arial"/>
                <w:color w:val="000000"/>
                <w:sz w:val="16"/>
                <w:szCs w:val="16"/>
              </w:rPr>
              <w:t>-0,1724</w:t>
            </w:r>
          </w:p>
        </w:tc>
        <w:tc>
          <w:tcPr>
            <w:tcW w:w="755" w:type="dxa"/>
            <w:shd w:val="clear" w:color="auto" w:fill="auto"/>
            <w:noWrap/>
            <w:vAlign w:val="center"/>
          </w:tcPr>
          <w:p w14:paraId="2A59750F" w14:textId="7F3EEAD1" w:rsidR="001A5BF2" w:rsidRPr="00CC32E0" w:rsidRDefault="001A5BF2" w:rsidP="001A5BF2">
            <w:pPr>
              <w:spacing w:line="240" w:lineRule="auto"/>
              <w:jc w:val="right"/>
              <w:rPr>
                <w:rFonts w:cs="Arial"/>
                <w:color w:val="000000"/>
                <w:sz w:val="16"/>
                <w:szCs w:val="16"/>
              </w:rPr>
            </w:pPr>
            <w:r>
              <w:rPr>
                <w:rFonts w:cs="Arial"/>
                <w:color w:val="000000"/>
                <w:sz w:val="16"/>
                <w:szCs w:val="16"/>
              </w:rPr>
              <w:t>-0,2922</w:t>
            </w:r>
          </w:p>
        </w:tc>
        <w:tc>
          <w:tcPr>
            <w:tcW w:w="755" w:type="dxa"/>
            <w:shd w:val="clear" w:color="auto" w:fill="auto"/>
            <w:noWrap/>
            <w:vAlign w:val="center"/>
          </w:tcPr>
          <w:p w14:paraId="44EC811D" w14:textId="7CEA257A" w:rsidR="001A5BF2" w:rsidRPr="00CC32E0" w:rsidRDefault="001A5BF2" w:rsidP="001A5BF2">
            <w:pPr>
              <w:spacing w:line="240" w:lineRule="auto"/>
              <w:jc w:val="right"/>
              <w:rPr>
                <w:rFonts w:cs="Arial"/>
                <w:color w:val="000000"/>
                <w:sz w:val="16"/>
                <w:szCs w:val="16"/>
              </w:rPr>
            </w:pPr>
            <w:r>
              <w:rPr>
                <w:rFonts w:cs="Arial"/>
                <w:color w:val="000000"/>
                <w:sz w:val="16"/>
                <w:szCs w:val="16"/>
              </w:rPr>
              <w:t>-0,0964</w:t>
            </w:r>
          </w:p>
        </w:tc>
        <w:tc>
          <w:tcPr>
            <w:tcW w:w="755" w:type="dxa"/>
            <w:shd w:val="clear" w:color="auto" w:fill="auto"/>
            <w:noWrap/>
            <w:vAlign w:val="center"/>
          </w:tcPr>
          <w:p w14:paraId="40220602" w14:textId="25A10380" w:rsidR="001A5BF2" w:rsidRPr="00CC32E0" w:rsidRDefault="001A5BF2" w:rsidP="001A5BF2">
            <w:pPr>
              <w:spacing w:line="240" w:lineRule="auto"/>
              <w:jc w:val="right"/>
              <w:rPr>
                <w:rFonts w:cs="Arial"/>
                <w:color w:val="000000"/>
                <w:sz w:val="16"/>
                <w:szCs w:val="16"/>
              </w:rPr>
            </w:pPr>
            <w:r>
              <w:rPr>
                <w:rFonts w:cs="Arial"/>
                <w:color w:val="000000"/>
                <w:sz w:val="16"/>
                <w:szCs w:val="16"/>
              </w:rPr>
              <w:t>-0,0421</w:t>
            </w:r>
          </w:p>
        </w:tc>
        <w:tc>
          <w:tcPr>
            <w:tcW w:w="755" w:type="dxa"/>
            <w:shd w:val="clear" w:color="auto" w:fill="auto"/>
            <w:noWrap/>
            <w:vAlign w:val="center"/>
          </w:tcPr>
          <w:p w14:paraId="744D57B6" w14:textId="5D27CE71" w:rsidR="001A5BF2" w:rsidRPr="00CC32E0" w:rsidRDefault="001A5BF2" w:rsidP="001A5BF2">
            <w:pPr>
              <w:spacing w:line="240" w:lineRule="auto"/>
              <w:jc w:val="right"/>
              <w:rPr>
                <w:rFonts w:cs="Arial"/>
                <w:color w:val="000000"/>
                <w:sz w:val="16"/>
                <w:szCs w:val="16"/>
              </w:rPr>
            </w:pPr>
            <w:r>
              <w:rPr>
                <w:rFonts w:cs="Arial"/>
                <w:color w:val="000000"/>
                <w:sz w:val="16"/>
                <w:szCs w:val="16"/>
              </w:rPr>
              <w:t>-0,1825</w:t>
            </w:r>
          </w:p>
        </w:tc>
        <w:tc>
          <w:tcPr>
            <w:tcW w:w="755" w:type="dxa"/>
            <w:shd w:val="clear" w:color="auto" w:fill="auto"/>
            <w:noWrap/>
            <w:vAlign w:val="center"/>
          </w:tcPr>
          <w:p w14:paraId="562ACAEA" w14:textId="1C6BA6F5" w:rsidR="001A5BF2" w:rsidRPr="00CC32E0" w:rsidRDefault="001A5BF2" w:rsidP="001A5BF2">
            <w:pPr>
              <w:spacing w:line="240" w:lineRule="auto"/>
              <w:jc w:val="right"/>
              <w:rPr>
                <w:rFonts w:cs="Arial"/>
                <w:color w:val="000000"/>
                <w:sz w:val="16"/>
                <w:szCs w:val="16"/>
              </w:rPr>
            </w:pPr>
            <w:r>
              <w:rPr>
                <w:rFonts w:cs="Arial"/>
                <w:color w:val="000000"/>
                <w:sz w:val="16"/>
                <w:szCs w:val="16"/>
              </w:rPr>
              <w:t>0,2483</w:t>
            </w:r>
          </w:p>
        </w:tc>
        <w:tc>
          <w:tcPr>
            <w:tcW w:w="755" w:type="dxa"/>
            <w:shd w:val="clear" w:color="auto" w:fill="auto"/>
            <w:noWrap/>
            <w:vAlign w:val="center"/>
          </w:tcPr>
          <w:p w14:paraId="42B75F21" w14:textId="7680313D" w:rsidR="001A5BF2" w:rsidRPr="00CC32E0" w:rsidRDefault="001A5BF2" w:rsidP="001A5BF2">
            <w:pPr>
              <w:spacing w:line="240" w:lineRule="auto"/>
              <w:jc w:val="right"/>
              <w:rPr>
                <w:rFonts w:cs="Arial"/>
                <w:color w:val="000000"/>
                <w:sz w:val="16"/>
                <w:szCs w:val="16"/>
              </w:rPr>
            </w:pPr>
            <w:r>
              <w:rPr>
                <w:rFonts w:cs="Arial"/>
                <w:color w:val="000000"/>
                <w:sz w:val="16"/>
                <w:szCs w:val="16"/>
              </w:rPr>
              <w:t>-0,1414</w:t>
            </w:r>
          </w:p>
        </w:tc>
        <w:tc>
          <w:tcPr>
            <w:tcW w:w="755" w:type="dxa"/>
            <w:shd w:val="clear" w:color="auto" w:fill="auto"/>
            <w:noWrap/>
            <w:vAlign w:val="center"/>
          </w:tcPr>
          <w:p w14:paraId="0FC952F4" w14:textId="79C72927" w:rsidR="001A5BF2" w:rsidRPr="00CC32E0" w:rsidRDefault="001A5BF2" w:rsidP="001A5BF2">
            <w:pPr>
              <w:spacing w:line="240" w:lineRule="auto"/>
              <w:jc w:val="right"/>
              <w:rPr>
                <w:rFonts w:cs="Arial"/>
                <w:color w:val="000000"/>
                <w:sz w:val="16"/>
                <w:szCs w:val="16"/>
              </w:rPr>
            </w:pPr>
            <w:r>
              <w:rPr>
                <w:rFonts w:cs="Arial"/>
                <w:color w:val="000000"/>
                <w:sz w:val="16"/>
                <w:szCs w:val="16"/>
              </w:rPr>
              <w:t>0,0176</w:t>
            </w:r>
          </w:p>
        </w:tc>
        <w:tc>
          <w:tcPr>
            <w:tcW w:w="755" w:type="dxa"/>
            <w:shd w:val="clear" w:color="auto" w:fill="auto"/>
            <w:noWrap/>
            <w:vAlign w:val="center"/>
          </w:tcPr>
          <w:p w14:paraId="39800593" w14:textId="784372E0" w:rsidR="001A5BF2" w:rsidRPr="00CC32E0" w:rsidRDefault="001A5BF2" w:rsidP="001A5BF2">
            <w:pPr>
              <w:spacing w:line="240" w:lineRule="auto"/>
              <w:jc w:val="right"/>
              <w:rPr>
                <w:rFonts w:cs="Arial"/>
                <w:color w:val="000000"/>
                <w:sz w:val="16"/>
                <w:szCs w:val="16"/>
              </w:rPr>
            </w:pPr>
            <w:r>
              <w:rPr>
                <w:rFonts w:cs="Arial"/>
                <w:color w:val="000000"/>
                <w:sz w:val="16"/>
                <w:szCs w:val="16"/>
              </w:rPr>
              <w:t>-0,2895</w:t>
            </w:r>
          </w:p>
        </w:tc>
        <w:tc>
          <w:tcPr>
            <w:tcW w:w="755" w:type="dxa"/>
            <w:shd w:val="clear" w:color="auto" w:fill="auto"/>
            <w:noWrap/>
            <w:vAlign w:val="center"/>
          </w:tcPr>
          <w:p w14:paraId="7F62B54F" w14:textId="2C083F33" w:rsidR="001A5BF2" w:rsidRPr="00CC32E0" w:rsidRDefault="001A5BF2" w:rsidP="001A5BF2">
            <w:pPr>
              <w:spacing w:line="240" w:lineRule="auto"/>
              <w:jc w:val="right"/>
              <w:rPr>
                <w:rFonts w:cs="Arial"/>
                <w:color w:val="000000"/>
                <w:sz w:val="16"/>
                <w:szCs w:val="16"/>
              </w:rPr>
            </w:pPr>
            <w:r>
              <w:rPr>
                <w:rFonts w:cs="Arial"/>
                <w:color w:val="000000"/>
                <w:sz w:val="16"/>
                <w:szCs w:val="16"/>
              </w:rPr>
              <w:t>0,2394</w:t>
            </w:r>
          </w:p>
        </w:tc>
      </w:tr>
      <w:tr w:rsidR="001A5BF2" w:rsidRPr="00EB4EA3" w14:paraId="72266B02" w14:textId="77777777" w:rsidTr="001A5BF2">
        <w:trPr>
          <w:trHeight w:val="284"/>
        </w:trPr>
        <w:tc>
          <w:tcPr>
            <w:tcW w:w="767" w:type="dxa"/>
            <w:shd w:val="clear" w:color="auto" w:fill="auto"/>
            <w:noWrap/>
            <w:vAlign w:val="center"/>
          </w:tcPr>
          <w:p w14:paraId="735A8620" w14:textId="0351905C" w:rsidR="001A5BF2" w:rsidRDefault="001A5BF2" w:rsidP="001A5BF2">
            <w:pPr>
              <w:spacing w:line="240" w:lineRule="auto"/>
              <w:jc w:val="center"/>
              <w:rPr>
                <w:rFonts w:cs="Arial"/>
                <w:b/>
                <w:bCs/>
                <w:color w:val="000000"/>
                <w:sz w:val="16"/>
                <w:szCs w:val="16"/>
              </w:rPr>
            </w:pPr>
            <w:r>
              <w:rPr>
                <w:rFonts w:cs="Arial"/>
                <w:b/>
                <w:bCs/>
                <w:color w:val="000000"/>
                <w:sz w:val="16"/>
                <w:szCs w:val="16"/>
              </w:rPr>
              <w:t>6</w:t>
            </w:r>
          </w:p>
        </w:tc>
        <w:tc>
          <w:tcPr>
            <w:tcW w:w="755" w:type="dxa"/>
            <w:shd w:val="clear" w:color="auto" w:fill="auto"/>
            <w:noWrap/>
            <w:vAlign w:val="center"/>
          </w:tcPr>
          <w:p w14:paraId="72D86046" w14:textId="23C1E167"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71F257EF" w14:textId="3AFA55A0"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79246B6D" w14:textId="78BC5EB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053A1B54" w14:textId="636CE41C"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21371A31" w14:textId="0B240A62"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59F497E0" w14:textId="55CFDD06"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1773508F" w14:textId="325FE829"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3DE62BCE" w14:textId="35F9903D"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422B5DF8" w14:textId="43512695"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14C0CEA9" w14:textId="4B7AE123"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43C4DB86" w14:textId="7E26B45D"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D31F1E" w14:textId="77777777" w:rsidTr="001A5BF2">
        <w:trPr>
          <w:trHeight w:val="284"/>
        </w:trPr>
        <w:tc>
          <w:tcPr>
            <w:tcW w:w="767" w:type="dxa"/>
            <w:shd w:val="clear" w:color="auto" w:fill="auto"/>
            <w:noWrap/>
            <w:vAlign w:val="center"/>
          </w:tcPr>
          <w:p w14:paraId="5E8EA282" w14:textId="6B1BC2C8" w:rsidR="001A5BF2" w:rsidRDefault="001A5BF2" w:rsidP="001A5BF2">
            <w:pPr>
              <w:spacing w:line="240" w:lineRule="auto"/>
              <w:jc w:val="center"/>
              <w:rPr>
                <w:rFonts w:cs="Arial"/>
                <w:b/>
                <w:bCs/>
                <w:color w:val="000000"/>
                <w:sz w:val="16"/>
                <w:szCs w:val="16"/>
              </w:rPr>
            </w:pPr>
            <w:r>
              <w:rPr>
                <w:rFonts w:cs="Arial"/>
                <w:b/>
                <w:bCs/>
                <w:color w:val="000000"/>
                <w:sz w:val="16"/>
                <w:szCs w:val="16"/>
              </w:rPr>
              <w:t>7</w:t>
            </w:r>
          </w:p>
        </w:tc>
        <w:tc>
          <w:tcPr>
            <w:tcW w:w="755" w:type="dxa"/>
            <w:shd w:val="clear" w:color="auto" w:fill="auto"/>
            <w:noWrap/>
            <w:vAlign w:val="center"/>
          </w:tcPr>
          <w:p w14:paraId="20FD2C12" w14:textId="5BF122EF" w:rsidR="001A5BF2" w:rsidRPr="00CC32E0" w:rsidRDefault="001A5BF2" w:rsidP="001A5BF2">
            <w:pPr>
              <w:spacing w:line="240" w:lineRule="auto"/>
              <w:jc w:val="right"/>
              <w:rPr>
                <w:rFonts w:cs="Arial"/>
                <w:color w:val="000000"/>
                <w:sz w:val="16"/>
                <w:szCs w:val="16"/>
              </w:rPr>
            </w:pPr>
            <w:r>
              <w:rPr>
                <w:rFonts w:cs="Arial"/>
                <w:color w:val="000000"/>
                <w:sz w:val="16"/>
                <w:szCs w:val="16"/>
              </w:rPr>
              <w:t>-0,0945</w:t>
            </w:r>
          </w:p>
        </w:tc>
        <w:tc>
          <w:tcPr>
            <w:tcW w:w="755" w:type="dxa"/>
            <w:shd w:val="clear" w:color="auto" w:fill="auto"/>
            <w:noWrap/>
            <w:vAlign w:val="center"/>
          </w:tcPr>
          <w:p w14:paraId="2B907606" w14:textId="4A1058D5" w:rsidR="001A5BF2" w:rsidRPr="00CC32E0" w:rsidRDefault="001A5BF2" w:rsidP="001A5BF2">
            <w:pPr>
              <w:spacing w:line="240" w:lineRule="auto"/>
              <w:jc w:val="right"/>
              <w:rPr>
                <w:rFonts w:cs="Arial"/>
                <w:color w:val="000000"/>
                <w:sz w:val="16"/>
                <w:szCs w:val="16"/>
              </w:rPr>
            </w:pPr>
            <w:r>
              <w:rPr>
                <w:rFonts w:cs="Arial"/>
                <w:color w:val="000000"/>
                <w:sz w:val="16"/>
                <w:szCs w:val="16"/>
              </w:rPr>
              <w:t>-0,1823</w:t>
            </w:r>
          </w:p>
        </w:tc>
        <w:tc>
          <w:tcPr>
            <w:tcW w:w="755" w:type="dxa"/>
            <w:shd w:val="clear" w:color="auto" w:fill="auto"/>
            <w:noWrap/>
            <w:vAlign w:val="center"/>
          </w:tcPr>
          <w:p w14:paraId="600C8298" w14:textId="02521D44" w:rsidR="001A5BF2" w:rsidRPr="00CC32E0" w:rsidRDefault="001A5BF2" w:rsidP="001A5BF2">
            <w:pPr>
              <w:spacing w:line="240" w:lineRule="auto"/>
              <w:jc w:val="right"/>
              <w:rPr>
                <w:rFonts w:cs="Arial"/>
                <w:color w:val="000000"/>
                <w:sz w:val="16"/>
                <w:szCs w:val="16"/>
              </w:rPr>
            </w:pPr>
            <w:r>
              <w:rPr>
                <w:rFonts w:cs="Arial"/>
                <w:color w:val="000000"/>
                <w:sz w:val="16"/>
                <w:szCs w:val="16"/>
              </w:rPr>
              <w:t>0,3865</w:t>
            </w:r>
          </w:p>
        </w:tc>
        <w:tc>
          <w:tcPr>
            <w:tcW w:w="755" w:type="dxa"/>
            <w:shd w:val="clear" w:color="auto" w:fill="auto"/>
            <w:noWrap/>
            <w:vAlign w:val="center"/>
          </w:tcPr>
          <w:p w14:paraId="5AFAE6D2" w14:textId="6CD9527D" w:rsidR="001A5BF2" w:rsidRPr="00CC32E0" w:rsidRDefault="001A5BF2" w:rsidP="001A5BF2">
            <w:pPr>
              <w:spacing w:line="240" w:lineRule="auto"/>
              <w:jc w:val="right"/>
              <w:rPr>
                <w:rFonts w:cs="Arial"/>
                <w:color w:val="000000"/>
                <w:sz w:val="16"/>
                <w:szCs w:val="16"/>
              </w:rPr>
            </w:pPr>
            <w:r>
              <w:rPr>
                <w:rFonts w:cs="Arial"/>
                <w:color w:val="000000"/>
                <w:sz w:val="16"/>
                <w:szCs w:val="16"/>
              </w:rPr>
              <w:t>-0,2766</w:t>
            </w:r>
          </w:p>
        </w:tc>
        <w:tc>
          <w:tcPr>
            <w:tcW w:w="755" w:type="dxa"/>
            <w:shd w:val="clear" w:color="auto" w:fill="auto"/>
            <w:noWrap/>
            <w:vAlign w:val="center"/>
          </w:tcPr>
          <w:p w14:paraId="6675EBD1" w14:textId="3CCD40EE" w:rsidR="001A5BF2" w:rsidRPr="00CC32E0" w:rsidRDefault="001A5BF2" w:rsidP="001A5BF2">
            <w:pPr>
              <w:spacing w:line="240" w:lineRule="auto"/>
              <w:jc w:val="right"/>
              <w:rPr>
                <w:rFonts w:cs="Arial"/>
                <w:color w:val="000000"/>
                <w:sz w:val="16"/>
                <w:szCs w:val="16"/>
              </w:rPr>
            </w:pPr>
            <w:r>
              <w:rPr>
                <w:rFonts w:cs="Arial"/>
                <w:color w:val="000000"/>
                <w:sz w:val="16"/>
                <w:szCs w:val="16"/>
              </w:rPr>
              <w:t>-0,1106</w:t>
            </w:r>
          </w:p>
        </w:tc>
        <w:tc>
          <w:tcPr>
            <w:tcW w:w="755" w:type="dxa"/>
            <w:shd w:val="clear" w:color="auto" w:fill="auto"/>
            <w:noWrap/>
            <w:vAlign w:val="center"/>
          </w:tcPr>
          <w:p w14:paraId="54E48F7C" w14:textId="33E5B916" w:rsidR="001A5BF2" w:rsidRPr="00CC32E0" w:rsidRDefault="001A5BF2" w:rsidP="001A5BF2">
            <w:pPr>
              <w:spacing w:line="240" w:lineRule="auto"/>
              <w:jc w:val="right"/>
              <w:rPr>
                <w:rFonts w:cs="Arial"/>
                <w:color w:val="000000"/>
                <w:sz w:val="16"/>
                <w:szCs w:val="16"/>
              </w:rPr>
            </w:pPr>
            <w:r>
              <w:rPr>
                <w:rFonts w:cs="Arial"/>
                <w:color w:val="000000"/>
                <w:sz w:val="16"/>
                <w:szCs w:val="16"/>
              </w:rPr>
              <w:t>-0,1118</w:t>
            </w:r>
          </w:p>
        </w:tc>
        <w:tc>
          <w:tcPr>
            <w:tcW w:w="755" w:type="dxa"/>
            <w:shd w:val="clear" w:color="auto" w:fill="auto"/>
            <w:noWrap/>
            <w:vAlign w:val="center"/>
          </w:tcPr>
          <w:p w14:paraId="5F616ABA" w14:textId="34815A4E" w:rsidR="001A5BF2" w:rsidRPr="00CC32E0" w:rsidRDefault="001A5BF2" w:rsidP="001A5BF2">
            <w:pPr>
              <w:spacing w:line="240" w:lineRule="auto"/>
              <w:jc w:val="right"/>
              <w:rPr>
                <w:rFonts w:cs="Arial"/>
                <w:color w:val="000000"/>
                <w:sz w:val="16"/>
                <w:szCs w:val="16"/>
              </w:rPr>
            </w:pPr>
            <w:r>
              <w:rPr>
                <w:rFonts w:cs="Arial"/>
                <w:color w:val="000000"/>
                <w:sz w:val="16"/>
                <w:szCs w:val="16"/>
              </w:rPr>
              <w:t>-0,4330</w:t>
            </w:r>
          </w:p>
        </w:tc>
        <w:tc>
          <w:tcPr>
            <w:tcW w:w="755" w:type="dxa"/>
            <w:shd w:val="clear" w:color="auto" w:fill="auto"/>
            <w:noWrap/>
            <w:vAlign w:val="center"/>
          </w:tcPr>
          <w:p w14:paraId="374843E1" w14:textId="72A7281E" w:rsidR="001A5BF2" w:rsidRPr="00CC32E0" w:rsidRDefault="001A5BF2" w:rsidP="001A5BF2">
            <w:pPr>
              <w:spacing w:line="240" w:lineRule="auto"/>
              <w:jc w:val="right"/>
              <w:rPr>
                <w:rFonts w:cs="Arial"/>
                <w:color w:val="000000"/>
                <w:sz w:val="16"/>
                <w:szCs w:val="16"/>
              </w:rPr>
            </w:pPr>
            <w:r>
              <w:rPr>
                <w:rFonts w:cs="Arial"/>
                <w:color w:val="000000"/>
                <w:sz w:val="16"/>
                <w:szCs w:val="16"/>
              </w:rPr>
              <w:t>-0,3732</w:t>
            </w:r>
          </w:p>
        </w:tc>
        <w:tc>
          <w:tcPr>
            <w:tcW w:w="755" w:type="dxa"/>
            <w:shd w:val="clear" w:color="auto" w:fill="auto"/>
            <w:noWrap/>
            <w:vAlign w:val="center"/>
          </w:tcPr>
          <w:p w14:paraId="6A60CE33" w14:textId="4CDBBB56" w:rsidR="001A5BF2" w:rsidRPr="00CC32E0" w:rsidRDefault="001A5BF2" w:rsidP="001A5BF2">
            <w:pPr>
              <w:spacing w:line="240" w:lineRule="auto"/>
              <w:jc w:val="right"/>
              <w:rPr>
                <w:rFonts w:cs="Arial"/>
                <w:color w:val="000000"/>
                <w:sz w:val="16"/>
                <w:szCs w:val="16"/>
              </w:rPr>
            </w:pPr>
            <w:r>
              <w:rPr>
                <w:rFonts w:cs="Arial"/>
                <w:color w:val="000000"/>
                <w:sz w:val="16"/>
                <w:szCs w:val="16"/>
              </w:rPr>
              <w:t>-0,0310</w:t>
            </w:r>
          </w:p>
        </w:tc>
        <w:tc>
          <w:tcPr>
            <w:tcW w:w="755" w:type="dxa"/>
            <w:shd w:val="clear" w:color="auto" w:fill="auto"/>
            <w:noWrap/>
            <w:vAlign w:val="center"/>
          </w:tcPr>
          <w:p w14:paraId="1ED374F6" w14:textId="5BAD9791" w:rsidR="001A5BF2" w:rsidRPr="00CC32E0" w:rsidRDefault="001A5BF2" w:rsidP="001A5BF2">
            <w:pPr>
              <w:spacing w:line="240" w:lineRule="auto"/>
              <w:jc w:val="right"/>
              <w:rPr>
                <w:rFonts w:cs="Arial"/>
                <w:color w:val="000000"/>
                <w:sz w:val="16"/>
                <w:szCs w:val="16"/>
              </w:rPr>
            </w:pPr>
            <w:r>
              <w:rPr>
                <w:rFonts w:cs="Arial"/>
                <w:color w:val="000000"/>
                <w:sz w:val="16"/>
                <w:szCs w:val="16"/>
              </w:rPr>
              <w:t>-0,2347</w:t>
            </w:r>
          </w:p>
        </w:tc>
        <w:tc>
          <w:tcPr>
            <w:tcW w:w="755" w:type="dxa"/>
            <w:shd w:val="clear" w:color="auto" w:fill="auto"/>
            <w:noWrap/>
            <w:vAlign w:val="center"/>
          </w:tcPr>
          <w:p w14:paraId="313AD391" w14:textId="687FA951" w:rsidR="001A5BF2" w:rsidRPr="00CC32E0" w:rsidRDefault="001A5BF2" w:rsidP="001A5BF2">
            <w:pPr>
              <w:spacing w:line="240" w:lineRule="auto"/>
              <w:jc w:val="right"/>
              <w:rPr>
                <w:rFonts w:cs="Arial"/>
                <w:color w:val="000000"/>
                <w:sz w:val="16"/>
                <w:szCs w:val="16"/>
              </w:rPr>
            </w:pPr>
            <w:r>
              <w:rPr>
                <w:rFonts w:cs="Arial"/>
                <w:color w:val="000000"/>
                <w:sz w:val="16"/>
                <w:szCs w:val="16"/>
              </w:rPr>
              <w:t>0,1119</w:t>
            </w:r>
          </w:p>
        </w:tc>
      </w:tr>
      <w:tr w:rsidR="001A5BF2" w:rsidRPr="00EB4EA3" w14:paraId="32EC556C" w14:textId="77777777" w:rsidTr="001A5BF2">
        <w:trPr>
          <w:trHeight w:val="284"/>
        </w:trPr>
        <w:tc>
          <w:tcPr>
            <w:tcW w:w="767" w:type="dxa"/>
            <w:shd w:val="clear" w:color="auto" w:fill="auto"/>
            <w:noWrap/>
            <w:vAlign w:val="center"/>
          </w:tcPr>
          <w:p w14:paraId="665DDD8B" w14:textId="230C56B1" w:rsidR="001A5BF2" w:rsidRDefault="001A5BF2" w:rsidP="001A5BF2">
            <w:pPr>
              <w:spacing w:line="240" w:lineRule="auto"/>
              <w:jc w:val="center"/>
              <w:rPr>
                <w:rFonts w:cs="Arial"/>
                <w:b/>
                <w:bCs/>
                <w:color w:val="000000"/>
                <w:sz w:val="16"/>
                <w:szCs w:val="16"/>
              </w:rPr>
            </w:pPr>
            <w:r>
              <w:rPr>
                <w:rFonts w:cs="Arial"/>
                <w:b/>
                <w:bCs/>
                <w:color w:val="000000"/>
                <w:sz w:val="16"/>
                <w:szCs w:val="16"/>
              </w:rPr>
              <w:t>8</w:t>
            </w:r>
          </w:p>
        </w:tc>
        <w:tc>
          <w:tcPr>
            <w:tcW w:w="755" w:type="dxa"/>
            <w:shd w:val="clear" w:color="auto" w:fill="auto"/>
            <w:noWrap/>
            <w:vAlign w:val="center"/>
          </w:tcPr>
          <w:p w14:paraId="3A090A84" w14:textId="0F881089" w:rsidR="001A5BF2" w:rsidRPr="00CC32E0" w:rsidRDefault="001A5BF2" w:rsidP="001A5BF2">
            <w:pPr>
              <w:spacing w:line="240" w:lineRule="auto"/>
              <w:jc w:val="right"/>
              <w:rPr>
                <w:rFonts w:cs="Arial"/>
                <w:color w:val="000000"/>
                <w:sz w:val="16"/>
                <w:szCs w:val="16"/>
              </w:rPr>
            </w:pPr>
            <w:r>
              <w:rPr>
                <w:rFonts w:cs="Arial"/>
                <w:color w:val="000000"/>
                <w:sz w:val="16"/>
                <w:szCs w:val="16"/>
              </w:rPr>
              <w:t>0,3254</w:t>
            </w:r>
          </w:p>
        </w:tc>
        <w:tc>
          <w:tcPr>
            <w:tcW w:w="755" w:type="dxa"/>
            <w:shd w:val="clear" w:color="auto" w:fill="auto"/>
            <w:noWrap/>
            <w:vAlign w:val="center"/>
          </w:tcPr>
          <w:p w14:paraId="07E54ECF" w14:textId="7DD97BAA" w:rsidR="001A5BF2" w:rsidRPr="00CC32E0" w:rsidRDefault="001A5BF2" w:rsidP="001A5BF2">
            <w:pPr>
              <w:spacing w:line="240" w:lineRule="auto"/>
              <w:jc w:val="right"/>
              <w:rPr>
                <w:rFonts w:cs="Arial"/>
                <w:color w:val="000000"/>
                <w:sz w:val="16"/>
                <w:szCs w:val="16"/>
              </w:rPr>
            </w:pPr>
            <w:r>
              <w:rPr>
                <w:rFonts w:cs="Arial"/>
                <w:color w:val="000000"/>
                <w:sz w:val="16"/>
                <w:szCs w:val="16"/>
              </w:rPr>
              <w:t>-0,0898</w:t>
            </w:r>
          </w:p>
        </w:tc>
        <w:tc>
          <w:tcPr>
            <w:tcW w:w="755" w:type="dxa"/>
            <w:shd w:val="clear" w:color="auto" w:fill="auto"/>
            <w:noWrap/>
            <w:vAlign w:val="center"/>
          </w:tcPr>
          <w:p w14:paraId="030D2169" w14:textId="4FE95730" w:rsidR="001A5BF2" w:rsidRPr="00CC32E0" w:rsidRDefault="001A5BF2" w:rsidP="001A5BF2">
            <w:pPr>
              <w:spacing w:line="240" w:lineRule="auto"/>
              <w:jc w:val="right"/>
              <w:rPr>
                <w:rFonts w:cs="Arial"/>
                <w:color w:val="000000"/>
                <w:sz w:val="16"/>
                <w:szCs w:val="16"/>
              </w:rPr>
            </w:pPr>
            <w:r>
              <w:rPr>
                <w:rFonts w:cs="Arial"/>
                <w:color w:val="000000"/>
                <w:sz w:val="16"/>
                <w:szCs w:val="16"/>
              </w:rPr>
              <w:t>0,0359</w:t>
            </w:r>
          </w:p>
        </w:tc>
        <w:tc>
          <w:tcPr>
            <w:tcW w:w="755" w:type="dxa"/>
            <w:shd w:val="clear" w:color="auto" w:fill="auto"/>
            <w:noWrap/>
            <w:vAlign w:val="center"/>
          </w:tcPr>
          <w:p w14:paraId="29C77431" w14:textId="565AF002" w:rsidR="001A5BF2" w:rsidRPr="00CC32E0" w:rsidRDefault="001A5BF2" w:rsidP="001A5BF2">
            <w:pPr>
              <w:spacing w:line="240" w:lineRule="auto"/>
              <w:jc w:val="right"/>
              <w:rPr>
                <w:rFonts w:cs="Arial"/>
                <w:color w:val="000000"/>
                <w:sz w:val="16"/>
                <w:szCs w:val="16"/>
              </w:rPr>
            </w:pPr>
            <w:r>
              <w:rPr>
                <w:rFonts w:cs="Arial"/>
                <w:color w:val="000000"/>
                <w:sz w:val="16"/>
                <w:szCs w:val="16"/>
              </w:rPr>
              <w:t>0,3874</w:t>
            </w:r>
          </w:p>
        </w:tc>
        <w:tc>
          <w:tcPr>
            <w:tcW w:w="755" w:type="dxa"/>
            <w:shd w:val="clear" w:color="auto" w:fill="auto"/>
            <w:noWrap/>
            <w:vAlign w:val="center"/>
          </w:tcPr>
          <w:p w14:paraId="63C1345F" w14:textId="657C8F51" w:rsidR="001A5BF2" w:rsidRPr="00CC32E0" w:rsidRDefault="001A5BF2" w:rsidP="001A5BF2">
            <w:pPr>
              <w:spacing w:line="240" w:lineRule="auto"/>
              <w:jc w:val="right"/>
              <w:rPr>
                <w:rFonts w:cs="Arial"/>
                <w:color w:val="000000"/>
                <w:sz w:val="16"/>
                <w:szCs w:val="16"/>
              </w:rPr>
            </w:pPr>
            <w:r>
              <w:rPr>
                <w:rFonts w:cs="Arial"/>
                <w:color w:val="000000"/>
                <w:sz w:val="16"/>
                <w:szCs w:val="16"/>
              </w:rPr>
              <w:t>-0,0636</w:t>
            </w:r>
          </w:p>
        </w:tc>
        <w:tc>
          <w:tcPr>
            <w:tcW w:w="755" w:type="dxa"/>
            <w:shd w:val="clear" w:color="auto" w:fill="auto"/>
            <w:noWrap/>
            <w:vAlign w:val="center"/>
          </w:tcPr>
          <w:p w14:paraId="060316AD" w14:textId="01318EAF"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3F89AF7B" w14:textId="391944A3" w:rsidR="001A5BF2" w:rsidRPr="00CC32E0" w:rsidRDefault="001A5BF2" w:rsidP="001A5BF2">
            <w:pPr>
              <w:spacing w:line="240" w:lineRule="auto"/>
              <w:jc w:val="right"/>
              <w:rPr>
                <w:rFonts w:cs="Arial"/>
                <w:color w:val="000000"/>
                <w:sz w:val="16"/>
                <w:szCs w:val="16"/>
              </w:rPr>
            </w:pPr>
            <w:r>
              <w:rPr>
                <w:rFonts w:cs="Arial"/>
                <w:color w:val="000000"/>
                <w:sz w:val="16"/>
                <w:szCs w:val="16"/>
              </w:rPr>
              <w:t>0,1102</w:t>
            </w:r>
          </w:p>
        </w:tc>
        <w:tc>
          <w:tcPr>
            <w:tcW w:w="755" w:type="dxa"/>
            <w:shd w:val="clear" w:color="auto" w:fill="auto"/>
            <w:noWrap/>
            <w:vAlign w:val="center"/>
          </w:tcPr>
          <w:p w14:paraId="201DEA36" w14:textId="349EE2C1" w:rsidR="001A5BF2" w:rsidRPr="00CC32E0" w:rsidRDefault="001A5BF2" w:rsidP="001A5BF2">
            <w:pPr>
              <w:spacing w:line="240" w:lineRule="auto"/>
              <w:jc w:val="right"/>
              <w:rPr>
                <w:rFonts w:cs="Arial"/>
                <w:color w:val="000000"/>
                <w:sz w:val="16"/>
                <w:szCs w:val="16"/>
              </w:rPr>
            </w:pPr>
            <w:r>
              <w:rPr>
                <w:rFonts w:cs="Arial"/>
                <w:color w:val="000000"/>
                <w:sz w:val="16"/>
                <w:szCs w:val="16"/>
              </w:rPr>
              <w:t>0,1945</w:t>
            </w:r>
          </w:p>
        </w:tc>
        <w:tc>
          <w:tcPr>
            <w:tcW w:w="755" w:type="dxa"/>
            <w:shd w:val="clear" w:color="auto" w:fill="auto"/>
            <w:noWrap/>
            <w:vAlign w:val="center"/>
          </w:tcPr>
          <w:p w14:paraId="36AEDC01" w14:textId="6871C298" w:rsidR="001A5BF2" w:rsidRPr="00CC32E0" w:rsidRDefault="001A5BF2" w:rsidP="001A5BF2">
            <w:pPr>
              <w:spacing w:line="240" w:lineRule="auto"/>
              <w:jc w:val="right"/>
              <w:rPr>
                <w:rFonts w:cs="Arial"/>
                <w:color w:val="000000"/>
                <w:sz w:val="16"/>
                <w:szCs w:val="16"/>
              </w:rPr>
            </w:pPr>
            <w:r>
              <w:rPr>
                <w:rFonts w:cs="Arial"/>
                <w:color w:val="000000"/>
                <w:sz w:val="16"/>
                <w:szCs w:val="16"/>
              </w:rPr>
              <w:t>-0,0153</w:t>
            </w:r>
          </w:p>
        </w:tc>
        <w:tc>
          <w:tcPr>
            <w:tcW w:w="755" w:type="dxa"/>
            <w:shd w:val="clear" w:color="auto" w:fill="auto"/>
            <w:noWrap/>
            <w:vAlign w:val="center"/>
          </w:tcPr>
          <w:p w14:paraId="6D3AE9A7" w14:textId="00A7CFA1" w:rsidR="001A5BF2" w:rsidRPr="00CC32E0" w:rsidRDefault="001A5BF2" w:rsidP="001A5BF2">
            <w:pPr>
              <w:spacing w:line="240" w:lineRule="auto"/>
              <w:jc w:val="right"/>
              <w:rPr>
                <w:rFonts w:cs="Arial"/>
                <w:color w:val="000000"/>
                <w:sz w:val="16"/>
                <w:szCs w:val="16"/>
              </w:rPr>
            </w:pPr>
            <w:r>
              <w:rPr>
                <w:rFonts w:cs="Arial"/>
                <w:color w:val="000000"/>
                <w:sz w:val="16"/>
                <w:szCs w:val="16"/>
              </w:rPr>
              <w:t>0,4668</w:t>
            </w:r>
          </w:p>
        </w:tc>
        <w:tc>
          <w:tcPr>
            <w:tcW w:w="755" w:type="dxa"/>
            <w:shd w:val="clear" w:color="auto" w:fill="auto"/>
            <w:noWrap/>
            <w:vAlign w:val="center"/>
          </w:tcPr>
          <w:p w14:paraId="08229CF7" w14:textId="45C9D6CD" w:rsidR="001A5BF2" w:rsidRPr="00CC32E0" w:rsidRDefault="001A5BF2" w:rsidP="001A5BF2">
            <w:pPr>
              <w:spacing w:line="240" w:lineRule="auto"/>
              <w:jc w:val="right"/>
              <w:rPr>
                <w:rFonts w:cs="Arial"/>
                <w:color w:val="000000"/>
                <w:sz w:val="16"/>
                <w:szCs w:val="16"/>
              </w:rPr>
            </w:pPr>
            <w:r>
              <w:rPr>
                <w:rFonts w:cs="Arial"/>
                <w:color w:val="000000"/>
                <w:sz w:val="16"/>
                <w:szCs w:val="16"/>
              </w:rPr>
              <w:t>0,4269</w:t>
            </w:r>
          </w:p>
        </w:tc>
      </w:tr>
      <w:tr w:rsidR="001A5BF2" w:rsidRPr="00EB4EA3" w14:paraId="1BC9CC50" w14:textId="77777777" w:rsidTr="001A5BF2">
        <w:trPr>
          <w:trHeight w:val="284"/>
        </w:trPr>
        <w:tc>
          <w:tcPr>
            <w:tcW w:w="767" w:type="dxa"/>
            <w:shd w:val="clear" w:color="auto" w:fill="auto"/>
            <w:noWrap/>
            <w:vAlign w:val="center"/>
          </w:tcPr>
          <w:p w14:paraId="43D3B344" w14:textId="2B667B3A" w:rsidR="001A5BF2" w:rsidRDefault="001A5BF2" w:rsidP="001A5BF2">
            <w:pPr>
              <w:spacing w:line="240" w:lineRule="auto"/>
              <w:jc w:val="center"/>
              <w:rPr>
                <w:rFonts w:cs="Arial"/>
                <w:b/>
                <w:bCs/>
                <w:color w:val="000000"/>
                <w:sz w:val="16"/>
                <w:szCs w:val="16"/>
              </w:rPr>
            </w:pPr>
            <w:r>
              <w:rPr>
                <w:rFonts w:cs="Arial"/>
                <w:b/>
                <w:bCs/>
                <w:color w:val="000000"/>
                <w:sz w:val="16"/>
                <w:szCs w:val="16"/>
              </w:rPr>
              <w:t>9</w:t>
            </w:r>
          </w:p>
        </w:tc>
        <w:tc>
          <w:tcPr>
            <w:tcW w:w="755" w:type="dxa"/>
            <w:shd w:val="clear" w:color="auto" w:fill="auto"/>
            <w:noWrap/>
            <w:vAlign w:val="center"/>
          </w:tcPr>
          <w:p w14:paraId="2B910A0D" w14:textId="6C5D2438" w:rsidR="001A5BF2" w:rsidRPr="00CC32E0" w:rsidRDefault="001A5BF2" w:rsidP="001A5BF2">
            <w:pPr>
              <w:spacing w:line="240" w:lineRule="auto"/>
              <w:jc w:val="right"/>
              <w:rPr>
                <w:rFonts w:cs="Arial"/>
                <w:color w:val="000000"/>
                <w:sz w:val="16"/>
                <w:szCs w:val="16"/>
              </w:rPr>
            </w:pPr>
            <w:r>
              <w:rPr>
                <w:rFonts w:cs="Arial"/>
                <w:color w:val="000000"/>
                <w:sz w:val="16"/>
                <w:szCs w:val="16"/>
              </w:rPr>
              <w:t>-0,2309</w:t>
            </w:r>
          </w:p>
        </w:tc>
        <w:tc>
          <w:tcPr>
            <w:tcW w:w="755" w:type="dxa"/>
            <w:shd w:val="clear" w:color="auto" w:fill="auto"/>
            <w:noWrap/>
            <w:vAlign w:val="center"/>
          </w:tcPr>
          <w:p w14:paraId="763B6019" w14:textId="534666AD" w:rsidR="001A5BF2" w:rsidRPr="00CC32E0" w:rsidRDefault="001A5BF2" w:rsidP="001A5BF2">
            <w:pPr>
              <w:spacing w:line="240" w:lineRule="auto"/>
              <w:jc w:val="right"/>
              <w:rPr>
                <w:rFonts w:cs="Arial"/>
                <w:color w:val="000000"/>
                <w:sz w:val="16"/>
                <w:szCs w:val="16"/>
              </w:rPr>
            </w:pPr>
            <w:r>
              <w:rPr>
                <w:rFonts w:cs="Arial"/>
                <w:color w:val="000000"/>
                <w:sz w:val="16"/>
                <w:szCs w:val="16"/>
              </w:rPr>
              <w:t>0,2721</w:t>
            </w:r>
          </w:p>
        </w:tc>
        <w:tc>
          <w:tcPr>
            <w:tcW w:w="755" w:type="dxa"/>
            <w:shd w:val="clear" w:color="auto" w:fill="auto"/>
            <w:noWrap/>
            <w:vAlign w:val="center"/>
          </w:tcPr>
          <w:p w14:paraId="5EE294F1" w14:textId="2E915CFB" w:rsidR="001A5BF2" w:rsidRPr="00CC32E0" w:rsidRDefault="001A5BF2" w:rsidP="001A5BF2">
            <w:pPr>
              <w:spacing w:line="240" w:lineRule="auto"/>
              <w:jc w:val="right"/>
              <w:rPr>
                <w:rFonts w:cs="Arial"/>
                <w:color w:val="000000"/>
                <w:sz w:val="16"/>
                <w:szCs w:val="16"/>
              </w:rPr>
            </w:pPr>
            <w:r>
              <w:rPr>
                <w:rFonts w:cs="Arial"/>
                <w:color w:val="000000"/>
                <w:sz w:val="16"/>
                <w:szCs w:val="16"/>
              </w:rPr>
              <w:t>-0,4224</w:t>
            </w:r>
          </w:p>
        </w:tc>
        <w:tc>
          <w:tcPr>
            <w:tcW w:w="755" w:type="dxa"/>
            <w:shd w:val="clear" w:color="auto" w:fill="auto"/>
            <w:noWrap/>
            <w:vAlign w:val="center"/>
          </w:tcPr>
          <w:p w14:paraId="3578D71D" w14:textId="7FBE077A" w:rsidR="001A5BF2" w:rsidRPr="00CC32E0" w:rsidRDefault="001A5BF2" w:rsidP="001A5BF2">
            <w:pPr>
              <w:spacing w:line="240" w:lineRule="auto"/>
              <w:jc w:val="right"/>
              <w:rPr>
                <w:rFonts w:cs="Arial"/>
                <w:color w:val="000000"/>
                <w:sz w:val="16"/>
                <w:szCs w:val="16"/>
              </w:rPr>
            </w:pPr>
            <w:r>
              <w:rPr>
                <w:rFonts w:cs="Arial"/>
                <w:color w:val="000000"/>
                <w:sz w:val="16"/>
                <w:szCs w:val="16"/>
              </w:rPr>
              <w:t>-0,1108</w:t>
            </w:r>
          </w:p>
        </w:tc>
        <w:tc>
          <w:tcPr>
            <w:tcW w:w="755" w:type="dxa"/>
            <w:shd w:val="clear" w:color="auto" w:fill="auto"/>
            <w:noWrap/>
            <w:vAlign w:val="center"/>
          </w:tcPr>
          <w:p w14:paraId="77E14D25" w14:textId="69C6366C"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19598DF0" w14:textId="74D44301" w:rsidR="001A5BF2" w:rsidRPr="00CC32E0" w:rsidRDefault="001A5BF2" w:rsidP="001A5BF2">
            <w:pPr>
              <w:spacing w:line="240" w:lineRule="auto"/>
              <w:jc w:val="right"/>
              <w:rPr>
                <w:rFonts w:cs="Arial"/>
                <w:color w:val="000000"/>
                <w:sz w:val="16"/>
                <w:szCs w:val="16"/>
              </w:rPr>
            </w:pPr>
            <w:r>
              <w:rPr>
                <w:rFonts w:cs="Arial"/>
                <w:color w:val="000000"/>
                <w:sz w:val="16"/>
                <w:szCs w:val="16"/>
              </w:rPr>
              <w:t>-0,0624</w:t>
            </w:r>
          </w:p>
        </w:tc>
        <w:tc>
          <w:tcPr>
            <w:tcW w:w="755" w:type="dxa"/>
            <w:shd w:val="clear" w:color="auto" w:fill="auto"/>
            <w:noWrap/>
            <w:vAlign w:val="center"/>
          </w:tcPr>
          <w:p w14:paraId="1BA6EFA8" w14:textId="4F9BB633" w:rsidR="001A5BF2" w:rsidRPr="00CC32E0" w:rsidRDefault="001A5BF2" w:rsidP="001A5BF2">
            <w:pPr>
              <w:spacing w:line="240" w:lineRule="auto"/>
              <w:jc w:val="right"/>
              <w:rPr>
                <w:rFonts w:cs="Arial"/>
                <w:color w:val="000000"/>
                <w:sz w:val="16"/>
                <w:szCs w:val="16"/>
              </w:rPr>
            </w:pPr>
            <w:r>
              <w:rPr>
                <w:rFonts w:cs="Arial"/>
                <w:color w:val="000000"/>
                <w:sz w:val="16"/>
                <w:szCs w:val="16"/>
              </w:rPr>
              <w:t>0,3228</w:t>
            </w:r>
          </w:p>
        </w:tc>
        <w:tc>
          <w:tcPr>
            <w:tcW w:w="755" w:type="dxa"/>
            <w:shd w:val="clear" w:color="auto" w:fill="auto"/>
            <w:noWrap/>
            <w:vAlign w:val="center"/>
          </w:tcPr>
          <w:p w14:paraId="6E44ADBC" w14:textId="3BCF801B" w:rsidR="001A5BF2" w:rsidRPr="00CC32E0" w:rsidRDefault="001A5BF2" w:rsidP="001A5BF2">
            <w:pPr>
              <w:spacing w:line="240" w:lineRule="auto"/>
              <w:jc w:val="right"/>
              <w:rPr>
                <w:rFonts w:cs="Arial"/>
                <w:color w:val="000000"/>
                <w:sz w:val="16"/>
                <w:szCs w:val="16"/>
              </w:rPr>
            </w:pPr>
            <w:r>
              <w:rPr>
                <w:rFonts w:cs="Arial"/>
                <w:color w:val="000000"/>
                <w:sz w:val="16"/>
                <w:szCs w:val="16"/>
              </w:rPr>
              <w:t>0,1787</w:t>
            </w:r>
          </w:p>
        </w:tc>
        <w:tc>
          <w:tcPr>
            <w:tcW w:w="755" w:type="dxa"/>
            <w:shd w:val="clear" w:color="auto" w:fill="auto"/>
            <w:noWrap/>
            <w:vAlign w:val="center"/>
          </w:tcPr>
          <w:p w14:paraId="5BC9FDDB" w14:textId="1ACEF62D" w:rsidR="001A5BF2" w:rsidRPr="00CC32E0" w:rsidRDefault="001A5BF2" w:rsidP="001A5BF2">
            <w:pPr>
              <w:spacing w:line="240" w:lineRule="auto"/>
              <w:jc w:val="right"/>
              <w:rPr>
                <w:rFonts w:cs="Arial"/>
                <w:color w:val="000000"/>
                <w:sz w:val="16"/>
                <w:szCs w:val="16"/>
              </w:rPr>
            </w:pPr>
            <w:r>
              <w:rPr>
                <w:rFonts w:cs="Arial"/>
                <w:color w:val="000000"/>
                <w:sz w:val="16"/>
                <w:szCs w:val="16"/>
              </w:rPr>
              <w:t>0,0463</w:t>
            </w:r>
          </w:p>
        </w:tc>
        <w:tc>
          <w:tcPr>
            <w:tcW w:w="755" w:type="dxa"/>
            <w:shd w:val="clear" w:color="auto" w:fill="auto"/>
            <w:noWrap/>
            <w:vAlign w:val="center"/>
          </w:tcPr>
          <w:p w14:paraId="6F1C9E6F" w14:textId="3827EBEB"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37F70D66" w14:textId="0049D76D" w:rsidR="001A5BF2" w:rsidRPr="00CC32E0" w:rsidRDefault="001A5BF2" w:rsidP="001A5BF2">
            <w:pPr>
              <w:spacing w:line="240" w:lineRule="auto"/>
              <w:jc w:val="right"/>
              <w:rPr>
                <w:rFonts w:cs="Arial"/>
                <w:color w:val="000000"/>
                <w:sz w:val="16"/>
                <w:szCs w:val="16"/>
              </w:rPr>
            </w:pPr>
            <w:r>
              <w:rPr>
                <w:rFonts w:cs="Arial"/>
                <w:color w:val="000000"/>
                <w:sz w:val="16"/>
                <w:szCs w:val="16"/>
              </w:rPr>
              <w:t>-0,5388</w:t>
            </w:r>
          </w:p>
        </w:tc>
      </w:tr>
      <w:tr w:rsidR="001A5BF2" w:rsidRPr="00EB4EA3" w14:paraId="0491EC96" w14:textId="77777777" w:rsidTr="001A5BF2">
        <w:trPr>
          <w:trHeight w:val="284"/>
        </w:trPr>
        <w:tc>
          <w:tcPr>
            <w:tcW w:w="767" w:type="dxa"/>
            <w:shd w:val="clear" w:color="auto" w:fill="auto"/>
            <w:noWrap/>
            <w:vAlign w:val="center"/>
          </w:tcPr>
          <w:p w14:paraId="42971C6F" w14:textId="20D68A18" w:rsidR="001A5BF2" w:rsidRDefault="001A5BF2" w:rsidP="001A5BF2">
            <w:pPr>
              <w:spacing w:line="240" w:lineRule="auto"/>
              <w:jc w:val="center"/>
              <w:rPr>
                <w:rFonts w:cs="Arial"/>
                <w:b/>
                <w:bCs/>
                <w:color w:val="000000"/>
                <w:sz w:val="16"/>
                <w:szCs w:val="16"/>
              </w:rPr>
            </w:pPr>
            <w:r>
              <w:rPr>
                <w:rFonts w:cs="Arial"/>
                <w:b/>
                <w:bCs/>
                <w:color w:val="000000"/>
                <w:sz w:val="16"/>
                <w:szCs w:val="16"/>
              </w:rPr>
              <w:t>10</w:t>
            </w:r>
          </w:p>
        </w:tc>
        <w:tc>
          <w:tcPr>
            <w:tcW w:w="755" w:type="dxa"/>
            <w:shd w:val="clear" w:color="auto" w:fill="auto"/>
            <w:noWrap/>
            <w:vAlign w:val="center"/>
          </w:tcPr>
          <w:p w14:paraId="3A2AB367" w14:textId="6AC37D48" w:rsidR="001A5BF2" w:rsidRPr="00CC32E0" w:rsidRDefault="001A5BF2" w:rsidP="001A5BF2">
            <w:pPr>
              <w:spacing w:line="240" w:lineRule="auto"/>
              <w:jc w:val="right"/>
              <w:rPr>
                <w:rFonts w:cs="Arial"/>
                <w:color w:val="000000"/>
                <w:sz w:val="16"/>
                <w:szCs w:val="16"/>
              </w:rPr>
            </w:pPr>
            <w:r>
              <w:rPr>
                <w:rFonts w:cs="Arial"/>
                <w:color w:val="000000"/>
                <w:sz w:val="16"/>
                <w:szCs w:val="16"/>
              </w:rPr>
              <w:t>0,1968</w:t>
            </w:r>
          </w:p>
        </w:tc>
        <w:tc>
          <w:tcPr>
            <w:tcW w:w="755" w:type="dxa"/>
            <w:shd w:val="clear" w:color="auto" w:fill="auto"/>
            <w:noWrap/>
            <w:vAlign w:val="center"/>
          </w:tcPr>
          <w:p w14:paraId="13315189" w14:textId="606AD12B" w:rsidR="001A5BF2" w:rsidRPr="00CC32E0" w:rsidRDefault="001A5BF2" w:rsidP="001A5BF2">
            <w:pPr>
              <w:spacing w:line="240" w:lineRule="auto"/>
              <w:jc w:val="right"/>
              <w:rPr>
                <w:rFonts w:cs="Arial"/>
                <w:color w:val="000000"/>
                <w:sz w:val="16"/>
                <w:szCs w:val="16"/>
              </w:rPr>
            </w:pPr>
            <w:r>
              <w:rPr>
                <w:rFonts w:cs="Arial"/>
                <w:color w:val="000000"/>
                <w:sz w:val="16"/>
                <w:szCs w:val="16"/>
              </w:rPr>
              <w:t>-0,1982</w:t>
            </w:r>
          </w:p>
        </w:tc>
        <w:tc>
          <w:tcPr>
            <w:tcW w:w="755" w:type="dxa"/>
            <w:shd w:val="clear" w:color="auto" w:fill="auto"/>
            <w:noWrap/>
            <w:vAlign w:val="center"/>
          </w:tcPr>
          <w:p w14:paraId="6611A373" w14:textId="4DF21297"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shd w:val="clear" w:color="auto" w:fill="auto"/>
            <w:noWrap/>
            <w:vAlign w:val="center"/>
          </w:tcPr>
          <w:p w14:paraId="4DB852D6" w14:textId="13C5EF3C" w:rsidR="001A5BF2" w:rsidRPr="00CC32E0" w:rsidRDefault="001A5BF2" w:rsidP="001A5BF2">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tcPr>
          <w:p w14:paraId="334EB056" w14:textId="2575E7F2" w:rsidR="001A5BF2" w:rsidRPr="00CC32E0" w:rsidRDefault="001A5BF2" w:rsidP="001A5BF2">
            <w:pPr>
              <w:spacing w:line="240" w:lineRule="auto"/>
              <w:jc w:val="right"/>
              <w:rPr>
                <w:rFonts w:cs="Arial"/>
                <w:color w:val="000000"/>
                <w:sz w:val="16"/>
                <w:szCs w:val="16"/>
              </w:rPr>
            </w:pPr>
            <w:r>
              <w:rPr>
                <w:rFonts w:cs="Arial"/>
                <w:color w:val="000000"/>
                <w:sz w:val="16"/>
                <w:szCs w:val="16"/>
              </w:rPr>
              <w:t>-0,1403</w:t>
            </w:r>
          </w:p>
        </w:tc>
        <w:tc>
          <w:tcPr>
            <w:tcW w:w="755" w:type="dxa"/>
            <w:shd w:val="clear" w:color="auto" w:fill="auto"/>
            <w:noWrap/>
            <w:vAlign w:val="center"/>
          </w:tcPr>
          <w:p w14:paraId="6CCFAFDA" w14:textId="11254B8D" w:rsidR="001A5BF2" w:rsidRPr="00CC32E0" w:rsidRDefault="001A5BF2" w:rsidP="001A5BF2">
            <w:pPr>
              <w:spacing w:line="240" w:lineRule="auto"/>
              <w:jc w:val="right"/>
              <w:rPr>
                <w:rFonts w:cs="Arial"/>
                <w:color w:val="000000"/>
                <w:sz w:val="16"/>
                <w:szCs w:val="16"/>
              </w:rPr>
            </w:pPr>
            <w:r>
              <w:rPr>
                <w:rFonts w:cs="Arial"/>
                <w:color w:val="000000"/>
                <w:sz w:val="16"/>
                <w:szCs w:val="16"/>
              </w:rPr>
              <w:t>-0,0706</w:t>
            </w:r>
          </w:p>
        </w:tc>
        <w:tc>
          <w:tcPr>
            <w:tcW w:w="755" w:type="dxa"/>
            <w:shd w:val="clear" w:color="auto" w:fill="auto"/>
            <w:noWrap/>
            <w:vAlign w:val="center"/>
          </w:tcPr>
          <w:p w14:paraId="769A2B83" w14:textId="719BB429" w:rsidR="001A5BF2" w:rsidRPr="00CC32E0" w:rsidRDefault="001A5BF2" w:rsidP="001A5BF2">
            <w:pPr>
              <w:spacing w:line="240" w:lineRule="auto"/>
              <w:jc w:val="right"/>
              <w:rPr>
                <w:rFonts w:cs="Arial"/>
                <w:color w:val="000000"/>
                <w:sz w:val="16"/>
                <w:szCs w:val="16"/>
              </w:rPr>
            </w:pPr>
            <w:r>
              <w:rPr>
                <w:rFonts w:cs="Arial"/>
                <w:color w:val="000000"/>
                <w:sz w:val="16"/>
                <w:szCs w:val="16"/>
              </w:rPr>
              <w:t>-0,1862</w:t>
            </w:r>
          </w:p>
        </w:tc>
        <w:tc>
          <w:tcPr>
            <w:tcW w:w="755" w:type="dxa"/>
            <w:shd w:val="clear" w:color="auto" w:fill="auto"/>
            <w:noWrap/>
            <w:vAlign w:val="center"/>
          </w:tcPr>
          <w:p w14:paraId="13844165" w14:textId="386B7B13" w:rsidR="001A5BF2" w:rsidRPr="00CC32E0" w:rsidRDefault="001A5BF2" w:rsidP="001A5BF2">
            <w:pPr>
              <w:spacing w:line="240" w:lineRule="auto"/>
              <w:jc w:val="right"/>
              <w:rPr>
                <w:rFonts w:cs="Arial"/>
                <w:color w:val="000000"/>
                <w:sz w:val="16"/>
                <w:szCs w:val="16"/>
              </w:rPr>
            </w:pPr>
            <w:r>
              <w:rPr>
                <w:rFonts w:cs="Arial"/>
                <w:color w:val="000000"/>
                <w:sz w:val="16"/>
                <w:szCs w:val="16"/>
              </w:rPr>
              <w:t>-0,1729</w:t>
            </w:r>
          </w:p>
        </w:tc>
        <w:tc>
          <w:tcPr>
            <w:tcW w:w="755" w:type="dxa"/>
            <w:shd w:val="clear" w:color="auto" w:fill="auto"/>
            <w:noWrap/>
            <w:vAlign w:val="center"/>
          </w:tcPr>
          <w:p w14:paraId="53CD7C75" w14:textId="301C8074" w:rsidR="001A5BF2" w:rsidRPr="00CC32E0" w:rsidRDefault="001A5BF2" w:rsidP="001A5BF2">
            <w:pPr>
              <w:spacing w:line="240" w:lineRule="auto"/>
              <w:jc w:val="right"/>
              <w:rPr>
                <w:rFonts w:cs="Arial"/>
                <w:color w:val="000000"/>
                <w:sz w:val="16"/>
                <w:szCs w:val="16"/>
              </w:rPr>
            </w:pPr>
            <w:r>
              <w:rPr>
                <w:rFonts w:cs="Arial"/>
                <w:color w:val="000000"/>
                <w:sz w:val="16"/>
                <w:szCs w:val="16"/>
              </w:rPr>
              <w:t>-0,0571</w:t>
            </w:r>
          </w:p>
        </w:tc>
        <w:tc>
          <w:tcPr>
            <w:tcW w:w="755" w:type="dxa"/>
            <w:shd w:val="clear" w:color="auto" w:fill="auto"/>
            <w:noWrap/>
            <w:vAlign w:val="center"/>
          </w:tcPr>
          <w:p w14:paraId="0D2C7A43" w14:textId="42A81FAB" w:rsidR="001A5BF2" w:rsidRPr="00CC32E0" w:rsidRDefault="001A5BF2" w:rsidP="001A5BF2">
            <w:pPr>
              <w:spacing w:line="240" w:lineRule="auto"/>
              <w:jc w:val="right"/>
              <w:rPr>
                <w:rFonts w:cs="Arial"/>
                <w:color w:val="000000"/>
                <w:sz w:val="16"/>
                <w:szCs w:val="16"/>
              </w:rPr>
            </w:pPr>
            <w:r>
              <w:rPr>
                <w:rFonts w:cs="Arial"/>
                <w:color w:val="000000"/>
                <w:sz w:val="16"/>
                <w:szCs w:val="16"/>
              </w:rPr>
              <w:t>0,2058</w:t>
            </w:r>
          </w:p>
        </w:tc>
        <w:tc>
          <w:tcPr>
            <w:tcW w:w="755" w:type="dxa"/>
            <w:shd w:val="clear" w:color="auto" w:fill="auto"/>
            <w:noWrap/>
            <w:vAlign w:val="center"/>
          </w:tcPr>
          <w:p w14:paraId="7E5B0313" w14:textId="41199CAA" w:rsidR="001A5BF2" w:rsidRPr="00CC32E0" w:rsidRDefault="001A5BF2" w:rsidP="001A5BF2">
            <w:pPr>
              <w:spacing w:line="240" w:lineRule="auto"/>
              <w:jc w:val="right"/>
              <w:rPr>
                <w:rFonts w:cs="Arial"/>
                <w:color w:val="000000"/>
                <w:sz w:val="16"/>
                <w:szCs w:val="16"/>
              </w:rPr>
            </w:pPr>
            <w:r>
              <w:rPr>
                <w:rFonts w:cs="Arial"/>
                <w:color w:val="000000"/>
                <w:sz w:val="16"/>
                <w:szCs w:val="16"/>
              </w:rPr>
              <w:t>-0,3529</w:t>
            </w:r>
          </w:p>
        </w:tc>
      </w:tr>
      <w:tr w:rsidR="001A5BF2" w:rsidRPr="00EB4EA3" w14:paraId="24877FAB" w14:textId="77777777" w:rsidTr="001A5BF2">
        <w:trPr>
          <w:trHeight w:val="284"/>
        </w:trPr>
        <w:tc>
          <w:tcPr>
            <w:tcW w:w="767" w:type="dxa"/>
            <w:shd w:val="clear" w:color="auto" w:fill="auto"/>
            <w:noWrap/>
            <w:vAlign w:val="center"/>
          </w:tcPr>
          <w:p w14:paraId="726AC82D" w14:textId="7E73DC22" w:rsidR="001A5BF2" w:rsidRDefault="001A5BF2" w:rsidP="001A5BF2">
            <w:pPr>
              <w:spacing w:line="240" w:lineRule="auto"/>
              <w:jc w:val="center"/>
              <w:rPr>
                <w:rFonts w:cs="Arial"/>
                <w:b/>
                <w:bCs/>
                <w:color w:val="000000"/>
                <w:sz w:val="16"/>
                <w:szCs w:val="16"/>
              </w:rPr>
            </w:pPr>
            <w:r>
              <w:rPr>
                <w:rFonts w:cs="Arial"/>
                <w:b/>
                <w:bCs/>
                <w:color w:val="000000"/>
                <w:sz w:val="16"/>
                <w:szCs w:val="16"/>
              </w:rPr>
              <w:t>11</w:t>
            </w:r>
          </w:p>
        </w:tc>
        <w:tc>
          <w:tcPr>
            <w:tcW w:w="755" w:type="dxa"/>
            <w:shd w:val="clear" w:color="auto" w:fill="auto"/>
            <w:noWrap/>
            <w:vAlign w:val="center"/>
          </w:tcPr>
          <w:p w14:paraId="058E6A3A" w14:textId="1130A7B0" w:rsidR="001A5BF2" w:rsidRPr="00CC32E0" w:rsidRDefault="001A5BF2" w:rsidP="001A5BF2">
            <w:pPr>
              <w:spacing w:line="240" w:lineRule="auto"/>
              <w:jc w:val="right"/>
              <w:rPr>
                <w:rFonts w:cs="Arial"/>
                <w:color w:val="000000"/>
                <w:sz w:val="16"/>
                <w:szCs w:val="16"/>
              </w:rPr>
            </w:pPr>
            <w:r>
              <w:rPr>
                <w:rFonts w:cs="Arial"/>
                <w:color w:val="000000"/>
                <w:sz w:val="16"/>
                <w:szCs w:val="16"/>
              </w:rPr>
              <w:t>0,0236</w:t>
            </w:r>
          </w:p>
        </w:tc>
        <w:tc>
          <w:tcPr>
            <w:tcW w:w="755" w:type="dxa"/>
            <w:shd w:val="clear" w:color="auto" w:fill="auto"/>
            <w:noWrap/>
            <w:vAlign w:val="center"/>
          </w:tcPr>
          <w:p w14:paraId="438DDA8F" w14:textId="4B7E9912" w:rsidR="001A5BF2" w:rsidRPr="00CC32E0" w:rsidRDefault="001A5BF2" w:rsidP="001A5BF2">
            <w:pPr>
              <w:spacing w:line="240" w:lineRule="auto"/>
              <w:jc w:val="right"/>
              <w:rPr>
                <w:rFonts w:cs="Arial"/>
                <w:color w:val="000000"/>
                <w:sz w:val="16"/>
                <w:szCs w:val="16"/>
              </w:rPr>
            </w:pPr>
            <w:r>
              <w:rPr>
                <w:rFonts w:cs="Arial"/>
                <w:color w:val="000000"/>
                <w:sz w:val="16"/>
                <w:szCs w:val="16"/>
              </w:rPr>
              <w:t>-0,0749</w:t>
            </w:r>
          </w:p>
        </w:tc>
        <w:tc>
          <w:tcPr>
            <w:tcW w:w="755" w:type="dxa"/>
            <w:shd w:val="clear" w:color="auto" w:fill="auto"/>
            <w:noWrap/>
            <w:vAlign w:val="center"/>
          </w:tcPr>
          <w:p w14:paraId="34066F39" w14:textId="25B2F795" w:rsidR="001A5BF2" w:rsidRPr="00CC32E0" w:rsidRDefault="001A5BF2" w:rsidP="001A5BF2">
            <w:pPr>
              <w:spacing w:line="240" w:lineRule="auto"/>
              <w:jc w:val="right"/>
              <w:rPr>
                <w:rFonts w:cs="Arial"/>
                <w:color w:val="000000"/>
                <w:sz w:val="16"/>
                <w:szCs w:val="16"/>
              </w:rPr>
            </w:pPr>
            <w:r>
              <w:rPr>
                <w:rFonts w:cs="Arial"/>
                <w:color w:val="000000"/>
                <w:sz w:val="16"/>
                <w:szCs w:val="16"/>
              </w:rPr>
              <w:t>0,3025</w:t>
            </w:r>
          </w:p>
        </w:tc>
        <w:tc>
          <w:tcPr>
            <w:tcW w:w="755" w:type="dxa"/>
            <w:shd w:val="clear" w:color="auto" w:fill="auto"/>
            <w:noWrap/>
            <w:vAlign w:val="center"/>
          </w:tcPr>
          <w:p w14:paraId="75E5BE49" w14:textId="2D89FD30" w:rsidR="001A5BF2" w:rsidRPr="00CC32E0" w:rsidRDefault="001A5BF2" w:rsidP="001A5BF2">
            <w:pPr>
              <w:spacing w:line="240" w:lineRule="auto"/>
              <w:jc w:val="right"/>
              <w:rPr>
                <w:rFonts w:cs="Arial"/>
                <w:color w:val="000000"/>
                <w:sz w:val="16"/>
                <w:szCs w:val="16"/>
              </w:rPr>
            </w:pPr>
            <w:r>
              <w:rPr>
                <w:rFonts w:cs="Arial"/>
                <w:color w:val="000000"/>
                <w:sz w:val="16"/>
                <w:szCs w:val="16"/>
              </w:rPr>
              <w:t>0,2962</w:t>
            </w:r>
          </w:p>
        </w:tc>
        <w:tc>
          <w:tcPr>
            <w:tcW w:w="755" w:type="dxa"/>
            <w:shd w:val="clear" w:color="auto" w:fill="auto"/>
            <w:noWrap/>
            <w:vAlign w:val="center"/>
          </w:tcPr>
          <w:p w14:paraId="09C1FBE5" w14:textId="4D506E6A" w:rsidR="001A5BF2" w:rsidRPr="00CC32E0" w:rsidRDefault="001A5BF2" w:rsidP="001A5BF2">
            <w:pPr>
              <w:spacing w:line="240" w:lineRule="auto"/>
              <w:jc w:val="right"/>
              <w:rPr>
                <w:rFonts w:cs="Arial"/>
                <w:color w:val="000000"/>
                <w:sz w:val="16"/>
                <w:szCs w:val="16"/>
              </w:rPr>
            </w:pPr>
            <w:r>
              <w:rPr>
                <w:rFonts w:cs="Arial"/>
                <w:color w:val="000000"/>
                <w:sz w:val="16"/>
                <w:szCs w:val="16"/>
              </w:rPr>
              <w:t>0,4520</w:t>
            </w:r>
          </w:p>
        </w:tc>
        <w:tc>
          <w:tcPr>
            <w:tcW w:w="755" w:type="dxa"/>
            <w:shd w:val="clear" w:color="auto" w:fill="auto"/>
            <w:noWrap/>
            <w:vAlign w:val="center"/>
          </w:tcPr>
          <w:p w14:paraId="71E93FF4" w14:textId="620DB823" w:rsidR="001A5BF2" w:rsidRPr="00CC32E0" w:rsidRDefault="001A5BF2" w:rsidP="001A5BF2">
            <w:pPr>
              <w:spacing w:line="240" w:lineRule="auto"/>
              <w:jc w:val="right"/>
              <w:rPr>
                <w:rFonts w:cs="Arial"/>
                <w:color w:val="000000"/>
                <w:sz w:val="16"/>
                <w:szCs w:val="16"/>
              </w:rPr>
            </w:pPr>
            <w:r>
              <w:rPr>
                <w:rFonts w:cs="Arial"/>
                <w:color w:val="000000"/>
                <w:sz w:val="16"/>
                <w:szCs w:val="16"/>
              </w:rPr>
              <w:t>-0,0568</w:t>
            </w:r>
          </w:p>
        </w:tc>
        <w:tc>
          <w:tcPr>
            <w:tcW w:w="755" w:type="dxa"/>
            <w:shd w:val="clear" w:color="auto" w:fill="auto"/>
            <w:noWrap/>
            <w:vAlign w:val="center"/>
          </w:tcPr>
          <w:p w14:paraId="1C476396" w14:textId="08C7E7E5" w:rsidR="001A5BF2" w:rsidRPr="00CC32E0" w:rsidRDefault="001A5BF2" w:rsidP="001A5BF2">
            <w:pPr>
              <w:spacing w:line="240" w:lineRule="auto"/>
              <w:jc w:val="right"/>
              <w:rPr>
                <w:rFonts w:cs="Arial"/>
                <w:color w:val="000000"/>
                <w:sz w:val="16"/>
                <w:szCs w:val="16"/>
              </w:rPr>
            </w:pPr>
            <w:r>
              <w:rPr>
                <w:rFonts w:cs="Arial"/>
                <w:color w:val="000000"/>
                <w:sz w:val="16"/>
                <w:szCs w:val="16"/>
              </w:rPr>
              <w:t>0,1899</w:t>
            </w:r>
          </w:p>
        </w:tc>
        <w:tc>
          <w:tcPr>
            <w:tcW w:w="755" w:type="dxa"/>
            <w:shd w:val="clear" w:color="auto" w:fill="auto"/>
            <w:noWrap/>
            <w:vAlign w:val="center"/>
          </w:tcPr>
          <w:p w14:paraId="79C4335A" w14:textId="4AE4B2B0" w:rsidR="001A5BF2" w:rsidRPr="00CC32E0" w:rsidRDefault="001A5BF2" w:rsidP="001A5BF2">
            <w:pPr>
              <w:spacing w:line="240" w:lineRule="auto"/>
              <w:jc w:val="right"/>
              <w:rPr>
                <w:rFonts w:cs="Arial"/>
                <w:color w:val="000000"/>
                <w:sz w:val="16"/>
                <w:szCs w:val="16"/>
              </w:rPr>
            </w:pPr>
            <w:r>
              <w:rPr>
                <w:rFonts w:cs="Arial"/>
                <w:color w:val="000000"/>
                <w:sz w:val="16"/>
                <w:szCs w:val="16"/>
              </w:rPr>
              <w:t>-0,2038</w:t>
            </w:r>
          </w:p>
        </w:tc>
        <w:tc>
          <w:tcPr>
            <w:tcW w:w="755" w:type="dxa"/>
            <w:shd w:val="clear" w:color="auto" w:fill="auto"/>
            <w:noWrap/>
            <w:vAlign w:val="center"/>
          </w:tcPr>
          <w:p w14:paraId="76F2F6EF" w14:textId="3D951E12" w:rsidR="001A5BF2" w:rsidRPr="00CC32E0" w:rsidRDefault="001A5BF2" w:rsidP="001A5BF2">
            <w:pPr>
              <w:spacing w:line="240" w:lineRule="auto"/>
              <w:jc w:val="right"/>
              <w:rPr>
                <w:rFonts w:cs="Arial"/>
                <w:color w:val="000000"/>
                <w:sz w:val="16"/>
                <w:szCs w:val="16"/>
              </w:rPr>
            </w:pPr>
            <w:r>
              <w:rPr>
                <w:rFonts w:cs="Arial"/>
                <w:color w:val="000000"/>
                <w:sz w:val="16"/>
                <w:szCs w:val="16"/>
              </w:rPr>
              <w:t>0,2727</w:t>
            </w:r>
          </w:p>
        </w:tc>
        <w:tc>
          <w:tcPr>
            <w:tcW w:w="755" w:type="dxa"/>
            <w:shd w:val="clear" w:color="auto" w:fill="auto"/>
            <w:noWrap/>
            <w:vAlign w:val="center"/>
          </w:tcPr>
          <w:p w14:paraId="61F816BF" w14:textId="0F45A1A0" w:rsidR="001A5BF2" w:rsidRPr="00CC32E0" w:rsidRDefault="001A5BF2" w:rsidP="001A5BF2">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tcPr>
          <w:p w14:paraId="058D9B32" w14:textId="6CBBB27A" w:rsidR="001A5BF2" w:rsidRPr="00CC32E0" w:rsidRDefault="001A5BF2" w:rsidP="001A5BF2">
            <w:pPr>
              <w:spacing w:line="240" w:lineRule="auto"/>
              <w:jc w:val="right"/>
              <w:rPr>
                <w:rFonts w:cs="Arial"/>
                <w:color w:val="000000"/>
                <w:sz w:val="16"/>
                <w:szCs w:val="16"/>
              </w:rPr>
            </w:pPr>
            <w:r>
              <w:rPr>
                <w:rFonts w:cs="Arial"/>
                <w:color w:val="000000"/>
                <w:sz w:val="16"/>
                <w:szCs w:val="16"/>
              </w:rPr>
              <w:t>-0,0589</w:t>
            </w:r>
          </w:p>
        </w:tc>
      </w:tr>
      <w:tr w:rsidR="001A5BF2" w:rsidRPr="00EB4EA3" w14:paraId="7A1EDC6C" w14:textId="77777777" w:rsidTr="001A5BF2">
        <w:trPr>
          <w:trHeight w:val="284"/>
        </w:trPr>
        <w:tc>
          <w:tcPr>
            <w:tcW w:w="767" w:type="dxa"/>
            <w:shd w:val="clear" w:color="auto" w:fill="auto"/>
            <w:noWrap/>
            <w:vAlign w:val="center"/>
          </w:tcPr>
          <w:p w14:paraId="4AFF9E94" w14:textId="1643F1C9" w:rsidR="001A5BF2" w:rsidRDefault="001A5BF2" w:rsidP="001A5BF2">
            <w:pPr>
              <w:spacing w:line="240" w:lineRule="auto"/>
              <w:jc w:val="center"/>
              <w:rPr>
                <w:rFonts w:cs="Arial"/>
                <w:b/>
                <w:bCs/>
                <w:color w:val="000000"/>
                <w:sz w:val="16"/>
                <w:szCs w:val="16"/>
              </w:rPr>
            </w:pPr>
            <w:r>
              <w:rPr>
                <w:rFonts w:cs="Arial"/>
                <w:b/>
                <w:bCs/>
                <w:color w:val="000000"/>
                <w:sz w:val="16"/>
                <w:szCs w:val="16"/>
              </w:rPr>
              <w:t>12</w:t>
            </w:r>
          </w:p>
        </w:tc>
        <w:tc>
          <w:tcPr>
            <w:tcW w:w="755" w:type="dxa"/>
            <w:shd w:val="clear" w:color="auto" w:fill="auto"/>
            <w:noWrap/>
            <w:vAlign w:val="center"/>
          </w:tcPr>
          <w:p w14:paraId="4B7363A4" w14:textId="5A0DCF64" w:rsidR="001A5BF2" w:rsidRPr="00CC32E0" w:rsidRDefault="001A5BF2" w:rsidP="001A5BF2">
            <w:pPr>
              <w:spacing w:line="240" w:lineRule="auto"/>
              <w:jc w:val="right"/>
              <w:rPr>
                <w:rFonts w:cs="Arial"/>
                <w:color w:val="000000"/>
                <w:sz w:val="16"/>
                <w:szCs w:val="16"/>
              </w:rPr>
            </w:pPr>
            <w:r>
              <w:rPr>
                <w:rFonts w:cs="Arial"/>
                <w:color w:val="000000"/>
                <w:sz w:val="16"/>
                <w:szCs w:val="16"/>
              </w:rPr>
              <w:t>-0,2205</w:t>
            </w:r>
          </w:p>
        </w:tc>
        <w:tc>
          <w:tcPr>
            <w:tcW w:w="755" w:type="dxa"/>
            <w:shd w:val="clear" w:color="auto" w:fill="auto"/>
            <w:noWrap/>
            <w:vAlign w:val="center"/>
          </w:tcPr>
          <w:p w14:paraId="24C2562F" w14:textId="6F6A7399" w:rsidR="001A5BF2" w:rsidRPr="00CC32E0" w:rsidRDefault="001A5BF2" w:rsidP="001A5BF2">
            <w:pPr>
              <w:spacing w:line="240" w:lineRule="auto"/>
              <w:jc w:val="right"/>
              <w:rPr>
                <w:rFonts w:cs="Arial"/>
                <w:color w:val="000000"/>
                <w:sz w:val="16"/>
                <w:szCs w:val="16"/>
              </w:rPr>
            </w:pPr>
            <w:r>
              <w:rPr>
                <w:rFonts w:cs="Arial"/>
                <w:color w:val="000000"/>
                <w:sz w:val="16"/>
                <w:szCs w:val="16"/>
              </w:rPr>
              <w:t>0,2731</w:t>
            </w:r>
          </w:p>
        </w:tc>
        <w:tc>
          <w:tcPr>
            <w:tcW w:w="755" w:type="dxa"/>
            <w:shd w:val="clear" w:color="auto" w:fill="auto"/>
            <w:noWrap/>
            <w:vAlign w:val="center"/>
          </w:tcPr>
          <w:p w14:paraId="4E71071D" w14:textId="29BC21F6" w:rsidR="001A5BF2" w:rsidRPr="00CC32E0" w:rsidRDefault="001A5BF2" w:rsidP="001A5BF2">
            <w:pPr>
              <w:spacing w:line="240" w:lineRule="auto"/>
              <w:jc w:val="right"/>
              <w:rPr>
                <w:rFonts w:cs="Arial"/>
                <w:color w:val="000000"/>
                <w:sz w:val="16"/>
                <w:szCs w:val="16"/>
              </w:rPr>
            </w:pPr>
            <w:r>
              <w:rPr>
                <w:rFonts w:cs="Arial"/>
                <w:color w:val="000000"/>
                <w:sz w:val="16"/>
                <w:szCs w:val="16"/>
              </w:rPr>
              <w:t>-0,0755</w:t>
            </w:r>
          </w:p>
        </w:tc>
        <w:tc>
          <w:tcPr>
            <w:tcW w:w="755" w:type="dxa"/>
            <w:shd w:val="clear" w:color="auto" w:fill="auto"/>
            <w:noWrap/>
            <w:vAlign w:val="center"/>
          </w:tcPr>
          <w:p w14:paraId="612ACCA8" w14:textId="205C40BD" w:rsidR="001A5BF2" w:rsidRPr="00CC32E0" w:rsidRDefault="001A5BF2" w:rsidP="001A5BF2">
            <w:pPr>
              <w:spacing w:line="240" w:lineRule="auto"/>
              <w:jc w:val="right"/>
              <w:rPr>
                <w:rFonts w:cs="Arial"/>
                <w:color w:val="000000"/>
                <w:sz w:val="16"/>
                <w:szCs w:val="16"/>
              </w:rPr>
            </w:pPr>
            <w:r>
              <w:rPr>
                <w:rFonts w:cs="Arial"/>
                <w:color w:val="000000"/>
                <w:sz w:val="16"/>
                <w:szCs w:val="16"/>
              </w:rPr>
              <w:t>-0,3737</w:t>
            </w:r>
          </w:p>
        </w:tc>
        <w:tc>
          <w:tcPr>
            <w:tcW w:w="755" w:type="dxa"/>
            <w:shd w:val="clear" w:color="auto" w:fill="auto"/>
            <w:noWrap/>
            <w:vAlign w:val="center"/>
          </w:tcPr>
          <w:p w14:paraId="41FA432A" w14:textId="53941DFF" w:rsidR="001A5BF2" w:rsidRPr="00CC32E0" w:rsidRDefault="001A5BF2" w:rsidP="001A5BF2">
            <w:pPr>
              <w:spacing w:line="240" w:lineRule="auto"/>
              <w:jc w:val="right"/>
              <w:rPr>
                <w:rFonts w:cs="Arial"/>
                <w:color w:val="000000"/>
                <w:sz w:val="16"/>
                <w:szCs w:val="16"/>
              </w:rPr>
            </w:pPr>
            <w:r>
              <w:rPr>
                <w:rFonts w:cs="Arial"/>
                <w:color w:val="000000"/>
                <w:sz w:val="16"/>
                <w:szCs w:val="16"/>
              </w:rPr>
              <w:t>-0,3118</w:t>
            </w:r>
          </w:p>
        </w:tc>
        <w:tc>
          <w:tcPr>
            <w:tcW w:w="755" w:type="dxa"/>
            <w:shd w:val="clear" w:color="auto" w:fill="auto"/>
            <w:noWrap/>
            <w:vAlign w:val="center"/>
          </w:tcPr>
          <w:p w14:paraId="38EF7EF2" w14:textId="3093E2E5" w:rsidR="001A5BF2" w:rsidRPr="00CC32E0" w:rsidRDefault="001A5BF2" w:rsidP="001A5BF2">
            <w:pPr>
              <w:spacing w:line="240" w:lineRule="auto"/>
              <w:jc w:val="right"/>
              <w:rPr>
                <w:rFonts w:cs="Arial"/>
                <w:color w:val="000000"/>
                <w:sz w:val="16"/>
                <w:szCs w:val="16"/>
              </w:rPr>
            </w:pPr>
            <w:r>
              <w:rPr>
                <w:rFonts w:cs="Arial"/>
                <w:color w:val="000000"/>
                <w:sz w:val="16"/>
                <w:szCs w:val="16"/>
              </w:rPr>
              <w:t>0,1274</w:t>
            </w:r>
          </w:p>
        </w:tc>
        <w:tc>
          <w:tcPr>
            <w:tcW w:w="755" w:type="dxa"/>
            <w:shd w:val="clear" w:color="auto" w:fill="auto"/>
            <w:noWrap/>
            <w:vAlign w:val="center"/>
          </w:tcPr>
          <w:p w14:paraId="56E5D7D7" w14:textId="67DA3FFF"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c>
          <w:tcPr>
            <w:tcW w:w="755" w:type="dxa"/>
            <w:shd w:val="clear" w:color="auto" w:fill="auto"/>
            <w:noWrap/>
            <w:vAlign w:val="center"/>
          </w:tcPr>
          <w:p w14:paraId="4A962959" w14:textId="3E321240" w:rsidR="001A5BF2" w:rsidRPr="00CC32E0" w:rsidRDefault="001A5BF2" w:rsidP="001A5BF2">
            <w:pPr>
              <w:spacing w:line="240" w:lineRule="auto"/>
              <w:jc w:val="right"/>
              <w:rPr>
                <w:rFonts w:cs="Arial"/>
                <w:color w:val="000000"/>
                <w:sz w:val="16"/>
                <w:szCs w:val="16"/>
              </w:rPr>
            </w:pPr>
            <w:r>
              <w:rPr>
                <w:rFonts w:cs="Arial"/>
                <w:color w:val="000000"/>
                <w:sz w:val="16"/>
                <w:szCs w:val="16"/>
              </w:rPr>
              <w:t>0,3768</w:t>
            </w:r>
          </w:p>
        </w:tc>
        <w:tc>
          <w:tcPr>
            <w:tcW w:w="755" w:type="dxa"/>
            <w:shd w:val="clear" w:color="auto" w:fill="auto"/>
            <w:noWrap/>
            <w:vAlign w:val="center"/>
          </w:tcPr>
          <w:p w14:paraId="7DBD17CA" w14:textId="001C041A" w:rsidR="001A5BF2" w:rsidRPr="00CC32E0" w:rsidRDefault="001A5BF2" w:rsidP="001A5BF2">
            <w:pPr>
              <w:spacing w:line="240" w:lineRule="auto"/>
              <w:jc w:val="right"/>
              <w:rPr>
                <w:rFonts w:cs="Arial"/>
                <w:color w:val="000000"/>
                <w:sz w:val="16"/>
                <w:szCs w:val="16"/>
              </w:rPr>
            </w:pPr>
            <w:r>
              <w:rPr>
                <w:rFonts w:cs="Arial"/>
                <w:color w:val="000000"/>
                <w:sz w:val="16"/>
                <w:szCs w:val="16"/>
              </w:rPr>
              <w:t>-0,2156</w:t>
            </w:r>
          </w:p>
        </w:tc>
        <w:tc>
          <w:tcPr>
            <w:tcW w:w="755" w:type="dxa"/>
            <w:shd w:val="clear" w:color="auto" w:fill="auto"/>
            <w:noWrap/>
            <w:vAlign w:val="center"/>
          </w:tcPr>
          <w:p w14:paraId="5A46A621" w14:textId="28B1C04A" w:rsidR="001A5BF2" w:rsidRPr="00CC32E0" w:rsidRDefault="001A5BF2" w:rsidP="001A5BF2">
            <w:pPr>
              <w:spacing w:line="240" w:lineRule="auto"/>
              <w:jc w:val="right"/>
              <w:rPr>
                <w:rFonts w:cs="Arial"/>
                <w:color w:val="000000"/>
                <w:sz w:val="16"/>
                <w:szCs w:val="16"/>
              </w:rPr>
            </w:pPr>
            <w:r>
              <w:rPr>
                <w:rFonts w:cs="Arial"/>
                <w:color w:val="000000"/>
                <w:sz w:val="16"/>
                <w:szCs w:val="16"/>
              </w:rPr>
              <w:t>-0,1056</w:t>
            </w:r>
          </w:p>
        </w:tc>
        <w:tc>
          <w:tcPr>
            <w:tcW w:w="755" w:type="dxa"/>
            <w:shd w:val="clear" w:color="auto" w:fill="auto"/>
            <w:noWrap/>
            <w:vAlign w:val="center"/>
          </w:tcPr>
          <w:p w14:paraId="636022AB" w14:textId="69C2B4D1" w:rsidR="001A5BF2" w:rsidRPr="00CC32E0" w:rsidRDefault="001A5BF2" w:rsidP="001A5BF2">
            <w:pPr>
              <w:spacing w:line="240" w:lineRule="auto"/>
              <w:jc w:val="right"/>
              <w:rPr>
                <w:rFonts w:cs="Arial"/>
                <w:color w:val="000000"/>
                <w:sz w:val="16"/>
                <w:szCs w:val="16"/>
              </w:rPr>
            </w:pPr>
            <w:r>
              <w:rPr>
                <w:rFonts w:cs="Arial"/>
                <w:color w:val="000000"/>
                <w:sz w:val="16"/>
                <w:szCs w:val="16"/>
              </w:rPr>
              <w:t>0,4119</w:t>
            </w:r>
          </w:p>
        </w:tc>
      </w:tr>
      <w:tr w:rsidR="001A5BF2" w:rsidRPr="00EB4EA3" w14:paraId="5E05A4B7" w14:textId="77777777" w:rsidTr="001A5BF2">
        <w:trPr>
          <w:trHeight w:val="284"/>
        </w:trPr>
        <w:tc>
          <w:tcPr>
            <w:tcW w:w="767" w:type="dxa"/>
            <w:shd w:val="clear" w:color="auto" w:fill="auto"/>
            <w:noWrap/>
            <w:vAlign w:val="center"/>
          </w:tcPr>
          <w:p w14:paraId="3F8D476D" w14:textId="4C6C4B47" w:rsidR="001A5BF2" w:rsidRDefault="001A5BF2" w:rsidP="001A5BF2">
            <w:pPr>
              <w:spacing w:line="240" w:lineRule="auto"/>
              <w:jc w:val="center"/>
              <w:rPr>
                <w:rFonts w:cs="Arial"/>
                <w:b/>
                <w:bCs/>
                <w:color w:val="000000"/>
                <w:sz w:val="16"/>
                <w:szCs w:val="16"/>
              </w:rPr>
            </w:pPr>
            <w:r>
              <w:rPr>
                <w:rFonts w:cs="Arial"/>
                <w:b/>
                <w:bCs/>
                <w:color w:val="000000"/>
                <w:sz w:val="16"/>
                <w:szCs w:val="16"/>
              </w:rPr>
              <w:t>13</w:t>
            </w:r>
          </w:p>
        </w:tc>
        <w:tc>
          <w:tcPr>
            <w:tcW w:w="755" w:type="dxa"/>
            <w:shd w:val="clear" w:color="auto" w:fill="auto"/>
            <w:noWrap/>
            <w:vAlign w:val="center"/>
          </w:tcPr>
          <w:p w14:paraId="29FA006F" w14:textId="1E01DC60" w:rsidR="001A5BF2" w:rsidRPr="00CC32E0" w:rsidRDefault="001A5BF2" w:rsidP="001A5BF2">
            <w:pPr>
              <w:spacing w:line="240" w:lineRule="auto"/>
              <w:jc w:val="right"/>
              <w:rPr>
                <w:rFonts w:cs="Arial"/>
                <w:color w:val="000000"/>
                <w:sz w:val="16"/>
                <w:szCs w:val="16"/>
              </w:rPr>
            </w:pPr>
            <w:r>
              <w:rPr>
                <w:rFonts w:cs="Arial"/>
                <w:color w:val="000000"/>
                <w:sz w:val="16"/>
                <w:szCs w:val="16"/>
              </w:rPr>
              <w:t>-0,1554</w:t>
            </w:r>
          </w:p>
        </w:tc>
        <w:tc>
          <w:tcPr>
            <w:tcW w:w="755" w:type="dxa"/>
            <w:shd w:val="clear" w:color="auto" w:fill="auto"/>
            <w:noWrap/>
            <w:vAlign w:val="center"/>
          </w:tcPr>
          <w:p w14:paraId="76EF6203" w14:textId="10725631" w:rsidR="001A5BF2" w:rsidRPr="00CC32E0" w:rsidRDefault="001A5BF2" w:rsidP="001A5BF2">
            <w:pPr>
              <w:spacing w:line="240" w:lineRule="auto"/>
              <w:jc w:val="right"/>
              <w:rPr>
                <w:rFonts w:cs="Arial"/>
                <w:color w:val="000000"/>
                <w:sz w:val="16"/>
                <w:szCs w:val="16"/>
              </w:rPr>
            </w:pPr>
            <w:r>
              <w:rPr>
                <w:rFonts w:cs="Arial"/>
                <w:color w:val="000000"/>
                <w:sz w:val="16"/>
                <w:szCs w:val="16"/>
              </w:rPr>
              <w:t>-0,3401</w:t>
            </w:r>
          </w:p>
        </w:tc>
        <w:tc>
          <w:tcPr>
            <w:tcW w:w="755" w:type="dxa"/>
            <w:shd w:val="clear" w:color="auto" w:fill="auto"/>
            <w:noWrap/>
            <w:vAlign w:val="center"/>
          </w:tcPr>
          <w:p w14:paraId="588FF610" w14:textId="6A0B2607" w:rsidR="001A5BF2" w:rsidRPr="00CC32E0" w:rsidRDefault="001A5BF2" w:rsidP="001A5BF2">
            <w:pPr>
              <w:spacing w:line="240" w:lineRule="auto"/>
              <w:jc w:val="right"/>
              <w:rPr>
                <w:rFonts w:cs="Arial"/>
                <w:color w:val="000000"/>
                <w:sz w:val="16"/>
                <w:szCs w:val="16"/>
              </w:rPr>
            </w:pPr>
            <w:r>
              <w:rPr>
                <w:rFonts w:cs="Arial"/>
                <w:color w:val="000000"/>
                <w:sz w:val="16"/>
                <w:szCs w:val="16"/>
              </w:rPr>
              <w:t>-0,2834</w:t>
            </w:r>
          </w:p>
        </w:tc>
        <w:tc>
          <w:tcPr>
            <w:tcW w:w="755" w:type="dxa"/>
            <w:shd w:val="clear" w:color="auto" w:fill="auto"/>
            <w:noWrap/>
            <w:vAlign w:val="center"/>
          </w:tcPr>
          <w:p w14:paraId="25DFB016" w14:textId="5CF1A206" w:rsidR="001A5BF2" w:rsidRPr="00CC32E0" w:rsidRDefault="001A5BF2" w:rsidP="001A5BF2">
            <w:pPr>
              <w:spacing w:line="240" w:lineRule="auto"/>
              <w:jc w:val="right"/>
              <w:rPr>
                <w:rFonts w:cs="Arial"/>
                <w:color w:val="000000"/>
                <w:sz w:val="16"/>
                <w:szCs w:val="16"/>
              </w:rPr>
            </w:pPr>
            <w:r>
              <w:rPr>
                <w:rFonts w:cs="Arial"/>
                <w:color w:val="000000"/>
                <w:sz w:val="16"/>
                <w:szCs w:val="16"/>
              </w:rPr>
              <w:t>0,2541</w:t>
            </w:r>
          </w:p>
        </w:tc>
        <w:tc>
          <w:tcPr>
            <w:tcW w:w="755" w:type="dxa"/>
            <w:shd w:val="clear" w:color="auto" w:fill="auto"/>
            <w:noWrap/>
            <w:vAlign w:val="center"/>
          </w:tcPr>
          <w:p w14:paraId="11730187" w14:textId="369C3AF4" w:rsidR="001A5BF2" w:rsidRPr="00CC32E0" w:rsidRDefault="001A5BF2" w:rsidP="001A5BF2">
            <w:pPr>
              <w:spacing w:line="240" w:lineRule="auto"/>
              <w:jc w:val="right"/>
              <w:rPr>
                <w:rFonts w:cs="Arial"/>
                <w:color w:val="000000"/>
                <w:sz w:val="16"/>
                <w:szCs w:val="16"/>
              </w:rPr>
            </w:pPr>
            <w:r>
              <w:rPr>
                <w:rFonts w:cs="Arial"/>
                <w:color w:val="000000"/>
                <w:sz w:val="16"/>
                <w:szCs w:val="16"/>
              </w:rPr>
              <w:t>0,2116</w:t>
            </w:r>
          </w:p>
        </w:tc>
        <w:tc>
          <w:tcPr>
            <w:tcW w:w="755" w:type="dxa"/>
            <w:shd w:val="clear" w:color="auto" w:fill="auto"/>
            <w:noWrap/>
            <w:vAlign w:val="center"/>
          </w:tcPr>
          <w:p w14:paraId="040E611A" w14:textId="4EB4D314" w:rsidR="001A5BF2" w:rsidRPr="00CC32E0" w:rsidRDefault="001A5BF2" w:rsidP="001A5BF2">
            <w:pPr>
              <w:spacing w:line="240" w:lineRule="auto"/>
              <w:jc w:val="right"/>
              <w:rPr>
                <w:rFonts w:cs="Arial"/>
                <w:color w:val="000000"/>
                <w:sz w:val="16"/>
                <w:szCs w:val="16"/>
              </w:rPr>
            </w:pPr>
            <w:r>
              <w:rPr>
                <w:rFonts w:cs="Arial"/>
                <w:color w:val="000000"/>
                <w:sz w:val="16"/>
                <w:szCs w:val="16"/>
              </w:rPr>
              <w:t>-0,1117</w:t>
            </w:r>
          </w:p>
        </w:tc>
        <w:tc>
          <w:tcPr>
            <w:tcW w:w="755" w:type="dxa"/>
            <w:shd w:val="clear" w:color="auto" w:fill="auto"/>
            <w:noWrap/>
            <w:vAlign w:val="center"/>
          </w:tcPr>
          <w:p w14:paraId="36AFD9BE" w14:textId="06167776" w:rsidR="001A5BF2" w:rsidRPr="00CC32E0" w:rsidRDefault="001A5BF2" w:rsidP="001A5BF2">
            <w:pPr>
              <w:spacing w:line="240" w:lineRule="auto"/>
              <w:jc w:val="right"/>
              <w:rPr>
                <w:rFonts w:cs="Arial"/>
                <w:color w:val="000000"/>
                <w:sz w:val="16"/>
                <w:szCs w:val="16"/>
              </w:rPr>
            </w:pPr>
            <w:r>
              <w:rPr>
                <w:rFonts w:cs="Arial"/>
                <w:color w:val="000000"/>
                <w:sz w:val="16"/>
                <w:szCs w:val="16"/>
              </w:rPr>
              <w:t>-0,4691</w:t>
            </w:r>
          </w:p>
        </w:tc>
        <w:tc>
          <w:tcPr>
            <w:tcW w:w="755" w:type="dxa"/>
            <w:shd w:val="clear" w:color="auto" w:fill="auto"/>
            <w:noWrap/>
            <w:vAlign w:val="center"/>
          </w:tcPr>
          <w:p w14:paraId="134129D0" w14:textId="2083EFBE" w:rsidR="001A5BF2" w:rsidRPr="00CC32E0" w:rsidRDefault="001A5BF2" w:rsidP="001A5BF2">
            <w:pPr>
              <w:spacing w:line="240" w:lineRule="auto"/>
              <w:jc w:val="right"/>
              <w:rPr>
                <w:rFonts w:cs="Arial"/>
                <w:color w:val="000000"/>
                <w:sz w:val="16"/>
                <w:szCs w:val="16"/>
              </w:rPr>
            </w:pPr>
            <w:r>
              <w:rPr>
                <w:rFonts w:cs="Arial"/>
                <w:color w:val="000000"/>
                <w:sz w:val="16"/>
                <w:szCs w:val="16"/>
              </w:rPr>
              <w:t>0,4229</w:t>
            </w:r>
          </w:p>
        </w:tc>
        <w:tc>
          <w:tcPr>
            <w:tcW w:w="755" w:type="dxa"/>
            <w:shd w:val="clear" w:color="auto" w:fill="auto"/>
            <w:noWrap/>
            <w:vAlign w:val="center"/>
          </w:tcPr>
          <w:p w14:paraId="45EDD798" w14:textId="595B387E" w:rsidR="001A5BF2" w:rsidRPr="00CC32E0" w:rsidRDefault="001A5BF2" w:rsidP="001A5BF2">
            <w:pPr>
              <w:spacing w:line="240" w:lineRule="auto"/>
              <w:jc w:val="right"/>
              <w:rPr>
                <w:rFonts w:cs="Arial"/>
                <w:color w:val="000000"/>
                <w:sz w:val="16"/>
                <w:szCs w:val="16"/>
              </w:rPr>
            </w:pPr>
            <w:r>
              <w:rPr>
                <w:rFonts w:cs="Arial"/>
                <w:color w:val="000000"/>
                <w:sz w:val="16"/>
                <w:szCs w:val="16"/>
              </w:rPr>
              <w:t>0,1400</w:t>
            </w:r>
          </w:p>
        </w:tc>
        <w:tc>
          <w:tcPr>
            <w:tcW w:w="755" w:type="dxa"/>
            <w:shd w:val="clear" w:color="auto" w:fill="auto"/>
            <w:noWrap/>
            <w:vAlign w:val="center"/>
          </w:tcPr>
          <w:p w14:paraId="5074C38D" w14:textId="777DA779"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2A7ED031" w14:textId="4422070D" w:rsidR="001A5BF2" w:rsidRPr="00CC32E0" w:rsidRDefault="001A5BF2" w:rsidP="001A5BF2">
            <w:pPr>
              <w:spacing w:line="240" w:lineRule="auto"/>
              <w:jc w:val="right"/>
              <w:rPr>
                <w:rFonts w:cs="Arial"/>
                <w:color w:val="000000"/>
                <w:sz w:val="16"/>
                <w:szCs w:val="16"/>
              </w:rPr>
            </w:pPr>
            <w:r>
              <w:rPr>
                <w:rFonts w:cs="Arial"/>
                <w:color w:val="000000"/>
                <w:sz w:val="16"/>
                <w:szCs w:val="16"/>
              </w:rPr>
              <w:t>0,1177</w:t>
            </w:r>
          </w:p>
        </w:tc>
      </w:tr>
      <w:tr w:rsidR="001A5BF2" w:rsidRPr="00EB4EA3" w14:paraId="5E6F33E8" w14:textId="77777777" w:rsidTr="001A5BF2">
        <w:trPr>
          <w:trHeight w:val="284"/>
        </w:trPr>
        <w:tc>
          <w:tcPr>
            <w:tcW w:w="767" w:type="dxa"/>
            <w:shd w:val="clear" w:color="auto" w:fill="auto"/>
            <w:noWrap/>
            <w:vAlign w:val="center"/>
          </w:tcPr>
          <w:p w14:paraId="41FB68CF" w14:textId="57BE4EBD" w:rsidR="001A5BF2" w:rsidRDefault="001A5BF2" w:rsidP="001A5BF2">
            <w:pPr>
              <w:spacing w:line="240" w:lineRule="auto"/>
              <w:jc w:val="center"/>
              <w:rPr>
                <w:rFonts w:cs="Arial"/>
                <w:b/>
                <w:bCs/>
                <w:color w:val="000000"/>
                <w:sz w:val="16"/>
                <w:szCs w:val="16"/>
              </w:rPr>
            </w:pPr>
            <w:r>
              <w:rPr>
                <w:rFonts w:cs="Arial"/>
                <w:b/>
                <w:bCs/>
                <w:color w:val="000000"/>
                <w:sz w:val="16"/>
                <w:szCs w:val="16"/>
              </w:rPr>
              <w:t>14</w:t>
            </w:r>
          </w:p>
        </w:tc>
        <w:tc>
          <w:tcPr>
            <w:tcW w:w="755" w:type="dxa"/>
            <w:shd w:val="clear" w:color="auto" w:fill="auto"/>
            <w:noWrap/>
            <w:vAlign w:val="center"/>
          </w:tcPr>
          <w:p w14:paraId="64F0AF81" w14:textId="799016C4" w:rsidR="001A5BF2" w:rsidRPr="00CC32E0" w:rsidRDefault="001A5BF2" w:rsidP="001A5BF2">
            <w:pPr>
              <w:spacing w:line="240" w:lineRule="auto"/>
              <w:jc w:val="right"/>
              <w:rPr>
                <w:rFonts w:cs="Arial"/>
                <w:color w:val="000000"/>
                <w:sz w:val="16"/>
                <w:szCs w:val="16"/>
              </w:rPr>
            </w:pPr>
            <w:r>
              <w:rPr>
                <w:rFonts w:cs="Arial"/>
                <w:color w:val="000000"/>
                <w:sz w:val="16"/>
                <w:szCs w:val="16"/>
              </w:rPr>
              <w:t>0,0613</w:t>
            </w:r>
          </w:p>
        </w:tc>
        <w:tc>
          <w:tcPr>
            <w:tcW w:w="755" w:type="dxa"/>
            <w:shd w:val="clear" w:color="auto" w:fill="auto"/>
            <w:noWrap/>
            <w:vAlign w:val="center"/>
          </w:tcPr>
          <w:p w14:paraId="0089CDB2" w14:textId="7D1D316E" w:rsidR="001A5BF2" w:rsidRPr="00CC32E0" w:rsidRDefault="001A5BF2" w:rsidP="001A5BF2">
            <w:pPr>
              <w:spacing w:line="240" w:lineRule="auto"/>
              <w:jc w:val="right"/>
              <w:rPr>
                <w:rFonts w:cs="Arial"/>
                <w:color w:val="000000"/>
                <w:sz w:val="16"/>
                <w:szCs w:val="16"/>
              </w:rPr>
            </w:pPr>
            <w:r>
              <w:rPr>
                <w:rFonts w:cs="Arial"/>
                <w:color w:val="000000"/>
                <w:sz w:val="16"/>
                <w:szCs w:val="16"/>
              </w:rPr>
              <w:t>-0,0023</w:t>
            </w:r>
          </w:p>
        </w:tc>
        <w:tc>
          <w:tcPr>
            <w:tcW w:w="755" w:type="dxa"/>
            <w:shd w:val="clear" w:color="auto" w:fill="auto"/>
            <w:noWrap/>
            <w:vAlign w:val="center"/>
          </w:tcPr>
          <w:p w14:paraId="41A4D35F" w14:textId="29BA6B14" w:rsidR="001A5BF2" w:rsidRPr="00CC32E0" w:rsidRDefault="001A5BF2" w:rsidP="001A5BF2">
            <w:pPr>
              <w:spacing w:line="240" w:lineRule="auto"/>
              <w:jc w:val="right"/>
              <w:rPr>
                <w:rFonts w:cs="Arial"/>
                <w:color w:val="000000"/>
                <w:sz w:val="16"/>
                <w:szCs w:val="16"/>
              </w:rPr>
            </w:pPr>
            <w:r>
              <w:rPr>
                <w:rFonts w:cs="Arial"/>
                <w:color w:val="000000"/>
                <w:sz w:val="16"/>
                <w:szCs w:val="16"/>
              </w:rPr>
              <w:t>0,1466</w:t>
            </w:r>
          </w:p>
        </w:tc>
        <w:tc>
          <w:tcPr>
            <w:tcW w:w="755" w:type="dxa"/>
            <w:shd w:val="clear" w:color="auto" w:fill="auto"/>
            <w:noWrap/>
            <w:vAlign w:val="center"/>
          </w:tcPr>
          <w:p w14:paraId="6B4DB5B5" w14:textId="7FF8FCEC" w:rsidR="001A5BF2" w:rsidRPr="00CC32E0" w:rsidRDefault="001A5BF2" w:rsidP="001A5BF2">
            <w:pPr>
              <w:spacing w:line="240" w:lineRule="auto"/>
              <w:jc w:val="right"/>
              <w:rPr>
                <w:rFonts w:cs="Arial"/>
                <w:color w:val="000000"/>
                <w:sz w:val="16"/>
                <w:szCs w:val="16"/>
              </w:rPr>
            </w:pPr>
            <w:r>
              <w:rPr>
                <w:rFonts w:cs="Arial"/>
                <w:color w:val="000000"/>
                <w:sz w:val="16"/>
                <w:szCs w:val="16"/>
              </w:rPr>
              <w:t>-0,4913</w:t>
            </w:r>
          </w:p>
        </w:tc>
        <w:tc>
          <w:tcPr>
            <w:tcW w:w="755" w:type="dxa"/>
            <w:shd w:val="clear" w:color="auto" w:fill="auto"/>
            <w:noWrap/>
            <w:vAlign w:val="center"/>
          </w:tcPr>
          <w:p w14:paraId="1F40D006" w14:textId="78B03E3A" w:rsidR="001A5BF2" w:rsidRPr="00CC32E0" w:rsidRDefault="001A5BF2" w:rsidP="001A5BF2">
            <w:pPr>
              <w:spacing w:line="240" w:lineRule="auto"/>
              <w:jc w:val="right"/>
              <w:rPr>
                <w:rFonts w:cs="Arial"/>
                <w:color w:val="000000"/>
                <w:sz w:val="16"/>
                <w:szCs w:val="16"/>
              </w:rPr>
            </w:pPr>
            <w:r>
              <w:rPr>
                <w:rFonts w:cs="Arial"/>
                <w:color w:val="000000"/>
                <w:sz w:val="16"/>
                <w:szCs w:val="16"/>
              </w:rPr>
              <w:t>-0,0177</w:t>
            </w:r>
          </w:p>
        </w:tc>
        <w:tc>
          <w:tcPr>
            <w:tcW w:w="755" w:type="dxa"/>
            <w:shd w:val="clear" w:color="auto" w:fill="auto"/>
            <w:noWrap/>
            <w:vAlign w:val="center"/>
          </w:tcPr>
          <w:p w14:paraId="147945FB" w14:textId="4AB33DA1" w:rsidR="001A5BF2" w:rsidRPr="00CC32E0" w:rsidRDefault="001A5BF2" w:rsidP="001A5BF2">
            <w:pPr>
              <w:spacing w:line="240" w:lineRule="auto"/>
              <w:jc w:val="right"/>
              <w:rPr>
                <w:rFonts w:cs="Arial"/>
                <w:color w:val="000000"/>
                <w:sz w:val="16"/>
                <w:szCs w:val="16"/>
              </w:rPr>
            </w:pPr>
            <w:r>
              <w:rPr>
                <w:rFonts w:cs="Arial"/>
                <w:color w:val="000000"/>
                <w:sz w:val="16"/>
                <w:szCs w:val="16"/>
              </w:rPr>
              <w:t>-0,0120</w:t>
            </w:r>
          </w:p>
        </w:tc>
        <w:tc>
          <w:tcPr>
            <w:tcW w:w="755" w:type="dxa"/>
            <w:shd w:val="clear" w:color="auto" w:fill="auto"/>
            <w:noWrap/>
            <w:vAlign w:val="center"/>
          </w:tcPr>
          <w:p w14:paraId="0B7E72D2" w14:textId="739BB159" w:rsidR="001A5BF2" w:rsidRPr="00CC32E0" w:rsidRDefault="001A5BF2" w:rsidP="001A5BF2">
            <w:pPr>
              <w:spacing w:line="240" w:lineRule="auto"/>
              <w:jc w:val="right"/>
              <w:rPr>
                <w:rFonts w:cs="Arial"/>
                <w:color w:val="000000"/>
                <w:sz w:val="16"/>
                <w:szCs w:val="16"/>
              </w:rPr>
            </w:pPr>
            <w:r>
              <w:rPr>
                <w:rFonts w:cs="Arial"/>
                <w:color w:val="000000"/>
                <w:sz w:val="16"/>
                <w:szCs w:val="16"/>
              </w:rPr>
              <w:t>0,2920</w:t>
            </w:r>
          </w:p>
        </w:tc>
        <w:tc>
          <w:tcPr>
            <w:tcW w:w="755" w:type="dxa"/>
            <w:shd w:val="clear" w:color="auto" w:fill="auto"/>
            <w:noWrap/>
            <w:vAlign w:val="center"/>
          </w:tcPr>
          <w:p w14:paraId="0D07A474" w14:textId="1F7911F0" w:rsidR="001A5BF2" w:rsidRPr="00CC32E0" w:rsidRDefault="001A5BF2" w:rsidP="001A5BF2">
            <w:pPr>
              <w:spacing w:line="240" w:lineRule="auto"/>
              <w:jc w:val="right"/>
              <w:rPr>
                <w:rFonts w:cs="Arial"/>
                <w:color w:val="000000"/>
                <w:sz w:val="16"/>
                <w:szCs w:val="16"/>
              </w:rPr>
            </w:pPr>
            <w:r>
              <w:rPr>
                <w:rFonts w:cs="Arial"/>
                <w:color w:val="000000"/>
                <w:sz w:val="16"/>
                <w:szCs w:val="16"/>
              </w:rPr>
              <w:t>-0,1125</w:t>
            </w:r>
          </w:p>
        </w:tc>
        <w:tc>
          <w:tcPr>
            <w:tcW w:w="755" w:type="dxa"/>
            <w:shd w:val="clear" w:color="auto" w:fill="auto"/>
            <w:noWrap/>
            <w:vAlign w:val="center"/>
          </w:tcPr>
          <w:p w14:paraId="793CB886" w14:textId="005450C3" w:rsidR="001A5BF2" w:rsidRPr="00CC32E0" w:rsidRDefault="001A5BF2" w:rsidP="001A5BF2">
            <w:pPr>
              <w:spacing w:line="240" w:lineRule="auto"/>
              <w:jc w:val="right"/>
              <w:rPr>
                <w:rFonts w:cs="Arial"/>
                <w:color w:val="000000"/>
                <w:sz w:val="16"/>
                <w:szCs w:val="16"/>
              </w:rPr>
            </w:pPr>
            <w:r>
              <w:rPr>
                <w:rFonts w:cs="Arial"/>
                <w:color w:val="000000"/>
                <w:sz w:val="16"/>
                <w:szCs w:val="16"/>
              </w:rPr>
              <w:t>0,2346</w:t>
            </w:r>
          </w:p>
        </w:tc>
        <w:tc>
          <w:tcPr>
            <w:tcW w:w="755" w:type="dxa"/>
            <w:shd w:val="clear" w:color="auto" w:fill="auto"/>
            <w:noWrap/>
            <w:vAlign w:val="center"/>
          </w:tcPr>
          <w:p w14:paraId="297FEA56" w14:textId="65F75D10" w:rsidR="001A5BF2" w:rsidRPr="00CC32E0" w:rsidRDefault="001A5BF2" w:rsidP="001A5BF2">
            <w:pPr>
              <w:spacing w:line="240" w:lineRule="auto"/>
              <w:jc w:val="right"/>
              <w:rPr>
                <w:rFonts w:cs="Arial"/>
                <w:color w:val="000000"/>
                <w:sz w:val="16"/>
                <w:szCs w:val="16"/>
              </w:rPr>
            </w:pPr>
            <w:r>
              <w:rPr>
                <w:rFonts w:cs="Arial"/>
                <w:color w:val="000000"/>
                <w:sz w:val="16"/>
                <w:szCs w:val="16"/>
              </w:rPr>
              <w:t>0,3766</w:t>
            </w:r>
          </w:p>
        </w:tc>
        <w:tc>
          <w:tcPr>
            <w:tcW w:w="755" w:type="dxa"/>
            <w:shd w:val="clear" w:color="auto" w:fill="auto"/>
            <w:noWrap/>
            <w:vAlign w:val="center"/>
          </w:tcPr>
          <w:p w14:paraId="2B4DB03F" w14:textId="49F56646" w:rsidR="001A5BF2" w:rsidRPr="00CC32E0" w:rsidRDefault="001A5BF2" w:rsidP="001A5BF2">
            <w:pPr>
              <w:spacing w:line="240" w:lineRule="auto"/>
              <w:jc w:val="right"/>
              <w:rPr>
                <w:rFonts w:cs="Arial"/>
                <w:color w:val="000000"/>
                <w:sz w:val="16"/>
                <w:szCs w:val="16"/>
              </w:rPr>
            </w:pPr>
            <w:r>
              <w:rPr>
                <w:rFonts w:cs="Arial"/>
                <w:color w:val="000000"/>
                <w:sz w:val="16"/>
                <w:szCs w:val="16"/>
              </w:rPr>
              <w:t>-0,0504</w:t>
            </w:r>
          </w:p>
        </w:tc>
      </w:tr>
      <w:tr w:rsidR="001A5BF2" w:rsidRPr="00EB4EA3" w14:paraId="03BC1588" w14:textId="77777777" w:rsidTr="001A5BF2">
        <w:trPr>
          <w:trHeight w:val="284"/>
        </w:trPr>
        <w:tc>
          <w:tcPr>
            <w:tcW w:w="767" w:type="dxa"/>
            <w:shd w:val="clear" w:color="auto" w:fill="auto"/>
            <w:noWrap/>
            <w:vAlign w:val="center"/>
          </w:tcPr>
          <w:p w14:paraId="2EC22C1C" w14:textId="2E5B9A9E" w:rsidR="001A5BF2" w:rsidRDefault="001A5BF2" w:rsidP="001A5BF2">
            <w:pPr>
              <w:spacing w:line="240" w:lineRule="auto"/>
              <w:jc w:val="center"/>
              <w:rPr>
                <w:rFonts w:cs="Arial"/>
                <w:b/>
                <w:bCs/>
                <w:color w:val="000000"/>
                <w:sz w:val="16"/>
                <w:szCs w:val="16"/>
              </w:rPr>
            </w:pPr>
            <w:r>
              <w:rPr>
                <w:rFonts w:cs="Arial"/>
                <w:b/>
                <w:bCs/>
                <w:color w:val="000000"/>
                <w:sz w:val="16"/>
                <w:szCs w:val="16"/>
              </w:rPr>
              <w:t>15</w:t>
            </w:r>
          </w:p>
        </w:tc>
        <w:tc>
          <w:tcPr>
            <w:tcW w:w="755" w:type="dxa"/>
            <w:shd w:val="clear" w:color="auto" w:fill="auto"/>
            <w:noWrap/>
            <w:vAlign w:val="center"/>
          </w:tcPr>
          <w:p w14:paraId="6A230D54" w14:textId="400F89E8" w:rsidR="001A5BF2" w:rsidRPr="00CC32E0" w:rsidRDefault="001A5BF2" w:rsidP="001A5BF2">
            <w:pPr>
              <w:spacing w:line="240" w:lineRule="auto"/>
              <w:jc w:val="right"/>
              <w:rPr>
                <w:rFonts w:cs="Arial"/>
                <w:color w:val="000000"/>
                <w:sz w:val="16"/>
                <w:szCs w:val="16"/>
              </w:rPr>
            </w:pPr>
            <w:r>
              <w:rPr>
                <w:rFonts w:cs="Arial"/>
                <w:color w:val="000000"/>
                <w:sz w:val="16"/>
                <w:szCs w:val="16"/>
              </w:rPr>
              <w:t>0,0941</w:t>
            </w:r>
          </w:p>
        </w:tc>
        <w:tc>
          <w:tcPr>
            <w:tcW w:w="755" w:type="dxa"/>
            <w:shd w:val="clear" w:color="auto" w:fill="auto"/>
            <w:noWrap/>
            <w:vAlign w:val="center"/>
          </w:tcPr>
          <w:p w14:paraId="5DC34394" w14:textId="04CDF49B" w:rsidR="001A5BF2" w:rsidRPr="00CC32E0" w:rsidRDefault="001A5BF2" w:rsidP="001A5BF2">
            <w:pPr>
              <w:spacing w:line="240" w:lineRule="auto"/>
              <w:jc w:val="right"/>
              <w:rPr>
                <w:rFonts w:cs="Arial"/>
                <w:color w:val="000000"/>
                <w:sz w:val="16"/>
                <w:szCs w:val="16"/>
              </w:rPr>
            </w:pPr>
            <w:r>
              <w:rPr>
                <w:rFonts w:cs="Arial"/>
                <w:color w:val="000000"/>
                <w:sz w:val="16"/>
                <w:szCs w:val="16"/>
              </w:rPr>
              <w:t>0,3424</w:t>
            </w:r>
          </w:p>
        </w:tc>
        <w:tc>
          <w:tcPr>
            <w:tcW w:w="755" w:type="dxa"/>
            <w:shd w:val="clear" w:color="auto" w:fill="auto"/>
            <w:noWrap/>
            <w:vAlign w:val="center"/>
          </w:tcPr>
          <w:p w14:paraId="27046C78" w14:textId="2BDCB694" w:rsidR="001A5BF2" w:rsidRPr="00CC32E0" w:rsidRDefault="001A5BF2" w:rsidP="001A5BF2">
            <w:pPr>
              <w:spacing w:line="240" w:lineRule="auto"/>
              <w:jc w:val="right"/>
              <w:rPr>
                <w:rFonts w:cs="Arial"/>
                <w:color w:val="000000"/>
                <w:sz w:val="16"/>
                <w:szCs w:val="16"/>
              </w:rPr>
            </w:pPr>
            <w:r>
              <w:rPr>
                <w:rFonts w:cs="Arial"/>
                <w:color w:val="000000"/>
                <w:sz w:val="16"/>
                <w:szCs w:val="16"/>
              </w:rPr>
              <w:t>0,1368</w:t>
            </w:r>
          </w:p>
        </w:tc>
        <w:tc>
          <w:tcPr>
            <w:tcW w:w="755" w:type="dxa"/>
            <w:shd w:val="clear" w:color="auto" w:fill="auto"/>
            <w:noWrap/>
            <w:vAlign w:val="center"/>
          </w:tcPr>
          <w:p w14:paraId="6FC1FA0D" w14:textId="5709378C" w:rsidR="001A5BF2" w:rsidRPr="00CC32E0" w:rsidRDefault="001A5BF2" w:rsidP="001A5BF2">
            <w:pPr>
              <w:spacing w:line="240" w:lineRule="auto"/>
              <w:jc w:val="right"/>
              <w:rPr>
                <w:rFonts w:cs="Arial"/>
                <w:color w:val="000000"/>
                <w:sz w:val="16"/>
                <w:szCs w:val="16"/>
              </w:rPr>
            </w:pPr>
            <w:r>
              <w:rPr>
                <w:rFonts w:cs="Arial"/>
                <w:color w:val="000000"/>
                <w:sz w:val="16"/>
                <w:szCs w:val="16"/>
              </w:rPr>
              <w:t>0,2372</w:t>
            </w:r>
          </w:p>
        </w:tc>
        <w:tc>
          <w:tcPr>
            <w:tcW w:w="755" w:type="dxa"/>
            <w:shd w:val="clear" w:color="auto" w:fill="auto"/>
            <w:noWrap/>
            <w:vAlign w:val="center"/>
          </w:tcPr>
          <w:p w14:paraId="7FA2C958" w14:textId="2B7E3825" w:rsidR="001A5BF2" w:rsidRPr="00CC32E0" w:rsidRDefault="001A5BF2" w:rsidP="001A5BF2">
            <w:pPr>
              <w:spacing w:line="240" w:lineRule="auto"/>
              <w:jc w:val="right"/>
              <w:rPr>
                <w:rFonts w:cs="Arial"/>
                <w:color w:val="000000"/>
                <w:sz w:val="16"/>
                <w:szCs w:val="16"/>
              </w:rPr>
            </w:pPr>
            <w:r>
              <w:rPr>
                <w:rFonts w:cs="Arial"/>
                <w:color w:val="000000"/>
                <w:sz w:val="16"/>
                <w:szCs w:val="16"/>
              </w:rPr>
              <w:t>-0,1939</w:t>
            </w:r>
          </w:p>
        </w:tc>
        <w:tc>
          <w:tcPr>
            <w:tcW w:w="755" w:type="dxa"/>
            <w:shd w:val="clear" w:color="auto" w:fill="auto"/>
            <w:noWrap/>
            <w:vAlign w:val="center"/>
          </w:tcPr>
          <w:p w14:paraId="2313224B" w14:textId="47EE9392" w:rsidR="001A5BF2" w:rsidRPr="00CC32E0" w:rsidRDefault="001A5BF2" w:rsidP="001A5BF2">
            <w:pPr>
              <w:spacing w:line="240" w:lineRule="auto"/>
              <w:jc w:val="right"/>
              <w:rPr>
                <w:rFonts w:cs="Arial"/>
                <w:color w:val="000000"/>
                <w:sz w:val="16"/>
                <w:szCs w:val="16"/>
              </w:rPr>
            </w:pPr>
            <w:r>
              <w:rPr>
                <w:rFonts w:cs="Arial"/>
                <w:color w:val="000000"/>
                <w:sz w:val="16"/>
                <w:szCs w:val="16"/>
              </w:rPr>
              <w:t>0,1237</w:t>
            </w:r>
          </w:p>
        </w:tc>
        <w:tc>
          <w:tcPr>
            <w:tcW w:w="755" w:type="dxa"/>
            <w:shd w:val="clear" w:color="auto" w:fill="auto"/>
            <w:noWrap/>
            <w:vAlign w:val="center"/>
          </w:tcPr>
          <w:p w14:paraId="30174B53" w14:textId="699976E4" w:rsidR="001A5BF2" w:rsidRPr="00CC32E0" w:rsidRDefault="001A5BF2" w:rsidP="001A5BF2">
            <w:pPr>
              <w:spacing w:line="240" w:lineRule="auto"/>
              <w:jc w:val="right"/>
              <w:rPr>
                <w:rFonts w:cs="Arial"/>
                <w:color w:val="000000"/>
                <w:sz w:val="16"/>
                <w:szCs w:val="16"/>
              </w:rPr>
            </w:pPr>
            <w:r>
              <w:rPr>
                <w:rFonts w:cs="Arial"/>
                <w:color w:val="000000"/>
                <w:sz w:val="16"/>
                <w:szCs w:val="16"/>
              </w:rPr>
              <w:t>0,1771</w:t>
            </w:r>
          </w:p>
        </w:tc>
        <w:tc>
          <w:tcPr>
            <w:tcW w:w="755" w:type="dxa"/>
            <w:shd w:val="clear" w:color="auto" w:fill="auto"/>
            <w:noWrap/>
            <w:vAlign w:val="center"/>
          </w:tcPr>
          <w:p w14:paraId="08B16BD9" w14:textId="35FE4554" w:rsidR="001A5BF2" w:rsidRPr="00CC32E0" w:rsidRDefault="001A5BF2" w:rsidP="001A5BF2">
            <w:pPr>
              <w:spacing w:line="240" w:lineRule="auto"/>
              <w:jc w:val="right"/>
              <w:rPr>
                <w:rFonts w:cs="Arial"/>
                <w:color w:val="000000"/>
                <w:sz w:val="16"/>
                <w:szCs w:val="16"/>
              </w:rPr>
            </w:pPr>
            <w:r>
              <w:rPr>
                <w:rFonts w:cs="Arial"/>
                <w:color w:val="000000"/>
                <w:sz w:val="16"/>
                <w:szCs w:val="16"/>
              </w:rPr>
              <w:t>-0,3104</w:t>
            </w:r>
          </w:p>
        </w:tc>
        <w:tc>
          <w:tcPr>
            <w:tcW w:w="755" w:type="dxa"/>
            <w:shd w:val="clear" w:color="auto" w:fill="auto"/>
            <w:noWrap/>
            <w:vAlign w:val="center"/>
          </w:tcPr>
          <w:p w14:paraId="19831C41" w14:textId="5059EB14" w:rsidR="001A5BF2" w:rsidRPr="00CC32E0" w:rsidRDefault="001A5BF2" w:rsidP="001A5BF2">
            <w:pPr>
              <w:spacing w:line="240" w:lineRule="auto"/>
              <w:jc w:val="right"/>
              <w:rPr>
                <w:rFonts w:cs="Arial"/>
                <w:color w:val="000000"/>
                <w:sz w:val="16"/>
                <w:szCs w:val="16"/>
              </w:rPr>
            </w:pPr>
            <w:r>
              <w:rPr>
                <w:rFonts w:cs="Arial"/>
                <w:color w:val="000000"/>
                <w:sz w:val="16"/>
                <w:szCs w:val="16"/>
              </w:rPr>
              <w:t>-0,3746</w:t>
            </w:r>
          </w:p>
        </w:tc>
        <w:tc>
          <w:tcPr>
            <w:tcW w:w="755" w:type="dxa"/>
            <w:shd w:val="clear" w:color="auto" w:fill="auto"/>
            <w:noWrap/>
            <w:vAlign w:val="center"/>
          </w:tcPr>
          <w:p w14:paraId="55DFBAD6" w14:textId="18663261" w:rsidR="001A5BF2" w:rsidRPr="00CC32E0" w:rsidRDefault="001A5BF2" w:rsidP="001A5BF2">
            <w:pPr>
              <w:spacing w:line="240" w:lineRule="auto"/>
              <w:jc w:val="right"/>
              <w:rPr>
                <w:rFonts w:cs="Arial"/>
                <w:color w:val="000000"/>
                <w:sz w:val="16"/>
                <w:szCs w:val="16"/>
              </w:rPr>
            </w:pPr>
            <w:r>
              <w:rPr>
                <w:rFonts w:cs="Arial"/>
                <w:color w:val="000000"/>
                <w:sz w:val="16"/>
                <w:szCs w:val="16"/>
              </w:rPr>
              <w:t>-0,1446</w:t>
            </w:r>
          </w:p>
        </w:tc>
        <w:tc>
          <w:tcPr>
            <w:tcW w:w="755" w:type="dxa"/>
            <w:shd w:val="clear" w:color="auto" w:fill="auto"/>
            <w:noWrap/>
            <w:vAlign w:val="center"/>
          </w:tcPr>
          <w:p w14:paraId="030F79B0" w14:textId="6A77F0FE" w:rsidR="001A5BF2" w:rsidRPr="00CC32E0" w:rsidRDefault="001A5BF2" w:rsidP="001A5BF2">
            <w:pPr>
              <w:spacing w:line="240" w:lineRule="auto"/>
              <w:jc w:val="right"/>
              <w:rPr>
                <w:rFonts w:cs="Arial"/>
                <w:color w:val="000000"/>
                <w:sz w:val="16"/>
                <w:szCs w:val="16"/>
              </w:rPr>
            </w:pPr>
            <w:r>
              <w:rPr>
                <w:rFonts w:cs="Arial"/>
                <w:color w:val="000000"/>
                <w:sz w:val="16"/>
                <w:szCs w:val="16"/>
              </w:rPr>
              <w:t>-0,0673</w:t>
            </w:r>
          </w:p>
        </w:tc>
      </w:tr>
      <w:tr w:rsidR="001A5BF2" w:rsidRPr="00EB4EA3" w14:paraId="3E801FF2" w14:textId="77777777" w:rsidTr="001A5BF2">
        <w:trPr>
          <w:trHeight w:val="284"/>
        </w:trPr>
        <w:tc>
          <w:tcPr>
            <w:tcW w:w="767" w:type="dxa"/>
            <w:shd w:val="clear" w:color="auto" w:fill="auto"/>
            <w:noWrap/>
            <w:vAlign w:val="center"/>
          </w:tcPr>
          <w:p w14:paraId="060F182B" w14:textId="658FC813" w:rsidR="001A5BF2" w:rsidRDefault="001A5BF2" w:rsidP="001A5BF2">
            <w:pPr>
              <w:spacing w:line="240" w:lineRule="auto"/>
              <w:jc w:val="center"/>
              <w:rPr>
                <w:rFonts w:cs="Arial"/>
                <w:b/>
                <w:bCs/>
                <w:color w:val="000000"/>
                <w:sz w:val="16"/>
                <w:szCs w:val="16"/>
              </w:rPr>
            </w:pPr>
            <w:r>
              <w:rPr>
                <w:rFonts w:cs="Arial"/>
                <w:b/>
                <w:bCs/>
                <w:color w:val="000000"/>
                <w:sz w:val="16"/>
                <w:szCs w:val="16"/>
              </w:rPr>
              <w:t>16</w:t>
            </w:r>
          </w:p>
        </w:tc>
        <w:tc>
          <w:tcPr>
            <w:tcW w:w="755" w:type="dxa"/>
            <w:shd w:val="clear" w:color="auto" w:fill="auto"/>
            <w:noWrap/>
            <w:vAlign w:val="center"/>
          </w:tcPr>
          <w:p w14:paraId="0C1ED6BB" w14:textId="421FFFC1" w:rsidR="001A5BF2" w:rsidRPr="00CC32E0" w:rsidRDefault="001A5BF2" w:rsidP="001A5BF2">
            <w:pPr>
              <w:spacing w:line="240" w:lineRule="auto"/>
              <w:jc w:val="right"/>
              <w:rPr>
                <w:rFonts w:cs="Arial"/>
                <w:color w:val="000000"/>
                <w:sz w:val="16"/>
                <w:szCs w:val="16"/>
              </w:rPr>
            </w:pPr>
            <w:r>
              <w:rPr>
                <w:rFonts w:cs="Arial"/>
                <w:color w:val="000000"/>
                <w:sz w:val="16"/>
                <w:szCs w:val="16"/>
              </w:rPr>
              <w:t>-0,1775</w:t>
            </w:r>
          </w:p>
        </w:tc>
        <w:tc>
          <w:tcPr>
            <w:tcW w:w="755" w:type="dxa"/>
            <w:shd w:val="clear" w:color="auto" w:fill="auto"/>
            <w:noWrap/>
            <w:vAlign w:val="center"/>
          </w:tcPr>
          <w:p w14:paraId="162084C0" w14:textId="7A0952C6" w:rsidR="001A5BF2" w:rsidRPr="00CC32E0" w:rsidRDefault="001A5BF2" w:rsidP="001A5BF2">
            <w:pPr>
              <w:spacing w:line="240" w:lineRule="auto"/>
              <w:jc w:val="right"/>
              <w:rPr>
                <w:rFonts w:cs="Arial"/>
                <w:color w:val="000000"/>
                <w:sz w:val="16"/>
                <w:szCs w:val="16"/>
              </w:rPr>
            </w:pPr>
            <w:r>
              <w:rPr>
                <w:rFonts w:cs="Arial"/>
                <w:color w:val="000000"/>
                <w:sz w:val="16"/>
                <w:szCs w:val="16"/>
              </w:rPr>
              <w:t>0,2578</w:t>
            </w:r>
          </w:p>
        </w:tc>
        <w:tc>
          <w:tcPr>
            <w:tcW w:w="755" w:type="dxa"/>
            <w:shd w:val="clear" w:color="auto" w:fill="auto"/>
            <w:noWrap/>
            <w:vAlign w:val="center"/>
          </w:tcPr>
          <w:p w14:paraId="789171CB" w14:textId="2CB9ED58" w:rsidR="001A5BF2" w:rsidRPr="00CC32E0" w:rsidRDefault="001A5BF2" w:rsidP="001A5BF2">
            <w:pPr>
              <w:spacing w:line="240" w:lineRule="auto"/>
              <w:jc w:val="right"/>
              <w:rPr>
                <w:rFonts w:cs="Arial"/>
                <w:color w:val="000000"/>
                <w:sz w:val="16"/>
                <w:szCs w:val="16"/>
              </w:rPr>
            </w:pPr>
            <w:r>
              <w:rPr>
                <w:rFonts w:cs="Arial"/>
                <w:color w:val="000000"/>
                <w:sz w:val="16"/>
                <w:szCs w:val="16"/>
              </w:rPr>
              <w:t>0,0186</w:t>
            </w:r>
          </w:p>
        </w:tc>
        <w:tc>
          <w:tcPr>
            <w:tcW w:w="755" w:type="dxa"/>
            <w:shd w:val="clear" w:color="auto" w:fill="auto"/>
            <w:noWrap/>
            <w:vAlign w:val="center"/>
          </w:tcPr>
          <w:p w14:paraId="7EC773DA" w14:textId="068949C3" w:rsidR="001A5BF2" w:rsidRPr="00CC32E0" w:rsidRDefault="001A5BF2" w:rsidP="001A5BF2">
            <w:pPr>
              <w:spacing w:line="240" w:lineRule="auto"/>
              <w:jc w:val="right"/>
              <w:rPr>
                <w:rFonts w:cs="Arial"/>
                <w:color w:val="000000"/>
                <w:sz w:val="16"/>
                <w:szCs w:val="16"/>
              </w:rPr>
            </w:pPr>
            <w:r>
              <w:rPr>
                <w:rFonts w:cs="Arial"/>
                <w:color w:val="000000"/>
                <w:sz w:val="16"/>
                <w:szCs w:val="16"/>
              </w:rPr>
              <w:t>0,2534</w:t>
            </w:r>
          </w:p>
        </w:tc>
        <w:tc>
          <w:tcPr>
            <w:tcW w:w="755" w:type="dxa"/>
            <w:shd w:val="clear" w:color="auto" w:fill="auto"/>
            <w:noWrap/>
            <w:vAlign w:val="center"/>
          </w:tcPr>
          <w:p w14:paraId="44B45CD1" w14:textId="2683BCAB" w:rsidR="001A5BF2" w:rsidRPr="00CC32E0" w:rsidRDefault="001A5BF2" w:rsidP="001A5BF2">
            <w:pPr>
              <w:spacing w:line="240" w:lineRule="auto"/>
              <w:jc w:val="right"/>
              <w:rPr>
                <w:rFonts w:cs="Arial"/>
                <w:color w:val="000000"/>
                <w:sz w:val="16"/>
                <w:szCs w:val="16"/>
              </w:rPr>
            </w:pPr>
            <w:r>
              <w:rPr>
                <w:rFonts w:cs="Arial"/>
                <w:color w:val="000000"/>
                <w:sz w:val="16"/>
                <w:szCs w:val="16"/>
              </w:rPr>
              <w:t>-0,3479</w:t>
            </w:r>
          </w:p>
        </w:tc>
        <w:tc>
          <w:tcPr>
            <w:tcW w:w="755" w:type="dxa"/>
            <w:shd w:val="clear" w:color="auto" w:fill="auto"/>
            <w:noWrap/>
            <w:vAlign w:val="center"/>
          </w:tcPr>
          <w:p w14:paraId="5659AA0C" w14:textId="6E59E2B2" w:rsidR="001A5BF2" w:rsidRPr="00CC32E0" w:rsidRDefault="001A5BF2" w:rsidP="001A5BF2">
            <w:pPr>
              <w:spacing w:line="240" w:lineRule="auto"/>
              <w:jc w:val="right"/>
              <w:rPr>
                <w:rFonts w:cs="Arial"/>
                <w:color w:val="000000"/>
                <w:sz w:val="16"/>
                <w:szCs w:val="16"/>
              </w:rPr>
            </w:pPr>
            <w:r>
              <w:rPr>
                <w:rFonts w:cs="Arial"/>
                <w:color w:val="000000"/>
                <w:sz w:val="16"/>
                <w:szCs w:val="16"/>
              </w:rPr>
              <w:t>-0,5779</w:t>
            </w:r>
          </w:p>
        </w:tc>
        <w:tc>
          <w:tcPr>
            <w:tcW w:w="755" w:type="dxa"/>
            <w:shd w:val="clear" w:color="auto" w:fill="auto"/>
            <w:noWrap/>
            <w:vAlign w:val="center"/>
          </w:tcPr>
          <w:p w14:paraId="48DD6C52" w14:textId="79445323" w:rsidR="001A5BF2" w:rsidRPr="00CC32E0" w:rsidRDefault="001A5BF2" w:rsidP="001A5BF2">
            <w:pPr>
              <w:spacing w:line="240" w:lineRule="auto"/>
              <w:jc w:val="right"/>
              <w:rPr>
                <w:rFonts w:cs="Arial"/>
                <w:color w:val="000000"/>
                <w:sz w:val="16"/>
                <w:szCs w:val="16"/>
              </w:rPr>
            </w:pPr>
            <w:r>
              <w:rPr>
                <w:rFonts w:cs="Arial"/>
                <w:color w:val="000000"/>
                <w:sz w:val="16"/>
                <w:szCs w:val="16"/>
              </w:rPr>
              <w:t>0,0080</w:t>
            </w:r>
          </w:p>
        </w:tc>
        <w:tc>
          <w:tcPr>
            <w:tcW w:w="755" w:type="dxa"/>
            <w:shd w:val="clear" w:color="auto" w:fill="auto"/>
            <w:noWrap/>
            <w:vAlign w:val="center"/>
          </w:tcPr>
          <w:p w14:paraId="71915715" w14:textId="379540B6" w:rsidR="001A5BF2" w:rsidRPr="00CC32E0" w:rsidRDefault="001A5BF2" w:rsidP="001A5BF2">
            <w:pPr>
              <w:spacing w:line="240" w:lineRule="auto"/>
              <w:jc w:val="right"/>
              <w:rPr>
                <w:rFonts w:cs="Arial"/>
                <w:color w:val="000000"/>
                <w:sz w:val="16"/>
                <w:szCs w:val="16"/>
              </w:rPr>
            </w:pPr>
            <w:r>
              <w:rPr>
                <w:rFonts w:cs="Arial"/>
                <w:color w:val="000000"/>
                <w:sz w:val="16"/>
                <w:szCs w:val="16"/>
              </w:rPr>
              <w:t>-0,0323</w:t>
            </w:r>
          </w:p>
        </w:tc>
        <w:tc>
          <w:tcPr>
            <w:tcW w:w="755" w:type="dxa"/>
            <w:shd w:val="clear" w:color="auto" w:fill="auto"/>
            <w:noWrap/>
            <w:vAlign w:val="center"/>
          </w:tcPr>
          <w:p w14:paraId="6FC6C3E7" w14:textId="026C2491" w:rsidR="001A5BF2" w:rsidRPr="00CC32E0" w:rsidRDefault="001A5BF2" w:rsidP="001A5BF2">
            <w:pPr>
              <w:spacing w:line="240" w:lineRule="auto"/>
              <w:jc w:val="right"/>
              <w:rPr>
                <w:rFonts w:cs="Arial"/>
                <w:color w:val="000000"/>
                <w:sz w:val="16"/>
                <w:szCs w:val="16"/>
              </w:rPr>
            </w:pPr>
            <w:r>
              <w:rPr>
                <w:rFonts w:cs="Arial"/>
                <w:color w:val="000000"/>
                <w:sz w:val="16"/>
                <w:szCs w:val="16"/>
              </w:rPr>
              <w:t>0,3001</w:t>
            </w:r>
          </w:p>
        </w:tc>
        <w:tc>
          <w:tcPr>
            <w:tcW w:w="755" w:type="dxa"/>
            <w:shd w:val="clear" w:color="auto" w:fill="auto"/>
            <w:noWrap/>
            <w:vAlign w:val="center"/>
          </w:tcPr>
          <w:p w14:paraId="375657C0" w14:textId="2CDD9E69" w:rsidR="001A5BF2" w:rsidRPr="00CC32E0" w:rsidRDefault="001A5BF2" w:rsidP="001A5BF2">
            <w:pPr>
              <w:spacing w:line="240" w:lineRule="auto"/>
              <w:jc w:val="right"/>
              <w:rPr>
                <w:rFonts w:cs="Arial"/>
                <w:color w:val="000000"/>
                <w:sz w:val="16"/>
                <w:szCs w:val="16"/>
              </w:rPr>
            </w:pPr>
            <w:r>
              <w:rPr>
                <w:rFonts w:cs="Arial"/>
                <w:color w:val="000000"/>
                <w:sz w:val="16"/>
                <w:szCs w:val="16"/>
              </w:rPr>
              <w:t>0,1238</w:t>
            </w:r>
          </w:p>
        </w:tc>
        <w:tc>
          <w:tcPr>
            <w:tcW w:w="755" w:type="dxa"/>
            <w:shd w:val="clear" w:color="auto" w:fill="auto"/>
            <w:noWrap/>
            <w:vAlign w:val="center"/>
          </w:tcPr>
          <w:p w14:paraId="06712AB5" w14:textId="6CC98333" w:rsidR="001A5BF2" w:rsidRPr="00CC32E0" w:rsidRDefault="001A5BF2" w:rsidP="001A5BF2">
            <w:pPr>
              <w:spacing w:line="240" w:lineRule="auto"/>
              <w:jc w:val="right"/>
              <w:rPr>
                <w:rFonts w:cs="Arial"/>
                <w:color w:val="000000"/>
                <w:sz w:val="16"/>
                <w:szCs w:val="16"/>
              </w:rPr>
            </w:pPr>
            <w:r>
              <w:rPr>
                <w:rFonts w:cs="Arial"/>
                <w:color w:val="000000"/>
                <w:sz w:val="16"/>
                <w:szCs w:val="16"/>
              </w:rPr>
              <w:t>0,0817</w:t>
            </w:r>
          </w:p>
        </w:tc>
      </w:tr>
      <w:tr w:rsidR="001A5BF2" w:rsidRPr="00EB4EA3" w14:paraId="6C0B0477" w14:textId="77777777" w:rsidTr="001A5BF2">
        <w:trPr>
          <w:trHeight w:val="284"/>
        </w:trPr>
        <w:tc>
          <w:tcPr>
            <w:tcW w:w="767" w:type="dxa"/>
            <w:shd w:val="clear" w:color="auto" w:fill="auto"/>
            <w:noWrap/>
            <w:vAlign w:val="center"/>
          </w:tcPr>
          <w:p w14:paraId="27086E12" w14:textId="65EB221C" w:rsidR="001A5BF2" w:rsidRDefault="001A5BF2" w:rsidP="001A5BF2">
            <w:pPr>
              <w:spacing w:line="240" w:lineRule="auto"/>
              <w:jc w:val="center"/>
              <w:rPr>
                <w:rFonts w:cs="Arial"/>
                <w:b/>
                <w:bCs/>
                <w:color w:val="000000"/>
                <w:sz w:val="16"/>
                <w:szCs w:val="16"/>
              </w:rPr>
            </w:pPr>
            <w:r>
              <w:rPr>
                <w:rFonts w:cs="Arial"/>
                <w:b/>
                <w:bCs/>
                <w:color w:val="000000"/>
                <w:sz w:val="16"/>
                <w:szCs w:val="16"/>
              </w:rPr>
              <w:t>17</w:t>
            </w:r>
          </w:p>
        </w:tc>
        <w:tc>
          <w:tcPr>
            <w:tcW w:w="755" w:type="dxa"/>
            <w:shd w:val="clear" w:color="auto" w:fill="auto"/>
            <w:noWrap/>
            <w:vAlign w:val="center"/>
          </w:tcPr>
          <w:p w14:paraId="09736D67" w14:textId="6B1B12DA" w:rsidR="001A5BF2" w:rsidRPr="00CC32E0" w:rsidRDefault="001A5BF2" w:rsidP="001A5BF2">
            <w:pPr>
              <w:spacing w:line="240" w:lineRule="auto"/>
              <w:jc w:val="right"/>
              <w:rPr>
                <w:rFonts w:cs="Arial"/>
                <w:color w:val="000000"/>
                <w:sz w:val="16"/>
                <w:szCs w:val="16"/>
              </w:rPr>
            </w:pPr>
            <w:r>
              <w:rPr>
                <w:rFonts w:cs="Arial"/>
                <w:color w:val="000000"/>
                <w:sz w:val="16"/>
                <w:szCs w:val="16"/>
              </w:rPr>
              <w:t>0,2640</w:t>
            </w:r>
          </w:p>
        </w:tc>
        <w:tc>
          <w:tcPr>
            <w:tcW w:w="755" w:type="dxa"/>
            <w:shd w:val="clear" w:color="auto" w:fill="auto"/>
            <w:noWrap/>
            <w:vAlign w:val="center"/>
          </w:tcPr>
          <w:p w14:paraId="2C38B91F" w14:textId="44867D0A" w:rsidR="001A5BF2" w:rsidRPr="00CC32E0" w:rsidRDefault="001A5BF2" w:rsidP="001A5BF2">
            <w:pPr>
              <w:spacing w:line="240" w:lineRule="auto"/>
              <w:jc w:val="right"/>
              <w:rPr>
                <w:rFonts w:cs="Arial"/>
                <w:color w:val="000000"/>
                <w:sz w:val="16"/>
                <w:szCs w:val="16"/>
              </w:rPr>
            </w:pPr>
            <w:r>
              <w:rPr>
                <w:rFonts w:cs="Arial"/>
                <w:color w:val="000000"/>
                <w:sz w:val="16"/>
                <w:szCs w:val="16"/>
              </w:rPr>
              <w:t>0,1415</w:t>
            </w:r>
          </w:p>
        </w:tc>
        <w:tc>
          <w:tcPr>
            <w:tcW w:w="755" w:type="dxa"/>
            <w:shd w:val="clear" w:color="auto" w:fill="auto"/>
            <w:noWrap/>
            <w:vAlign w:val="center"/>
          </w:tcPr>
          <w:p w14:paraId="1722B6A7" w14:textId="6D40F88C" w:rsidR="001A5BF2" w:rsidRPr="00CC32E0" w:rsidRDefault="001A5BF2" w:rsidP="001A5BF2">
            <w:pPr>
              <w:spacing w:line="240" w:lineRule="auto"/>
              <w:jc w:val="right"/>
              <w:rPr>
                <w:rFonts w:cs="Arial"/>
                <w:color w:val="000000"/>
                <w:sz w:val="16"/>
                <w:szCs w:val="16"/>
              </w:rPr>
            </w:pPr>
            <w:r>
              <w:rPr>
                <w:rFonts w:cs="Arial"/>
                <w:color w:val="000000"/>
                <w:sz w:val="16"/>
                <w:szCs w:val="16"/>
              </w:rPr>
              <w:t>-0,0521</w:t>
            </w:r>
          </w:p>
        </w:tc>
        <w:tc>
          <w:tcPr>
            <w:tcW w:w="755" w:type="dxa"/>
            <w:shd w:val="clear" w:color="auto" w:fill="auto"/>
            <w:noWrap/>
            <w:vAlign w:val="center"/>
          </w:tcPr>
          <w:p w14:paraId="29C5D6B9" w14:textId="45C780F6" w:rsidR="001A5BF2" w:rsidRPr="00CC32E0" w:rsidRDefault="001A5BF2" w:rsidP="001A5BF2">
            <w:pPr>
              <w:spacing w:line="240" w:lineRule="auto"/>
              <w:jc w:val="right"/>
              <w:rPr>
                <w:rFonts w:cs="Arial"/>
                <w:color w:val="000000"/>
                <w:sz w:val="16"/>
                <w:szCs w:val="16"/>
              </w:rPr>
            </w:pPr>
            <w:r>
              <w:rPr>
                <w:rFonts w:cs="Arial"/>
                <w:color w:val="000000"/>
                <w:sz w:val="16"/>
                <w:szCs w:val="16"/>
              </w:rPr>
              <w:t>-0,2644</w:t>
            </w:r>
          </w:p>
        </w:tc>
        <w:tc>
          <w:tcPr>
            <w:tcW w:w="755" w:type="dxa"/>
            <w:shd w:val="clear" w:color="auto" w:fill="auto"/>
            <w:noWrap/>
            <w:vAlign w:val="center"/>
          </w:tcPr>
          <w:p w14:paraId="25CB3793" w14:textId="6EFC0EBC" w:rsidR="001A5BF2" w:rsidRPr="00CC32E0" w:rsidRDefault="001A5BF2" w:rsidP="001A5BF2">
            <w:pPr>
              <w:spacing w:line="240" w:lineRule="auto"/>
              <w:jc w:val="right"/>
              <w:rPr>
                <w:rFonts w:cs="Arial"/>
                <w:color w:val="000000"/>
                <w:sz w:val="16"/>
                <w:szCs w:val="16"/>
              </w:rPr>
            </w:pPr>
            <w:r>
              <w:rPr>
                <w:rFonts w:cs="Arial"/>
                <w:color w:val="000000"/>
                <w:sz w:val="16"/>
                <w:szCs w:val="16"/>
              </w:rPr>
              <w:t>0,5771</w:t>
            </w:r>
          </w:p>
        </w:tc>
        <w:tc>
          <w:tcPr>
            <w:tcW w:w="755" w:type="dxa"/>
            <w:shd w:val="clear" w:color="auto" w:fill="auto"/>
            <w:noWrap/>
            <w:vAlign w:val="center"/>
          </w:tcPr>
          <w:p w14:paraId="001FB702" w14:textId="4194FD5A" w:rsidR="001A5BF2" w:rsidRPr="00CC32E0" w:rsidRDefault="001A5BF2" w:rsidP="001A5BF2">
            <w:pPr>
              <w:spacing w:line="240" w:lineRule="auto"/>
              <w:jc w:val="right"/>
              <w:rPr>
                <w:rFonts w:cs="Arial"/>
                <w:color w:val="000000"/>
                <w:sz w:val="16"/>
                <w:szCs w:val="16"/>
              </w:rPr>
            </w:pPr>
            <w:r>
              <w:rPr>
                <w:rFonts w:cs="Arial"/>
                <w:color w:val="000000"/>
                <w:sz w:val="16"/>
                <w:szCs w:val="16"/>
              </w:rPr>
              <w:t>-0,0435</w:t>
            </w:r>
          </w:p>
        </w:tc>
        <w:tc>
          <w:tcPr>
            <w:tcW w:w="755" w:type="dxa"/>
            <w:shd w:val="clear" w:color="auto" w:fill="auto"/>
            <w:noWrap/>
            <w:vAlign w:val="center"/>
          </w:tcPr>
          <w:p w14:paraId="5BBC6878" w14:textId="1AC76D21" w:rsidR="001A5BF2" w:rsidRPr="00CC32E0" w:rsidRDefault="001A5BF2" w:rsidP="001A5BF2">
            <w:pPr>
              <w:spacing w:line="240" w:lineRule="auto"/>
              <w:jc w:val="right"/>
              <w:rPr>
                <w:rFonts w:cs="Arial"/>
                <w:color w:val="000000"/>
                <w:sz w:val="16"/>
                <w:szCs w:val="16"/>
              </w:rPr>
            </w:pPr>
            <w:r>
              <w:rPr>
                <w:rFonts w:cs="Arial"/>
                <w:color w:val="000000"/>
                <w:sz w:val="16"/>
                <w:szCs w:val="16"/>
              </w:rPr>
              <w:t>-0,1860</w:t>
            </w:r>
          </w:p>
        </w:tc>
        <w:tc>
          <w:tcPr>
            <w:tcW w:w="755" w:type="dxa"/>
            <w:shd w:val="clear" w:color="auto" w:fill="auto"/>
            <w:noWrap/>
            <w:vAlign w:val="center"/>
          </w:tcPr>
          <w:p w14:paraId="6600ABE5" w14:textId="2330171F" w:rsidR="001A5BF2" w:rsidRPr="00CC32E0" w:rsidRDefault="001A5BF2" w:rsidP="001A5BF2">
            <w:pPr>
              <w:spacing w:line="240" w:lineRule="auto"/>
              <w:jc w:val="right"/>
              <w:rPr>
                <w:rFonts w:cs="Arial"/>
                <w:color w:val="000000"/>
                <w:sz w:val="16"/>
                <w:szCs w:val="16"/>
              </w:rPr>
            </w:pPr>
            <w:r>
              <w:rPr>
                <w:rFonts w:cs="Arial"/>
                <w:color w:val="000000"/>
                <w:sz w:val="16"/>
                <w:szCs w:val="16"/>
              </w:rPr>
              <w:t>0,0311</w:t>
            </w:r>
          </w:p>
        </w:tc>
        <w:tc>
          <w:tcPr>
            <w:tcW w:w="755" w:type="dxa"/>
            <w:shd w:val="clear" w:color="auto" w:fill="auto"/>
            <w:noWrap/>
            <w:vAlign w:val="center"/>
          </w:tcPr>
          <w:p w14:paraId="42CF526C" w14:textId="51008BC7" w:rsidR="001A5BF2" w:rsidRPr="00CC32E0" w:rsidRDefault="001A5BF2" w:rsidP="001A5BF2">
            <w:pPr>
              <w:spacing w:line="240" w:lineRule="auto"/>
              <w:jc w:val="right"/>
              <w:rPr>
                <w:rFonts w:cs="Arial"/>
                <w:color w:val="000000"/>
                <w:sz w:val="16"/>
                <w:szCs w:val="16"/>
              </w:rPr>
            </w:pPr>
            <w:r>
              <w:rPr>
                <w:rFonts w:cs="Arial"/>
                <w:color w:val="000000"/>
                <w:sz w:val="16"/>
                <w:szCs w:val="16"/>
              </w:rPr>
              <w:t>-0,4543</w:t>
            </w:r>
          </w:p>
        </w:tc>
        <w:tc>
          <w:tcPr>
            <w:tcW w:w="755" w:type="dxa"/>
            <w:shd w:val="clear" w:color="auto" w:fill="auto"/>
            <w:noWrap/>
            <w:vAlign w:val="center"/>
          </w:tcPr>
          <w:p w14:paraId="2699D818" w14:textId="02DED7C5" w:rsidR="001A5BF2" w:rsidRPr="00CC32E0" w:rsidRDefault="001A5BF2" w:rsidP="001A5BF2">
            <w:pPr>
              <w:spacing w:line="240" w:lineRule="auto"/>
              <w:jc w:val="right"/>
              <w:rPr>
                <w:rFonts w:cs="Arial"/>
                <w:color w:val="000000"/>
                <w:sz w:val="16"/>
                <w:szCs w:val="16"/>
              </w:rPr>
            </w:pPr>
            <w:r>
              <w:rPr>
                <w:rFonts w:cs="Arial"/>
                <w:color w:val="000000"/>
                <w:sz w:val="16"/>
                <w:szCs w:val="16"/>
              </w:rPr>
              <w:t>0,0983</w:t>
            </w:r>
          </w:p>
        </w:tc>
        <w:tc>
          <w:tcPr>
            <w:tcW w:w="755" w:type="dxa"/>
            <w:shd w:val="clear" w:color="auto" w:fill="auto"/>
            <w:noWrap/>
            <w:vAlign w:val="center"/>
          </w:tcPr>
          <w:p w14:paraId="7703E8E8" w14:textId="6DE5EC26" w:rsidR="001A5BF2" w:rsidRPr="00CC32E0" w:rsidRDefault="001A5BF2" w:rsidP="001A5BF2">
            <w:pPr>
              <w:spacing w:line="240" w:lineRule="auto"/>
              <w:jc w:val="right"/>
              <w:rPr>
                <w:rFonts w:cs="Arial"/>
                <w:color w:val="000000"/>
                <w:sz w:val="16"/>
                <w:szCs w:val="16"/>
              </w:rPr>
            </w:pPr>
            <w:r>
              <w:rPr>
                <w:rFonts w:cs="Arial"/>
                <w:color w:val="000000"/>
                <w:sz w:val="16"/>
                <w:szCs w:val="16"/>
              </w:rPr>
              <w:t>0,0482</w:t>
            </w:r>
          </w:p>
        </w:tc>
      </w:tr>
      <w:tr w:rsidR="001A5BF2" w:rsidRPr="00EB4EA3" w14:paraId="7B8606FB" w14:textId="77777777" w:rsidTr="001A5BF2">
        <w:trPr>
          <w:trHeight w:val="284"/>
        </w:trPr>
        <w:tc>
          <w:tcPr>
            <w:tcW w:w="767" w:type="dxa"/>
            <w:tcBorders>
              <w:bottom w:val="single" w:sz="12" w:space="0" w:color="auto"/>
            </w:tcBorders>
            <w:shd w:val="clear" w:color="auto" w:fill="auto"/>
            <w:noWrap/>
            <w:vAlign w:val="center"/>
          </w:tcPr>
          <w:p w14:paraId="09880B46" w14:textId="759E5D29" w:rsidR="001A5BF2" w:rsidRDefault="001A5BF2" w:rsidP="001A5BF2">
            <w:pPr>
              <w:spacing w:line="240" w:lineRule="auto"/>
              <w:jc w:val="center"/>
              <w:rPr>
                <w:rFonts w:cs="Arial"/>
                <w:b/>
                <w:bCs/>
                <w:color w:val="000000"/>
                <w:sz w:val="16"/>
                <w:szCs w:val="16"/>
              </w:rPr>
            </w:pPr>
            <w:r>
              <w:rPr>
                <w:rFonts w:cs="Arial"/>
                <w:b/>
                <w:bCs/>
                <w:color w:val="000000"/>
                <w:sz w:val="16"/>
                <w:szCs w:val="16"/>
              </w:rPr>
              <w:t>18</w:t>
            </w:r>
          </w:p>
        </w:tc>
        <w:tc>
          <w:tcPr>
            <w:tcW w:w="755" w:type="dxa"/>
            <w:tcBorders>
              <w:bottom w:val="single" w:sz="12" w:space="0" w:color="auto"/>
            </w:tcBorders>
            <w:shd w:val="clear" w:color="auto" w:fill="auto"/>
            <w:noWrap/>
            <w:vAlign w:val="center"/>
          </w:tcPr>
          <w:p w14:paraId="432527AA" w14:textId="52488871" w:rsidR="001A5BF2" w:rsidRPr="00CC32E0" w:rsidRDefault="001A5BF2" w:rsidP="001A5BF2">
            <w:pPr>
              <w:spacing w:line="240" w:lineRule="auto"/>
              <w:jc w:val="right"/>
              <w:rPr>
                <w:rFonts w:cs="Arial"/>
                <w:color w:val="000000"/>
                <w:sz w:val="16"/>
                <w:szCs w:val="16"/>
              </w:rPr>
            </w:pPr>
            <w:r>
              <w:rPr>
                <w:rFonts w:cs="Arial"/>
                <w:color w:val="000000"/>
                <w:sz w:val="16"/>
                <w:szCs w:val="16"/>
              </w:rPr>
              <w:t>-0,0866</w:t>
            </w:r>
          </w:p>
        </w:tc>
        <w:tc>
          <w:tcPr>
            <w:tcW w:w="755" w:type="dxa"/>
            <w:tcBorders>
              <w:bottom w:val="single" w:sz="12" w:space="0" w:color="auto"/>
            </w:tcBorders>
            <w:shd w:val="clear" w:color="auto" w:fill="auto"/>
            <w:noWrap/>
            <w:vAlign w:val="center"/>
          </w:tcPr>
          <w:p w14:paraId="036F772F" w14:textId="03B76237" w:rsidR="001A5BF2" w:rsidRPr="00CC32E0" w:rsidRDefault="001A5BF2" w:rsidP="001A5BF2">
            <w:pPr>
              <w:spacing w:line="240" w:lineRule="auto"/>
              <w:jc w:val="right"/>
              <w:rPr>
                <w:rFonts w:cs="Arial"/>
                <w:color w:val="000000"/>
                <w:sz w:val="16"/>
                <w:szCs w:val="16"/>
              </w:rPr>
            </w:pPr>
            <w:r>
              <w:rPr>
                <w:rFonts w:cs="Arial"/>
                <w:color w:val="000000"/>
                <w:sz w:val="16"/>
                <w:szCs w:val="16"/>
              </w:rPr>
              <w:t>-0,3993</w:t>
            </w:r>
          </w:p>
        </w:tc>
        <w:tc>
          <w:tcPr>
            <w:tcW w:w="755" w:type="dxa"/>
            <w:tcBorders>
              <w:bottom w:val="single" w:sz="12" w:space="0" w:color="auto"/>
            </w:tcBorders>
            <w:shd w:val="clear" w:color="auto" w:fill="auto"/>
            <w:noWrap/>
            <w:vAlign w:val="center"/>
          </w:tcPr>
          <w:p w14:paraId="663BF20E" w14:textId="7909C25B" w:rsidR="001A5BF2" w:rsidRPr="00CC32E0" w:rsidRDefault="001A5BF2" w:rsidP="001A5BF2">
            <w:pPr>
              <w:spacing w:line="240" w:lineRule="auto"/>
              <w:jc w:val="right"/>
              <w:rPr>
                <w:rFonts w:cs="Arial"/>
                <w:color w:val="000000"/>
                <w:sz w:val="16"/>
                <w:szCs w:val="16"/>
              </w:rPr>
            </w:pPr>
            <w:r>
              <w:rPr>
                <w:rFonts w:cs="Arial"/>
                <w:color w:val="000000"/>
                <w:sz w:val="16"/>
                <w:szCs w:val="16"/>
              </w:rPr>
              <w:t>0,0335</w:t>
            </w:r>
          </w:p>
        </w:tc>
        <w:tc>
          <w:tcPr>
            <w:tcW w:w="755" w:type="dxa"/>
            <w:tcBorders>
              <w:bottom w:val="single" w:sz="12" w:space="0" w:color="auto"/>
            </w:tcBorders>
            <w:shd w:val="clear" w:color="auto" w:fill="auto"/>
            <w:noWrap/>
            <w:vAlign w:val="center"/>
          </w:tcPr>
          <w:p w14:paraId="24C1F4D4" w14:textId="60A31EA3" w:rsidR="001A5BF2" w:rsidRPr="00CC32E0" w:rsidRDefault="001A5BF2" w:rsidP="001A5BF2">
            <w:pPr>
              <w:spacing w:line="240" w:lineRule="auto"/>
              <w:jc w:val="right"/>
              <w:rPr>
                <w:rFonts w:cs="Arial"/>
                <w:color w:val="000000"/>
                <w:sz w:val="16"/>
                <w:szCs w:val="16"/>
              </w:rPr>
            </w:pPr>
            <w:r>
              <w:rPr>
                <w:rFonts w:cs="Arial"/>
                <w:color w:val="000000"/>
                <w:sz w:val="16"/>
                <w:szCs w:val="16"/>
              </w:rPr>
              <w:t>0,0110</w:t>
            </w:r>
          </w:p>
        </w:tc>
        <w:tc>
          <w:tcPr>
            <w:tcW w:w="755" w:type="dxa"/>
            <w:tcBorders>
              <w:bottom w:val="single" w:sz="12" w:space="0" w:color="auto"/>
            </w:tcBorders>
            <w:shd w:val="clear" w:color="auto" w:fill="auto"/>
            <w:noWrap/>
            <w:vAlign w:val="center"/>
          </w:tcPr>
          <w:p w14:paraId="3FDA3884" w14:textId="325041BF" w:rsidR="001A5BF2" w:rsidRPr="00CC32E0" w:rsidRDefault="001A5BF2" w:rsidP="001A5BF2">
            <w:pPr>
              <w:spacing w:line="240" w:lineRule="auto"/>
              <w:jc w:val="right"/>
              <w:rPr>
                <w:rFonts w:cs="Arial"/>
                <w:color w:val="000000"/>
                <w:sz w:val="16"/>
                <w:szCs w:val="16"/>
              </w:rPr>
            </w:pPr>
            <w:r>
              <w:rPr>
                <w:rFonts w:cs="Arial"/>
                <w:color w:val="000000"/>
                <w:sz w:val="16"/>
                <w:szCs w:val="16"/>
              </w:rPr>
              <w:t>-0,2292</w:t>
            </w:r>
          </w:p>
        </w:tc>
        <w:tc>
          <w:tcPr>
            <w:tcW w:w="755" w:type="dxa"/>
            <w:tcBorders>
              <w:bottom w:val="single" w:sz="12" w:space="0" w:color="auto"/>
            </w:tcBorders>
            <w:shd w:val="clear" w:color="auto" w:fill="auto"/>
            <w:noWrap/>
            <w:vAlign w:val="center"/>
          </w:tcPr>
          <w:p w14:paraId="31B6EF14" w14:textId="5F9B5212" w:rsidR="001A5BF2" w:rsidRPr="00CC32E0" w:rsidRDefault="001A5BF2" w:rsidP="001A5BF2">
            <w:pPr>
              <w:spacing w:line="240" w:lineRule="auto"/>
              <w:jc w:val="right"/>
              <w:rPr>
                <w:rFonts w:cs="Arial"/>
                <w:color w:val="000000"/>
                <w:sz w:val="16"/>
                <w:szCs w:val="16"/>
              </w:rPr>
            </w:pPr>
            <w:r>
              <w:rPr>
                <w:rFonts w:cs="Arial"/>
                <w:color w:val="000000"/>
                <w:sz w:val="16"/>
                <w:szCs w:val="16"/>
              </w:rPr>
              <w:t>0,6214</w:t>
            </w:r>
          </w:p>
        </w:tc>
        <w:tc>
          <w:tcPr>
            <w:tcW w:w="755" w:type="dxa"/>
            <w:tcBorders>
              <w:bottom w:val="single" w:sz="12" w:space="0" w:color="auto"/>
            </w:tcBorders>
            <w:shd w:val="clear" w:color="auto" w:fill="auto"/>
            <w:noWrap/>
            <w:vAlign w:val="center"/>
          </w:tcPr>
          <w:p w14:paraId="51FEA4E9" w14:textId="2B39FF90" w:rsidR="001A5BF2" w:rsidRPr="00CC32E0" w:rsidRDefault="001A5BF2" w:rsidP="001A5BF2">
            <w:pPr>
              <w:spacing w:line="240" w:lineRule="auto"/>
              <w:jc w:val="right"/>
              <w:rPr>
                <w:rFonts w:cs="Arial"/>
                <w:color w:val="000000"/>
                <w:sz w:val="16"/>
                <w:szCs w:val="16"/>
              </w:rPr>
            </w:pPr>
            <w:r>
              <w:rPr>
                <w:rFonts w:cs="Arial"/>
                <w:color w:val="000000"/>
                <w:sz w:val="16"/>
                <w:szCs w:val="16"/>
              </w:rPr>
              <w:t>0,1780</w:t>
            </w:r>
          </w:p>
        </w:tc>
        <w:tc>
          <w:tcPr>
            <w:tcW w:w="755" w:type="dxa"/>
            <w:tcBorders>
              <w:bottom w:val="single" w:sz="12" w:space="0" w:color="auto"/>
            </w:tcBorders>
            <w:shd w:val="clear" w:color="auto" w:fill="auto"/>
            <w:noWrap/>
            <w:vAlign w:val="center"/>
          </w:tcPr>
          <w:p w14:paraId="310965E6" w14:textId="15531B3D" w:rsidR="001A5BF2" w:rsidRPr="00CC32E0" w:rsidRDefault="001A5BF2" w:rsidP="001A5BF2">
            <w:pPr>
              <w:spacing w:line="240" w:lineRule="auto"/>
              <w:jc w:val="right"/>
              <w:rPr>
                <w:rFonts w:cs="Arial"/>
                <w:color w:val="000000"/>
                <w:sz w:val="16"/>
                <w:szCs w:val="16"/>
              </w:rPr>
            </w:pPr>
            <w:r>
              <w:rPr>
                <w:rFonts w:cs="Arial"/>
                <w:color w:val="000000"/>
                <w:sz w:val="16"/>
                <w:szCs w:val="16"/>
              </w:rPr>
              <w:t>0,0012</w:t>
            </w:r>
          </w:p>
        </w:tc>
        <w:tc>
          <w:tcPr>
            <w:tcW w:w="755" w:type="dxa"/>
            <w:tcBorders>
              <w:bottom w:val="single" w:sz="12" w:space="0" w:color="auto"/>
            </w:tcBorders>
            <w:shd w:val="clear" w:color="auto" w:fill="auto"/>
            <w:noWrap/>
            <w:vAlign w:val="center"/>
          </w:tcPr>
          <w:p w14:paraId="5096E792" w14:textId="71DC6277" w:rsidR="001A5BF2" w:rsidRPr="00CC32E0" w:rsidRDefault="001A5BF2" w:rsidP="001A5BF2">
            <w:pPr>
              <w:spacing w:line="240" w:lineRule="auto"/>
              <w:jc w:val="right"/>
              <w:rPr>
                <w:rFonts w:cs="Arial"/>
                <w:color w:val="000000"/>
                <w:sz w:val="16"/>
                <w:szCs w:val="16"/>
              </w:rPr>
            </w:pPr>
            <w:r>
              <w:rPr>
                <w:rFonts w:cs="Arial"/>
                <w:color w:val="000000"/>
                <w:sz w:val="16"/>
                <w:szCs w:val="16"/>
              </w:rPr>
              <w:t>0,1542</w:t>
            </w:r>
          </w:p>
        </w:tc>
        <w:tc>
          <w:tcPr>
            <w:tcW w:w="755" w:type="dxa"/>
            <w:tcBorders>
              <w:bottom w:val="single" w:sz="12" w:space="0" w:color="auto"/>
            </w:tcBorders>
            <w:shd w:val="clear" w:color="auto" w:fill="auto"/>
            <w:noWrap/>
            <w:vAlign w:val="center"/>
          </w:tcPr>
          <w:p w14:paraId="483E9CA9" w14:textId="3FE7975E"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bottom w:val="single" w:sz="12" w:space="0" w:color="auto"/>
            </w:tcBorders>
            <w:shd w:val="clear" w:color="auto" w:fill="auto"/>
            <w:noWrap/>
            <w:vAlign w:val="center"/>
          </w:tcPr>
          <w:p w14:paraId="250CEA52" w14:textId="4214111C" w:rsidR="001A5BF2" w:rsidRPr="00CC32E0" w:rsidRDefault="001A5BF2" w:rsidP="001A5BF2">
            <w:pPr>
              <w:spacing w:line="240" w:lineRule="auto"/>
              <w:jc w:val="right"/>
              <w:rPr>
                <w:rFonts w:cs="Arial"/>
                <w:color w:val="000000"/>
                <w:sz w:val="16"/>
                <w:szCs w:val="16"/>
              </w:rPr>
            </w:pPr>
            <w:r>
              <w:rPr>
                <w:rFonts w:cs="Arial"/>
                <w:color w:val="000000"/>
                <w:sz w:val="16"/>
                <w:szCs w:val="16"/>
              </w:rPr>
              <w:t>-0,1299</w:t>
            </w:r>
          </w:p>
        </w:tc>
      </w:tr>
    </w:tbl>
    <w:p w14:paraId="19B1A0A4" w14:textId="77777777" w:rsidR="002C773F" w:rsidRDefault="002C773F" w:rsidP="00920A3D">
      <w:pPr>
        <w:rPr>
          <w:rFonts w:cs="Arial"/>
          <w:szCs w:val="24"/>
        </w:rPr>
      </w:pPr>
    </w:p>
    <w:p w14:paraId="4F948C25" w14:textId="2696B82A" w:rsidR="006B5CE6" w:rsidRDefault="00A92CB9" w:rsidP="006F6C51">
      <w:pPr>
        <w:ind w:firstLine="1134"/>
        <w:rPr>
          <w:rFonts w:cs="Arial"/>
          <w:szCs w:val="24"/>
        </w:rPr>
      </w:pPr>
      <w:r w:rsidRPr="003E1CEA">
        <w:rPr>
          <w:rFonts w:cs="Arial"/>
          <w:szCs w:val="24"/>
        </w:rPr>
        <w:t xml:space="preserve">Seguindo com o cálculo, </w:t>
      </w:r>
      <w:r w:rsidR="00F221A0" w:rsidRPr="003E1CEA">
        <w:rPr>
          <w:rFonts w:cs="Arial"/>
          <w:szCs w:val="24"/>
        </w:rPr>
        <w:t>passamos agora para a equação</w:t>
      </w:r>
      <w:r w:rsidR="00A83097" w:rsidRPr="003E1CEA">
        <w:rPr>
          <w:rFonts w:cs="Arial"/>
          <w:szCs w:val="24"/>
        </w:rPr>
        <w:t xml:space="preserve"> </w:t>
      </w:r>
      <w:r w:rsidR="00A83097" w:rsidRPr="003E1CEA">
        <w:rPr>
          <w:rFonts w:cs="Arial"/>
          <w:szCs w:val="24"/>
        </w:rPr>
        <w:fldChar w:fldCharType="begin"/>
      </w:r>
      <w:r w:rsidR="00A83097" w:rsidRPr="003E1CEA">
        <w:rPr>
          <w:rFonts w:cs="Arial"/>
          <w:szCs w:val="24"/>
        </w:rPr>
        <w:instrText xml:space="preserve"> REF _Ref509777353 \h </w:instrText>
      </w:r>
      <w:r w:rsidR="00A83097" w:rsidRPr="003E1CEA">
        <w:rPr>
          <w:rFonts w:cs="Arial"/>
          <w:szCs w:val="24"/>
        </w:rPr>
      </w:r>
      <w:r w:rsidR="00A83097" w:rsidRPr="003E1CEA">
        <w:rPr>
          <w:rFonts w:cs="Arial"/>
          <w:szCs w:val="24"/>
        </w:rPr>
        <w:fldChar w:fldCharType="separate"/>
      </w:r>
      <w:r w:rsidR="00AF5A3D">
        <w:rPr>
          <w:rFonts w:cs="Arial"/>
          <w:szCs w:val="24"/>
        </w:rPr>
        <w:t>(</w:t>
      </w:r>
      <w:r w:rsidR="00AF5A3D">
        <w:rPr>
          <w:noProof/>
        </w:rPr>
        <w:t>7</w:t>
      </w:r>
      <w:r w:rsidR="00AF5A3D">
        <w:rPr>
          <w:rFonts w:cs="Arial"/>
          <w:szCs w:val="24"/>
        </w:rPr>
        <w:t>)</w:t>
      </w:r>
      <w:r w:rsidR="00A83097" w:rsidRPr="003E1CEA">
        <w:rPr>
          <w:rFonts w:cs="Arial"/>
          <w:szCs w:val="24"/>
        </w:rPr>
        <w:fldChar w:fldCharType="end"/>
      </w:r>
      <w:r w:rsidR="00F221A0" w:rsidRPr="003E1CEA">
        <w:rPr>
          <w:rFonts w:cs="Arial"/>
          <w:szCs w:val="24"/>
        </w:rPr>
        <w:t>, onde acharemos o</w:t>
      </w:r>
      <w:r w:rsidR="00155487" w:rsidRPr="003E1CEA">
        <w:rPr>
          <w:rFonts w:cs="Arial"/>
          <w:szCs w:val="24"/>
        </w:rPr>
        <w:t xml:space="preserve">s valores da matriz </w:t>
      </w:r>
      <m:oMath>
        <m:r>
          <w:rPr>
            <w:rFonts w:ascii="Cambria Math" w:hAnsi="Cambria Math" w:cs="Arial"/>
            <w:szCs w:val="24"/>
          </w:rPr>
          <m:t>T</m:t>
        </m:r>
      </m:oMath>
      <w:r w:rsidR="00155487" w:rsidRPr="003E1CEA">
        <w:rPr>
          <w:rFonts w:cs="Arial"/>
          <w:szCs w:val="24"/>
        </w:rPr>
        <w:t>.</w:t>
      </w:r>
      <w:r w:rsidR="001133FC">
        <w:rPr>
          <w:rFonts w:cs="Arial"/>
          <w:szCs w:val="24"/>
        </w:rPr>
        <w:t xml:space="preserve"> </w:t>
      </w:r>
      <w:r w:rsidR="00FC07C7">
        <w:rPr>
          <w:rFonts w:cs="Arial"/>
          <w:szCs w:val="24"/>
        </w:rPr>
        <w:t xml:space="preserve">Para isso, vamos primeiro calcular a matriz produto de </w:t>
      </w:r>
      <w:r w:rsidR="00FC07C7" w:rsidRPr="0057093D">
        <w:rPr>
          <w:rFonts w:cs="Arial"/>
          <w:i/>
          <w:szCs w:val="24"/>
        </w:rPr>
        <w:t>Hadamard</w:t>
      </w:r>
      <w:r w:rsidR="00FC07C7">
        <w:rPr>
          <w:rFonts w:cs="Arial"/>
          <w:szCs w:val="24"/>
        </w:rPr>
        <w:t xml:space="preserve"> de</w:t>
      </w:r>
      <w:r w:rsidR="006522F4" w:rsidRPr="003E1CEA">
        <w:rPr>
          <w:rFonts w:cs="Arial"/>
          <w:szCs w:val="24"/>
        </w:rPr>
        <w:t xml:space="preserve"> </w:t>
      </w:r>
      <m:oMath>
        <m:r>
          <w:rPr>
            <w:rFonts w:ascii="Cambria Math" w:hAnsi="Cambria Math"/>
            <w:szCs w:val="24"/>
          </w:rPr>
          <m:t>Vf</m:t>
        </m:r>
        <m:r>
          <w:rPr>
            <w:rFonts w:ascii="Cambria Math" w:hAnsi="Cambria Math" w:cs="LMRoman8-Regular"/>
            <w:szCs w:val="24"/>
          </w:rPr>
          <m:t>∘</m:t>
        </m:r>
        <m:r>
          <w:rPr>
            <w:rFonts w:ascii="Cambria Math" w:hAnsi="Cambria Math"/>
            <w:szCs w:val="24"/>
          </w:rPr>
          <m:t>Vf</m:t>
        </m:r>
      </m:oMath>
      <w:r w:rsidR="00B27001" w:rsidRPr="00A371CA">
        <w:rPr>
          <w:rFonts w:cs="Arial"/>
          <w:szCs w:val="24"/>
        </w:rPr>
        <w:t>, que c</w:t>
      </w:r>
      <w:r w:rsidR="00A371CA">
        <w:rPr>
          <w:rFonts w:cs="Arial"/>
          <w:szCs w:val="24"/>
        </w:rPr>
        <w:t>h</w:t>
      </w:r>
      <w:r w:rsidR="00B27001" w:rsidRPr="00A371CA">
        <w:rPr>
          <w:rFonts w:cs="Arial"/>
          <w:szCs w:val="24"/>
        </w:rPr>
        <w:t>amaremos de</w:t>
      </w:r>
      <w:r w:rsidR="00A371CA">
        <w:rPr>
          <w:rFonts w:cs="Arial"/>
          <w:szCs w:val="24"/>
        </w:rPr>
        <w:t xml:space="preserve"> matriz </w:t>
      </w:r>
      <m:oMath>
        <m:r>
          <w:rPr>
            <w:rFonts w:ascii="Cambria Math" w:hAnsi="Cambria Math" w:cs="Arial"/>
            <w:szCs w:val="24"/>
          </w:rPr>
          <m:t>H</m:t>
        </m:r>
      </m:oMath>
      <w:r w:rsidR="00EA5899" w:rsidRPr="00E147E8">
        <w:rPr>
          <w:rFonts w:cs="Arial"/>
          <w:szCs w:val="24"/>
        </w:rPr>
        <w:t>.</w:t>
      </w:r>
      <w:r w:rsidR="00E147E8">
        <w:rPr>
          <w:rFonts w:cs="Arial"/>
          <w:szCs w:val="24"/>
        </w:rPr>
        <w:t xml:space="preserve"> A característica</w:t>
      </w:r>
      <w:r w:rsidR="002B25B4">
        <w:rPr>
          <w:rFonts w:cs="Arial"/>
          <w:szCs w:val="24"/>
        </w:rPr>
        <w:t xml:space="preserve"> especial do produto de </w:t>
      </w:r>
      <w:r w:rsidR="002B25B4" w:rsidRPr="00B27001">
        <w:rPr>
          <w:rFonts w:cs="Arial"/>
          <w:i/>
          <w:szCs w:val="24"/>
        </w:rPr>
        <w:t>Hadamard</w:t>
      </w:r>
      <w:r w:rsidR="002B25B4">
        <w:rPr>
          <w:rFonts w:cs="Arial"/>
          <w:szCs w:val="24"/>
        </w:rPr>
        <w:t xml:space="preserve"> é que ele não segue a multiplicação padrão de matrizes, e sim</w:t>
      </w:r>
      <w:r w:rsidR="00B27001">
        <w:rPr>
          <w:rFonts w:cs="Arial"/>
          <w:szCs w:val="24"/>
        </w:rPr>
        <w:t xml:space="preserve"> multiplica os valores de mesmo índice das duas matrizes. </w:t>
      </w:r>
      <w:r w:rsidR="00A371CA">
        <w:rPr>
          <w:rFonts w:cs="Arial"/>
          <w:szCs w:val="24"/>
        </w:rPr>
        <w:t xml:space="preserve">Por exemplo, para acharmos o valor de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oMath>
      <w:r w:rsidR="00134C68">
        <w:rPr>
          <w:rFonts w:cs="Arial"/>
          <w:szCs w:val="24"/>
        </w:rPr>
        <w:t xml:space="preserve">, devemos </w:t>
      </w:r>
      <w:r w:rsidR="00D01BA7">
        <w:rPr>
          <w:rFonts w:cs="Arial"/>
          <w:szCs w:val="24"/>
        </w:rPr>
        <w:t>resolver a equação</w:t>
      </w:r>
      <w:r w:rsidR="004B2EA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=-0,2270×0,2270≅0,0515</m:t>
        </m:r>
      </m:oMath>
      <w:r w:rsidR="00F6681E">
        <w:rPr>
          <w:rFonts w:cs="Arial"/>
          <w:szCs w:val="24"/>
        </w:rPr>
        <w:t xml:space="preserve">. </w:t>
      </w:r>
      <w:r w:rsidR="006522F4" w:rsidRPr="003E1CEA">
        <w:rPr>
          <w:rFonts w:cs="Arial"/>
          <w:szCs w:val="24"/>
        </w:rPr>
        <w:t xml:space="preserve">A </w:t>
      </w:r>
      <w:r w:rsidR="003802AF">
        <w:rPr>
          <w:rFonts w:cs="Arial"/>
          <w:szCs w:val="24"/>
        </w:rPr>
        <w:fldChar w:fldCharType="begin"/>
      </w:r>
      <w:r w:rsidR="003802AF">
        <w:rPr>
          <w:rFonts w:cs="Arial"/>
          <w:szCs w:val="24"/>
        </w:rPr>
        <w:instrText xml:space="preserve"> REF _Ref509840383 \h </w:instrText>
      </w:r>
      <w:r w:rsidR="003802AF">
        <w:rPr>
          <w:rFonts w:cs="Arial"/>
          <w:szCs w:val="24"/>
        </w:rPr>
      </w:r>
      <w:r w:rsidR="003802AF">
        <w:rPr>
          <w:rFonts w:cs="Arial"/>
          <w:szCs w:val="24"/>
        </w:rPr>
        <w:fldChar w:fldCharType="separate"/>
      </w:r>
      <w:r w:rsidR="00AF5A3D">
        <w:t xml:space="preserve">Tabela </w:t>
      </w:r>
      <w:r w:rsidR="00AF5A3D">
        <w:rPr>
          <w:noProof/>
        </w:rPr>
        <w:t>10</w:t>
      </w:r>
      <w:r w:rsidR="003802AF">
        <w:rPr>
          <w:rFonts w:cs="Arial"/>
          <w:szCs w:val="24"/>
        </w:rPr>
        <w:fldChar w:fldCharType="end"/>
      </w:r>
      <w:r w:rsidR="003802AF">
        <w:rPr>
          <w:rFonts w:cs="Arial"/>
          <w:szCs w:val="24"/>
        </w:rPr>
        <w:t xml:space="preserve"> </w:t>
      </w:r>
      <w:r w:rsidR="006522F4" w:rsidRPr="003E1CEA">
        <w:rPr>
          <w:rFonts w:cs="Arial"/>
          <w:szCs w:val="24"/>
        </w:rPr>
        <w:t xml:space="preserve">mostra </w:t>
      </w:r>
      <w:r w:rsidR="00F6681E">
        <w:rPr>
          <w:rFonts w:cs="Arial"/>
          <w:szCs w:val="24"/>
        </w:rPr>
        <w:t xml:space="preserve">todos </w:t>
      </w:r>
      <w:r w:rsidR="006522F4" w:rsidRPr="003E1CEA">
        <w:rPr>
          <w:rFonts w:cs="Arial"/>
          <w:szCs w:val="24"/>
        </w:rPr>
        <w:t xml:space="preserve">os valores calculados para </w:t>
      </w:r>
      <m:oMath>
        <m:r>
          <w:rPr>
            <w:rFonts w:ascii="Cambria Math" w:hAnsi="Cambria Math" w:cs="Arial"/>
            <w:szCs w:val="24"/>
          </w:rPr>
          <m:t>H.</m:t>
        </m:r>
      </m:oMath>
      <w:r w:rsidR="00F765BC">
        <w:rPr>
          <w:rFonts w:cs="Arial"/>
          <w:szCs w:val="24"/>
        </w:rPr>
        <w:t xml:space="preserve"> </w:t>
      </w:r>
      <w:r w:rsidR="007B24F8">
        <w:rPr>
          <w:rFonts w:cs="Arial"/>
          <w:szCs w:val="24"/>
        </w:rPr>
        <w:t xml:space="preserve">Conhecidos os valores da matriz </w:t>
      </w:r>
      <m:oMath>
        <m:r>
          <w:rPr>
            <w:rFonts w:ascii="Cambria Math" w:hAnsi="Cambria Math" w:cs="Arial"/>
            <w:szCs w:val="24"/>
          </w:rPr>
          <m:t>H</m:t>
        </m:r>
      </m:oMath>
      <w:r w:rsidR="007B24F8">
        <w:rPr>
          <w:rFonts w:cs="Arial"/>
          <w:szCs w:val="24"/>
        </w:rPr>
        <w:t xml:space="preserve">, podemos prosseguir com o cálculo de </w:t>
      </w:r>
      <m:oMath>
        <m:r>
          <w:rPr>
            <w:rFonts w:ascii="Cambria Math" w:hAnsi="Cambria Math" w:cs="Arial"/>
            <w:szCs w:val="24"/>
          </w:rPr>
          <m:t>T</m:t>
        </m:r>
      </m:oMath>
      <w:r w:rsidR="007B24F8">
        <w:rPr>
          <w:rFonts w:cs="Arial"/>
          <w:szCs w:val="24"/>
        </w:rPr>
        <w:t xml:space="preserve">, multiplicando agora a matriz resultante </w:t>
      </w:r>
      <m:oMath>
        <m:r>
          <w:rPr>
            <w:rFonts w:ascii="Cambria Math" w:hAnsi="Cambria Math" w:cs="Arial"/>
            <w:szCs w:val="24"/>
          </w:rPr>
          <m:t>H</m:t>
        </m:r>
      </m:oMath>
      <w:r w:rsidR="007B24F8">
        <w:rPr>
          <w:rFonts w:cs="Arial"/>
          <w:szCs w:val="24"/>
        </w:rPr>
        <w:t xml:space="preserve"> pela ma</w:t>
      </w:r>
      <w:r w:rsidR="00FE00F0">
        <w:rPr>
          <w:rFonts w:cs="Arial"/>
          <w:szCs w:val="24"/>
        </w:rPr>
        <w:t xml:space="preserve">triz de diagonal de colunas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sidR="00FE00F0">
        <w:rPr>
          <w:rFonts w:cs="Arial"/>
          <w:szCs w:val="24"/>
        </w:rPr>
        <w:t>. Os valores resultantes dessa multiplicação estão exibidos na</w:t>
      </w:r>
      <w:r w:rsidR="00D87135">
        <w:rPr>
          <w:rFonts w:cs="Arial"/>
          <w:szCs w:val="24"/>
        </w:rPr>
        <w:t xml:space="preserve"> </w:t>
      </w:r>
      <w:r w:rsidR="00D87135">
        <w:rPr>
          <w:rFonts w:cs="Arial"/>
          <w:szCs w:val="24"/>
        </w:rPr>
        <w:fldChar w:fldCharType="begin"/>
      </w:r>
      <w:r w:rsidR="00D87135">
        <w:rPr>
          <w:rFonts w:cs="Arial"/>
          <w:szCs w:val="24"/>
        </w:rPr>
        <w:instrText xml:space="preserve"> REF _Ref509777397 \h </w:instrText>
      </w:r>
      <w:r w:rsidR="00D87135">
        <w:rPr>
          <w:rFonts w:cs="Arial"/>
          <w:szCs w:val="24"/>
        </w:rPr>
      </w:r>
      <w:r w:rsidR="00D87135">
        <w:rPr>
          <w:rFonts w:cs="Arial"/>
          <w:szCs w:val="24"/>
        </w:rPr>
        <w:fldChar w:fldCharType="separate"/>
      </w:r>
      <w:r w:rsidR="00AF5A3D">
        <w:t xml:space="preserve">Tabela </w:t>
      </w:r>
      <w:r w:rsidR="00AF5A3D">
        <w:rPr>
          <w:noProof/>
        </w:rPr>
        <w:t>11</w:t>
      </w:r>
      <w:r w:rsidR="00D87135">
        <w:rPr>
          <w:rFonts w:cs="Arial"/>
          <w:szCs w:val="24"/>
        </w:rPr>
        <w:fldChar w:fldCharType="end"/>
      </w:r>
      <w:r w:rsidR="00D87135">
        <w:rPr>
          <w:rFonts w:cs="Arial"/>
          <w:szCs w:val="24"/>
        </w:rPr>
        <w:t>.</w:t>
      </w:r>
    </w:p>
    <w:p w14:paraId="78D2AFF4" w14:textId="77777777" w:rsidR="00035933" w:rsidRDefault="00035933" w:rsidP="00035933">
      <w:pPr>
        <w:rPr>
          <w:rFonts w:cs="Arial"/>
          <w:szCs w:val="24"/>
        </w:rPr>
      </w:pPr>
    </w:p>
    <w:p w14:paraId="3747BBB5" w14:textId="01571943" w:rsidR="00E414D3" w:rsidRDefault="00E414D3" w:rsidP="00E414D3">
      <w:pPr>
        <w:pStyle w:val="Legenda"/>
        <w:keepNext/>
      </w:pPr>
      <w:bookmarkStart w:id="63" w:name="_Ref509840383"/>
      <w:bookmarkStart w:id="64" w:name="_Toc511244414"/>
      <w:r>
        <w:t xml:space="preserve">Tabela </w:t>
      </w:r>
      <w:fldSimple w:instr=" SEQ Tabela \* ARABIC ">
        <w:r w:rsidR="00AF5A3D">
          <w:rPr>
            <w:noProof/>
          </w:rPr>
          <w:t>10</w:t>
        </w:r>
      </w:fldSimple>
      <w:bookmarkEnd w:id="63"/>
      <w:r>
        <w:t xml:space="preserve"> – Valores da matriz produto de </w:t>
      </w:r>
      <w:r w:rsidRPr="00E55371">
        <w:rPr>
          <w:i/>
        </w:rPr>
        <w:t>Hadamard</w:t>
      </w:r>
      <w:r>
        <w:t xml:space="preserve"> </w:t>
      </w:r>
      <m:oMath>
        <m:r>
          <w:rPr>
            <w:rFonts w:ascii="Cambria Math" w:hAnsi="Cambria Math"/>
          </w:rPr>
          <m:t>H</m:t>
        </m:r>
      </m:oMath>
      <w:r>
        <w:t xml:space="preserve"> </w:t>
      </w:r>
      <w:r w:rsidR="00B8471C">
        <w:t xml:space="preserve">para </w:t>
      </w:r>
      <m:oMath>
        <m:r>
          <w:rPr>
            <w:rFonts w:ascii="Cambria Math" w:hAnsi="Cambria Math"/>
          </w:rPr>
          <m:t>Vf</m:t>
        </m:r>
        <m:r>
          <w:rPr>
            <w:rFonts w:ascii="Cambria Math" w:hAnsi="Cambria Math" w:cs="LMRoman8-Regular"/>
          </w:rPr>
          <m:t>∘</m:t>
        </m:r>
        <m:r>
          <w:rPr>
            <w:rFonts w:ascii="Cambria Math" w:hAnsi="Cambria Math"/>
          </w:rPr>
          <m:t>Vf</m:t>
        </m:r>
      </m:oMath>
      <w:r w:rsidR="00F765BC">
        <w:t>.</w:t>
      </w:r>
      <w:bookmarkEnd w:id="64"/>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F6681E" w:rsidRPr="00833271" w14:paraId="2EE70F48" w14:textId="77777777" w:rsidTr="003A53C2">
        <w:trPr>
          <w:trHeight w:val="288"/>
        </w:trPr>
        <w:tc>
          <w:tcPr>
            <w:tcW w:w="9072" w:type="dxa"/>
            <w:gridSpan w:val="12"/>
            <w:tcBorders>
              <w:top w:val="single" w:sz="12" w:space="0" w:color="auto"/>
            </w:tcBorders>
            <w:shd w:val="clear" w:color="auto" w:fill="auto"/>
            <w:noWrap/>
            <w:vAlign w:val="center"/>
            <w:hideMark/>
          </w:tcPr>
          <w:p w14:paraId="746A590C" w14:textId="38246C79"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 xml:space="preserve">Matriz Produto de </w:t>
            </w:r>
            <w:r w:rsidRPr="00F6681E">
              <w:rPr>
                <w:rFonts w:cs="Arial"/>
                <w:b/>
                <w:bCs/>
                <w:i/>
                <w:color w:val="000000"/>
                <w:sz w:val="16"/>
                <w:szCs w:val="16"/>
              </w:rPr>
              <w:t>Hadamard</w:t>
            </w:r>
            <w:r>
              <w:rPr>
                <w:rFonts w:cs="Arial"/>
                <w:b/>
                <w:bCs/>
                <w:color w:val="000000"/>
                <w:sz w:val="16"/>
                <w:szCs w:val="16"/>
              </w:rPr>
              <w:t xml:space="preserve"> </w:t>
            </w:r>
            <m:oMath>
              <m:r>
                <m:rPr>
                  <m:sty m:val="bi"/>
                </m:rPr>
                <w:rPr>
                  <w:rFonts w:ascii="Cambria Math" w:hAnsi="Cambria Math" w:cs="Arial"/>
                  <w:color w:val="000000"/>
                  <w:sz w:val="16"/>
                  <w:szCs w:val="16"/>
                </w:rPr>
                <m:t>H</m:t>
              </m:r>
            </m:oMath>
          </w:p>
        </w:tc>
      </w:tr>
      <w:tr w:rsidR="00F6681E" w:rsidRPr="00833271" w14:paraId="06BE8D7A" w14:textId="77777777" w:rsidTr="003A53C2">
        <w:trPr>
          <w:trHeight w:val="288"/>
        </w:trPr>
        <w:tc>
          <w:tcPr>
            <w:tcW w:w="775" w:type="dxa"/>
            <w:vMerge w:val="restart"/>
            <w:shd w:val="clear" w:color="auto" w:fill="auto"/>
            <w:noWrap/>
            <w:vAlign w:val="center"/>
            <w:hideMark/>
          </w:tcPr>
          <w:p w14:paraId="7142198A" w14:textId="77777777" w:rsidR="00F6681E" w:rsidRDefault="00F6681E" w:rsidP="003A53C2">
            <w:pPr>
              <w:spacing w:line="240" w:lineRule="auto"/>
              <w:jc w:val="center"/>
              <w:rPr>
                <w:rFonts w:cs="Arial"/>
                <w:b/>
                <w:bCs/>
                <w:color w:val="000000"/>
                <w:sz w:val="16"/>
                <w:szCs w:val="16"/>
              </w:rPr>
            </w:pPr>
            <w:r>
              <w:rPr>
                <w:rFonts w:cs="Arial"/>
                <w:b/>
                <w:bCs/>
                <w:color w:val="000000"/>
                <w:sz w:val="16"/>
                <w:szCs w:val="16"/>
              </w:rPr>
              <w:lastRenderedPageBreak/>
              <w:t xml:space="preserve">Índice das </w:t>
            </w:r>
          </w:p>
          <w:p w14:paraId="0FDAC1EA"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64DEE5F"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F6681E" w:rsidRPr="00833271" w14:paraId="69E72303" w14:textId="77777777" w:rsidTr="003A53C2">
        <w:trPr>
          <w:trHeight w:val="288"/>
        </w:trPr>
        <w:tc>
          <w:tcPr>
            <w:tcW w:w="775" w:type="dxa"/>
            <w:vMerge/>
            <w:tcBorders>
              <w:bottom w:val="single" w:sz="4" w:space="0" w:color="auto"/>
            </w:tcBorders>
            <w:shd w:val="clear" w:color="auto" w:fill="auto"/>
            <w:noWrap/>
            <w:vAlign w:val="center"/>
          </w:tcPr>
          <w:p w14:paraId="5746486D" w14:textId="77777777" w:rsidR="00F6681E" w:rsidRPr="00833271" w:rsidRDefault="00F6681E" w:rsidP="003A53C2">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E5565E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6D32FC6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809B8B5"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07FFE813"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F76DF17"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E596C6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7A1107A"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1901D65D"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689708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11AF7EA2"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1499C354"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11</w:t>
            </w:r>
          </w:p>
        </w:tc>
      </w:tr>
      <w:tr w:rsidR="0068002F" w:rsidRPr="00833271" w14:paraId="28100481" w14:textId="77777777" w:rsidTr="0068002F">
        <w:trPr>
          <w:trHeight w:val="288"/>
        </w:trPr>
        <w:tc>
          <w:tcPr>
            <w:tcW w:w="775" w:type="dxa"/>
            <w:tcBorders>
              <w:top w:val="single" w:sz="4" w:space="0" w:color="auto"/>
            </w:tcBorders>
            <w:shd w:val="clear" w:color="auto" w:fill="auto"/>
            <w:noWrap/>
            <w:vAlign w:val="center"/>
            <w:hideMark/>
          </w:tcPr>
          <w:p w14:paraId="63371E7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5498255A" w14:textId="29064719"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5" w:type="dxa"/>
            <w:tcBorders>
              <w:top w:val="single" w:sz="4" w:space="0" w:color="auto"/>
            </w:tcBorders>
            <w:shd w:val="clear" w:color="auto" w:fill="auto"/>
            <w:noWrap/>
            <w:vAlign w:val="center"/>
            <w:hideMark/>
          </w:tcPr>
          <w:p w14:paraId="6BDDC609" w14:textId="333DBEAA" w:rsidR="0068002F" w:rsidRPr="00E414D3" w:rsidRDefault="0068002F" w:rsidP="0068002F">
            <w:pPr>
              <w:spacing w:line="240" w:lineRule="auto"/>
              <w:jc w:val="right"/>
              <w:rPr>
                <w:rFonts w:cs="Arial"/>
                <w:color w:val="000000"/>
                <w:sz w:val="16"/>
                <w:szCs w:val="16"/>
              </w:rPr>
            </w:pPr>
            <w:r>
              <w:rPr>
                <w:rFonts w:cs="Arial"/>
                <w:color w:val="000000"/>
                <w:sz w:val="16"/>
                <w:szCs w:val="16"/>
              </w:rPr>
              <w:t>0,1114</w:t>
            </w:r>
          </w:p>
        </w:tc>
        <w:tc>
          <w:tcPr>
            <w:tcW w:w="755" w:type="dxa"/>
            <w:tcBorders>
              <w:top w:val="single" w:sz="4" w:space="0" w:color="auto"/>
            </w:tcBorders>
            <w:shd w:val="clear" w:color="auto" w:fill="auto"/>
            <w:noWrap/>
            <w:vAlign w:val="center"/>
            <w:hideMark/>
          </w:tcPr>
          <w:p w14:paraId="36032707" w14:textId="398426E1" w:rsidR="0068002F" w:rsidRPr="00E414D3" w:rsidRDefault="0068002F" w:rsidP="0068002F">
            <w:pPr>
              <w:spacing w:line="240" w:lineRule="auto"/>
              <w:jc w:val="right"/>
              <w:rPr>
                <w:rFonts w:cs="Arial"/>
                <w:color w:val="000000"/>
                <w:sz w:val="16"/>
                <w:szCs w:val="16"/>
              </w:rPr>
            </w:pPr>
            <w:r>
              <w:rPr>
                <w:rFonts w:cs="Arial"/>
                <w:color w:val="000000"/>
                <w:sz w:val="16"/>
                <w:szCs w:val="16"/>
              </w:rPr>
              <w:t>0,1065</w:t>
            </w:r>
          </w:p>
        </w:tc>
        <w:tc>
          <w:tcPr>
            <w:tcW w:w="754" w:type="dxa"/>
            <w:tcBorders>
              <w:top w:val="single" w:sz="4" w:space="0" w:color="auto"/>
            </w:tcBorders>
            <w:shd w:val="clear" w:color="auto" w:fill="auto"/>
            <w:noWrap/>
            <w:vAlign w:val="center"/>
            <w:hideMark/>
          </w:tcPr>
          <w:p w14:paraId="31FD16C7" w14:textId="74446663" w:rsidR="0068002F" w:rsidRPr="00E414D3" w:rsidRDefault="0068002F" w:rsidP="0068002F">
            <w:pPr>
              <w:spacing w:line="240" w:lineRule="auto"/>
              <w:jc w:val="right"/>
              <w:rPr>
                <w:rFonts w:cs="Arial"/>
                <w:color w:val="000000"/>
                <w:sz w:val="16"/>
                <w:szCs w:val="16"/>
              </w:rPr>
            </w:pPr>
            <w:r>
              <w:rPr>
                <w:rFonts w:cs="Arial"/>
                <w:color w:val="000000"/>
                <w:sz w:val="16"/>
                <w:szCs w:val="16"/>
              </w:rPr>
              <w:t>0,0030</w:t>
            </w:r>
          </w:p>
        </w:tc>
        <w:tc>
          <w:tcPr>
            <w:tcW w:w="754" w:type="dxa"/>
            <w:tcBorders>
              <w:top w:val="single" w:sz="4" w:space="0" w:color="auto"/>
            </w:tcBorders>
            <w:shd w:val="clear" w:color="auto" w:fill="auto"/>
            <w:noWrap/>
            <w:vAlign w:val="center"/>
            <w:hideMark/>
          </w:tcPr>
          <w:p w14:paraId="555FA4F6" w14:textId="781BA132"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top w:val="single" w:sz="4" w:space="0" w:color="auto"/>
            </w:tcBorders>
            <w:shd w:val="clear" w:color="auto" w:fill="auto"/>
            <w:noWrap/>
            <w:vAlign w:val="center"/>
            <w:hideMark/>
          </w:tcPr>
          <w:p w14:paraId="514854F2" w14:textId="4AFDC2DE"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tcBorders>
              <w:top w:val="single" w:sz="4" w:space="0" w:color="auto"/>
            </w:tcBorders>
            <w:shd w:val="clear" w:color="auto" w:fill="auto"/>
            <w:noWrap/>
            <w:vAlign w:val="center"/>
            <w:hideMark/>
          </w:tcPr>
          <w:p w14:paraId="5EEFB11D" w14:textId="49087963"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top w:val="single" w:sz="4" w:space="0" w:color="auto"/>
            </w:tcBorders>
            <w:shd w:val="clear" w:color="auto" w:fill="auto"/>
            <w:noWrap/>
            <w:vAlign w:val="center"/>
            <w:hideMark/>
          </w:tcPr>
          <w:p w14:paraId="2C6A8046" w14:textId="6F58AE34" w:rsidR="0068002F" w:rsidRPr="00E414D3" w:rsidRDefault="0068002F" w:rsidP="0068002F">
            <w:pPr>
              <w:spacing w:line="240" w:lineRule="auto"/>
              <w:jc w:val="right"/>
              <w:rPr>
                <w:rFonts w:cs="Arial"/>
                <w:color w:val="000000"/>
                <w:sz w:val="16"/>
                <w:szCs w:val="16"/>
              </w:rPr>
            </w:pPr>
            <w:r>
              <w:rPr>
                <w:rFonts w:cs="Arial"/>
                <w:color w:val="000000"/>
                <w:sz w:val="16"/>
                <w:szCs w:val="16"/>
              </w:rPr>
              <w:t>0,0513</w:t>
            </w:r>
          </w:p>
        </w:tc>
        <w:tc>
          <w:tcPr>
            <w:tcW w:w="754" w:type="dxa"/>
            <w:tcBorders>
              <w:top w:val="single" w:sz="4" w:space="0" w:color="auto"/>
            </w:tcBorders>
            <w:shd w:val="clear" w:color="auto" w:fill="auto"/>
            <w:noWrap/>
            <w:vAlign w:val="center"/>
            <w:hideMark/>
          </w:tcPr>
          <w:p w14:paraId="0CC7D600" w14:textId="3F18E491" w:rsidR="0068002F" w:rsidRPr="00E414D3" w:rsidRDefault="0068002F" w:rsidP="0068002F">
            <w:pPr>
              <w:spacing w:line="240" w:lineRule="auto"/>
              <w:jc w:val="right"/>
              <w:rPr>
                <w:rFonts w:cs="Arial"/>
                <w:color w:val="000000"/>
                <w:sz w:val="16"/>
                <w:szCs w:val="16"/>
              </w:rPr>
            </w:pPr>
            <w:r>
              <w:rPr>
                <w:rFonts w:cs="Arial"/>
                <w:color w:val="000000"/>
                <w:sz w:val="16"/>
                <w:szCs w:val="16"/>
              </w:rPr>
              <w:t>0,1713</w:t>
            </w:r>
          </w:p>
        </w:tc>
        <w:tc>
          <w:tcPr>
            <w:tcW w:w="754" w:type="dxa"/>
            <w:tcBorders>
              <w:top w:val="single" w:sz="4" w:space="0" w:color="auto"/>
            </w:tcBorders>
            <w:shd w:val="clear" w:color="auto" w:fill="auto"/>
            <w:noWrap/>
            <w:vAlign w:val="center"/>
            <w:hideMark/>
          </w:tcPr>
          <w:p w14:paraId="696965EF" w14:textId="1ED80984" w:rsidR="0068002F" w:rsidRPr="00E414D3" w:rsidRDefault="0068002F" w:rsidP="0068002F">
            <w:pPr>
              <w:spacing w:line="240" w:lineRule="auto"/>
              <w:jc w:val="right"/>
              <w:rPr>
                <w:rFonts w:cs="Arial"/>
                <w:color w:val="000000"/>
                <w:sz w:val="16"/>
                <w:szCs w:val="16"/>
              </w:rPr>
            </w:pPr>
            <w:r>
              <w:rPr>
                <w:rFonts w:cs="Arial"/>
                <w:color w:val="000000"/>
                <w:sz w:val="16"/>
                <w:szCs w:val="16"/>
              </w:rPr>
              <w:t>0,0155</w:t>
            </w:r>
          </w:p>
        </w:tc>
        <w:tc>
          <w:tcPr>
            <w:tcW w:w="754" w:type="dxa"/>
            <w:tcBorders>
              <w:top w:val="single" w:sz="4" w:space="0" w:color="auto"/>
            </w:tcBorders>
            <w:shd w:val="clear" w:color="auto" w:fill="auto"/>
            <w:noWrap/>
            <w:vAlign w:val="center"/>
            <w:hideMark/>
          </w:tcPr>
          <w:p w14:paraId="0B787AE9" w14:textId="388C49CF" w:rsidR="0068002F" w:rsidRPr="00E414D3" w:rsidRDefault="0068002F" w:rsidP="0068002F">
            <w:pPr>
              <w:spacing w:line="240" w:lineRule="auto"/>
              <w:jc w:val="right"/>
              <w:rPr>
                <w:rFonts w:cs="Arial"/>
                <w:color w:val="000000"/>
                <w:sz w:val="16"/>
                <w:szCs w:val="16"/>
              </w:rPr>
            </w:pPr>
            <w:r>
              <w:rPr>
                <w:rFonts w:cs="Arial"/>
                <w:color w:val="000000"/>
                <w:sz w:val="16"/>
                <w:szCs w:val="16"/>
              </w:rPr>
              <w:t>0,0264</w:t>
            </w:r>
          </w:p>
        </w:tc>
      </w:tr>
      <w:tr w:rsidR="0068002F" w:rsidRPr="00833271" w14:paraId="6B75AB6A" w14:textId="77777777" w:rsidTr="0068002F">
        <w:trPr>
          <w:trHeight w:val="288"/>
        </w:trPr>
        <w:tc>
          <w:tcPr>
            <w:tcW w:w="775" w:type="dxa"/>
            <w:shd w:val="clear" w:color="auto" w:fill="auto"/>
            <w:noWrap/>
            <w:vAlign w:val="center"/>
            <w:hideMark/>
          </w:tcPr>
          <w:p w14:paraId="098983C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7B907A79" w14:textId="6D78B5EA"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0B75B5B" w14:textId="35E927DF"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4538A560" w14:textId="66AFBE3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92D1C55" w14:textId="3F7FF45A"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42A4B528" w14:textId="3A0E771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3C695EC" w14:textId="5A04F607"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4726922" w14:textId="6033FC41"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438147F" w14:textId="3F233691"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16770922" w14:textId="71D01EC8"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6FA60B48" w14:textId="3C8C8DAC"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500BB042" w14:textId="35DC30BF"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0C3F7B76" w14:textId="77777777" w:rsidTr="0068002F">
        <w:trPr>
          <w:trHeight w:val="288"/>
        </w:trPr>
        <w:tc>
          <w:tcPr>
            <w:tcW w:w="775" w:type="dxa"/>
            <w:shd w:val="clear" w:color="auto" w:fill="auto"/>
            <w:noWrap/>
            <w:vAlign w:val="center"/>
            <w:hideMark/>
          </w:tcPr>
          <w:p w14:paraId="1C3E00BD"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11AF16A0" w14:textId="4A17EB9F" w:rsidR="0068002F" w:rsidRPr="00E414D3" w:rsidRDefault="0068002F" w:rsidP="0068002F">
            <w:pPr>
              <w:spacing w:line="240" w:lineRule="auto"/>
              <w:jc w:val="right"/>
              <w:rPr>
                <w:rFonts w:cs="Arial"/>
                <w:color w:val="000000"/>
                <w:sz w:val="16"/>
                <w:szCs w:val="16"/>
              </w:rPr>
            </w:pPr>
            <w:r>
              <w:rPr>
                <w:rFonts w:cs="Arial"/>
                <w:color w:val="000000"/>
                <w:sz w:val="16"/>
                <w:szCs w:val="16"/>
              </w:rPr>
              <w:t>0,0480</w:t>
            </w:r>
          </w:p>
        </w:tc>
        <w:tc>
          <w:tcPr>
            <w:tcW w:w="755" w:type="dxa"/>
            <w:shd w:val="clear" w:color="auto" w:fill="auto"/>
            <w:noWrap/>
            <w:vAlign w:val="center"/>
            <w:hideMark/>
          </w:tcPr>
          <w:p w14:paraId="0503A1F0" w14:textId="14A1B3A7" w:rsidR="0068002F" w:rsidRPr="00E414D3" w:rsidRDefault="0068002F" w:rsidP="0068002F">
            <w:pPr>
              <w:spacing w:line="240" w:lineRule="auto"/>
              <w:jc w:val="right"/>
              <w:rPr>
                <w:rFonts w:cs="Arial"/>
                <w:color w:val="000000"/>
                <w:sz w:val="16"/>
                <w:szCs w:val="16"/>
              </w:rPr>
            </w:pPr>
            <w:r>
              <w:rPr>
                <w:rFonts w:cs="Arial"/>
                <w:color w:val="000000"/>
                <w:sz w:val="16"/>
                <w:szCs w:val="16"/>
              </w:rPr>
              <w:t>0,0586</w:t>
            </w:r>
          </w:p>
        </w:tc>
        <w:tc>
          <w:tcPr>
            <w:tcW w:w="755" w:type="dxa"/>
            <w:shd w:val="clear" w:color="auto" w:fill="auto"/>
            <w:noWrap/>
            <w:vAlign w:val="center"/>
            <w:hideMark/>
          </w:tcPr>
          <w:p w14:paraId="7768354C" w14:textId="34B8A082" w:rsidR="0068002F" w:rsidRPr="00E414D3" w:rsidRDefault="0068002F" w:rsidP="0068002F">
            <w:pPr>
              <w:spacing w:line="240" w:lineRule="auto"/>
              <w:jc w:val="right"/>
              <w:rPr>
                <w:rFonts w:cs="Arial"/>
                <w:color w:val="000000"/>
                <w:sz w:val="16"/>
                <w:szCs w:val="16"/>
              </w:rPr>
            </w:pPr>
            <w:r>
              <w:rPr>
                <w:rFonts w:cs="Arial"/>
                <w:color w:val="000000"/>
                <w:sz w:val="16"/>
                <w:szCs w:val="16"/>
              </w:rPr>
              <w:t>0,1136</w:t>
            </w:r>
          </w:p>
        </w:tc>
        <w:tc>
          <w:tcPr>
            <w:tcW w:w="754" w:type="dxa"/>
            <w:shd w:val="clear" w:color="auto" w:fill="auto"/>
            <w:noWrap/>
            <w:vAlign w:val="center"/>
            <w:hideMark/>
          </w:tcPr>
          <w:p w14:paraId="73D19EE4" w14:textId="53E3F178" w:rsidR="0068002F" w:rsidRPr="00E414D3" w:rsidRDefault="0068002F" w:rsidP="0068002F">
            <w:pPr>
              <w:spacing w:line="240" w:lineRule="auto"/>
              <w:jc w:val="right"/>
              <w:rPr>
                <w:rFonts w:cs="Arial"/>
                <w:color w:val="000000"/>
                <w:sz w:val="16"/>
                <w:szCs w:val="16"/>
              </w:rPr>
            </w:pPr>
            <w:r>
              <w:rPr>
                <w:rFonts w:cs="Arial"/>
                <w:color w:val="000000"/>
                <w:sz w:val="16"/>
                <w:szCs w:val="16"/>
              </w:rPr>
              <w:t>0,0015</w:t>
            </w:r>
          </w:p>
        </w:tc>
        <w:tc>
          <w:tcPr>
            <w:tcW w:w="754" w:type="dxa"/>
            <w:shd w:val="clear" w:color="auto" w:fill="auto"/>
            <w:noWrap/>
            <w:vAlign w:val="center"/>
            <w:hideMark/>
          </w:tcPr>
          <w:p w14:paraId="4BC97B73" w14:textId="0174AFBD" w:rsidR="0068002F" w:rsidRPr="00E414D3" w:rsidRDefault="0068002F" w:rsidP="0068002F">
            <w:pPr>
              <w:spacing w:line="240" w:lineRule="auto"/>
              <w:jc w:val="right"/>
              <w:rPr>
                <w:rFonts w:cs="Arial"/>
                <w:color w:val="000000"/>
                <w:sz w:val="16"/>
                <w:szCs w:val="16"/>
              </w:rPr>
            </w:pPr>
            <w:r>
              <w:rPr>
                <w:rFonts w:cs="Arial"/>
                <w:color w:val="000000"/>
                <w:sz w:val="16"/>
                <w:szCs w:val="16"/>
              </w:rPr>
              <w:t>0,0175</w:t>
            </w:r>
          </w:p>
        </w:tc>
        <w:tc>
          <w:tcPr>
            <w:tcW w:w="754" w:type="dxa"/>
            <w:shd w:val="clear" w:color="auto" w:fill="auto"/>
            <w:noWrap/>
            <w:vAlign w:val="center"/>
            <w:hideMark/>
          </w:tcPr>
          <w:p w14:paraId="0B91D6E7" w14:textId="69D32F37" w:rsidR="0068002F" w:rsidRPr="00E414D3" w:rsidRDefault="0068002F" w:rsidP="0068002F">
            <w:pPr>
              <w:spacing w:line="240" w:lineRule="auto"/>
              <w:jc w:val="right"/>
              <w:rPr>
                <w:rFonts w:cs="Arial"/>
                <w:color w:val="000000"/>
                <w:sz w:val="16"/>
                <w:szCs w:val="16"/>
              </w:rPr>
            </w:pPr>
            <w:r>
              <w:rPr>
                <w:rFonts w:cs="Arial"/>
                <w:color w:val="000000"/>
                <w:sz w:val="16"/>
                <w:szCs w:val="16"/>
              </w:rPr>
              <w:t>0,0758</w:t>
            </w:r>
          </w:p>
        </w:tc>
        <w:tc>
          <w:tcPr>
            <w:tcW w:w="754" w:type="dxa"/>
            <w:shd w:val="clear" w:color="auto" w:fill="auto"/>
            <w:noWrap/>
            <w:vAlign w:val="center"/>
            <w:hideMark/>
          </w:tcPr>
          <w:p w14:paraId="74EE1383" w14:textId="275D6DF6"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shd w:val="clear" w:color="auto" w:fill="auto"/>
            <w:noWrap/>
            <w:vAlign w:val="center"/>
            <w:hideMark/>
          </w:tcPr>
          <w:p w14:paraId="6C6F803F" w14:textId="0CC3D0BF" w:rsidR="0068002F" w:rsidRPr="00E414D3" w:rsidRDefault="0068002F" w:rsidP="0068002F">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hideMark/>
          </w:tcPr>
          <w:p w14:paraId="0C97F43D" w14:textId="639973B6" w:rsidR="0068002F" w:rsidRPr="00E414D3" w:rsidRDefault="0068002F" w:rsidP="0068002F">
            <w:pPr>
              <w:spacing w:line="240" w:lineRule="auto"/>
              <w:jc w:val="right"/>
              <w:rPr>
                <w:rFonts w:cs="Arial"/>
                <w:color w:val="000000"/>
                <w:sz w:val="16"/>
                <w:szCs w:val="16"/>
              </w:rPr>
            </w:pPr>
            <w:r>
              <w:rPr>
                <w:rFonts w:cs="Arial"/>
                <w:color w:val="000000"/>
                <w:sz w:val="16"/>
                <w:szCs w:val="16"/>
              </w:rPr>
              <w:t>0,0421</w:t>
            </w:r>
          </w:p>
        </w:tc>
        <w:tc>
          <w:tcPr>
            <w:tcW w:w="754" w:type="dxa"/>
            <w:shd w:val="clear" w:color="auto" w:fill="auto"/>
            <w:noWrap/>
            <w:vAlign w:val="center"/>
            <w:hideMark/>
          </w:tcPr>
          <w:p w14:paraId="3C818BAC" w14:textId="3AB234CB" w:rsidR="0068002F" w:rsidRPr="00E414D3" w:rsidRDefault="0068002F" w:rsidP="0068002F">
            <w:pPr>
              <w:spacing w:line="240" w:lineRule="auto"/>
              <w:jc w:val="right"/>
              <w:rPr>
                <w:rFonts w:cs="Arial"/>
                <w:color w:val="000000"/>
                <w:sz w:val="16"/>
                <w:szCs w:val="16"/>
              </w:rPr>
            </w:pPr>
            <w:r>
              <w:rPr>
                <w:rFonts w:cs="Arial"/>
                <w:color w:val="000000"/>
                <w:sz w:val="16"/>
                <w:szCs w:val="16"/>
              </w:rPr>
              <w:t>0,0327</w:t>
            </w:r>
          </w:p>
        </w:tc>
        <w:tc>
          <w:tcPr>
            <w:tcW w:w="754" w:type="dxa"/>
            <w:shd w:val="clear" w:color="auto" w:fill="auto"/>
            <w:noWrap/>
            <w:vAlign w:val="center"/>
            <w:hideMark/>
          </w:tcPr>
          <w:p w14:paraId="50D81236" w14:textId="57823B82" w:rsidR="0068002F" w:rsidRPr="00E414D3" w:rsidRDefault="0068002F" w:rsidP="0068002F">
            <w:pPr>
              <w:spacing w:line="240" w:lineRule="auto"/>
              <w:jc w:val="right"/>
              <w:rPr>
                <w:rFonts w:cs="Arial"/>
                <w:color w:val="000000"/>
                <w:sz w:val="16"/>
                <w:szCs w:val="16"/>
              </w:rPr>
            </w:pPr>
            <w:r>
              <w:rPr>
                <w:rFonts w:cs="Arial"/>
                <w:color w:val="000000"/>
                <w:sz w:val="16"/>
                <w:szCs w:val="16"/>
              </w:rPr>
              <w:t>0,0276</w:t>
            </w:r>
          </w:p>
        </w:tc>
      </w:tr>
      <w:tr w:rsidR="0068002F" w:rsidRPr="00833271" w14:paraId="32A04C64" w14:textId="77777777" w:rsidTr="0068002F">
        <w:trPr>
          <w:trHeight w:val="288"/>
        </w:trPr>
        <w:tc>
          <w:tcPr>
            <w:tcW w:w="775" w:type="dxa"/>
            <w:shd w:val="clear" w:color="auto" w:fill="auto"/>
            <w:noWrap/>
            <w:vAlign w:val="center"/>
            <w:hideMark/>
          </w:tcPr>
          <w:p w14:paraId="7A70092C"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71CDCBD" w14:textId="25942B4F" w:rsidR="0068002F" w:rsidRPr="00E414D3" w:rsidRDefault="0068002F" w:rsidP="0068002F">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hideMark/>
          </w:tcPr>
          <w:p w14:paraId="694D0CF5" w14:textId="172BB45C"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4BF70C16" w14:textId="2502D6DD" w:rsidR="0068002F" w:rsidRPr="00E414D3" w:rsidRDefault="0068002F" w:rsidP="0068002F">
            <w:pPr>
              <w:spacing w:line="240" w:lineRule="auto"/>
              <w:jc w:val="right"/>
              <w:rPr>
                <w:rFonts w:cs="Arial"/>
                <w:color w:val="000000"/>
                <w:sz w:val="16"/>
                <w:szCs w:val="16"/>
              </w:rPr>
            </w:pPr>
            <w:r>
              <w:rPr>
                <w:rFonts w:cs="Arial"/>
                <w:color w:val="000000"/>
                <w:sz w:val="16"/>
                <w:szCs w:val="16"/>
              </w:rPr>
              <w:t>0,0918</w:t>
            </w:r>
          </w:p>
        </w:tc>
        <w:tc>
          <w:tcPr>
            <w:tcW w:w="754" w:type="dxa"/>
            <w:shd w:val="clear" w:color="auto" w:fill="auto"/>
            <w:noWrap/>
            <w:vAlign w:val="center"/>
            <w:hideMark/>
          </w:tcPr>
          <w:p w14:paraId="5F979636" w14:textId="1D45E3E4"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556A76E0" w14:textId="63A00AF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05F405F" w14:textId="27E41BD7" w:rsidR="0068002F" w:rsidRPr="00E414D3" w:rsidRDefault="0068002F" w:rsidP="0068002F">
            <w:pPr>
              <w:spacing w:line="240" w:lineRule="auto"/>
              <w:jc w:val="right"/>
              <w:rPr>
                <w:rFonts w:cs="Arial"/>
                <w:color w:val="000000"/>
                <w:sz w:val="16"/>
                <w:szCs w:val="16"/>
              </w:rPr>
            </w:pPr>
            <w:r>
              <w:rPr>
                <w:rFonts w:cs="Arial"/>
                <w:color w:val="000000"/>
                <w:sz w:val="16"/>
                <w:szCs w:val="16"/>
              </w:rPr>
              <w:t>0,0157</w:t>
            </w:r>
          </w:p>
        </w:tc>
        <w:tc>
          <w:tcPr>
            <w:tcW w:w="754" w:type="dxa"/>
            <w:shd w:val="clear" w:color="auto" w:fill="auto"/>
            <w:noWrap/>
            <w:vAlign w:val="center"/>
            <w:hideMark/>
          </w:tcPr>
          <w:p w14:paraId="113563EA" w14:textId="0794D2D1" w:rsidR="0068002F" w:rsidRPr="00E414D3" w:rsidRDefault="0068002F" w:rsidP="0068002F">
            <w:pPr>
              <w:spacing w:line="240" w:lineRule="auto"/>
              <w:jc w:val="right"/>
              <w:rPr>
                <w:rFonts w:cs="Arial"/>
                <w:color w:val="000000"/>
                <w:sz w:val="16"/>
                <w:szCs w:val="16"/>
              </w:rPr>
            </w:pPr>
            <w:r>
              <w:rPr>
                <w:rFonts w:cs="Arial"/>
                <w:color w:val="000000"/>
                <w:sz w:val="16"/>
                <w:szCs w:val="16"/>
              </w:rPr>
              <w:t>0,0638</w:t>
            </w:r>
          </w:p>
        </w:tc>
        <w:tc>
          <w:tcPr>
            <w:tcW w:w="754" w:type="dxa"/>
            <w:shd w:val="clear" w:color="auto" w:fill="auto"/>
            <w:noWrap/>
            <w:vAlign w:val="center"/>
            <w:hideMark/>
          </w:tcPr>
          <w:p w14:paraId="4846D4F6" w14:textId="0541E281" w:rsidR="0068002F" w:rsidRPr="00E414D3" w:rsidRDefault="0068002F" w:rsidP="0068002F">
            <w:pPr>
              <w:spacing w:line="240" w:lineRule="auto"/>
              <w:jc w:val="right"/>
              <w:rPr>
                <w:rFonts w:cs="Arial"/>
                <w:color w:val="000000"/>
                <w:sz w:val="16"/>
                <w:szCs w:val="16"/>
              </w:rPr>
            </w:pPr>
            <w:r>
              <w:rPr>
                <w:rFonts w:cs="Arial"/>
                <w:color w:val="000000"/>
                <w:sz w:val="16"/>
                <w:szCs w:val="16"/>
              </w:rPr>
              <w:t>0,0680</w:t>
            </w:r>
          </w:p>
        </w:tc>
        <w:tc>
          <w:tcPr>
            <w:tcW w:w="754" w:type="dxa"/>
            <w:shd w:val="clear" w:color="auto" w:fill="auto"/>
            <w:noWrap/>
            <w:vAlign w:val="center"/>
            <w:hideMark/>
          </w:tcPr>
          <w:p w14:paraId="6064A9BF" w14:textId="1BB49BEF" w:rsidR="0068002F" w:rsidRPr="00E414D3" w:rsidRDefault="0068002F" w:rsidP="0068002F">
            <w:pPr>
              <w:spacing w:line="240" w:lineRule="auto"/>
              <w:jc w:val="right"/>
              <w:rPr>
                <w:rFonts w:cs="Arial"/>
                <w:color w:val="000000"/>
                <w:sz w:val="16"/>
                <w:szCs w:val="16"/>
              </w:rPr>
            </w:pPr>
            <w:r>
              <w:rPr>
                <w:rFonts w:cs="Arial"/>
                <w:color w:val="000000"/>
                <w:sz w:val="16"/>
                <w:szCs w:val="16"/>
              </w:rPr>
              <w:t>0,0365</w:t>
            </w:r>
          </w:p>
        </w:tc>
        <w:tc>
          <w:tcPr>
            <w:tcW w:w="754" w:type="dxa"/>
            <w:shd w:val="clear" w:color="auto" w:fill="auto"/>
            <w:noWrap/>
            <w:vAlign w:val="center"/>
            <w:hideMark/>
          </w:tcPr>
          <w:p w14:paraId="10D0F010" w14:textId="6B2B470A"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3A9649F7" w14:textId="259FDD49" w:rsidR="0068002F" w:rsidRPr="00E414D3" w:rsidRDefault="0068002F" w:rsidP="0068002F">
            <w:pPr>
              <w:spacing w:line="240" w:lineRule="auto"/>
              <w:jc w:val="right"/>
              <w:rPr>
                <w:rFonts w:cs="Arial"/>
                <w:color w:val="000000"/>
                <w:sz w:val="16"/>
                <w:szCs w:val="16"/>
              </w:rPr>
            </w:pPr>
            <w:r>
              <w:rPr>
                <w:rFonts w:cs="Arial"/>
                <w:color w:val="000000"/>
                <w:sz w:val="16"/>
                <w:szCs w:val="16"/>
              </w:rPr>
              <w:t>0,0591</w:t>
            </w:r>
          </w:p>
        </w:tc>
      </w:tr>
      <w:tr w:rsidR="0068002F" w:rsidRPr="00833271" w14:paraId="700FE1A4" w14:textId="77777777" w:rsidTr="0068002F">
        <w:trPr>
          <w:trHeight w:val="288"/>
        </w:trPr>
        <w:tc>
          <w:tcPr>
            <w:tcW w:w="775" w:type="dxa"/>
            <w:shd w:val="clear" w:color="auto" w:fill="auto"/>
            <w:noWrap/>
            <w:vAlign w:val="center"/>
            <w:hideMark/>
          </w:tcPr>
          <w:p w14:paraId="4A9F72FE"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620B4BDE" w14:textId="6E0C863B" w:rsidR="0068002F" w:rsidRPr="00E414D3" w:rsidRDefault="0068002F" w:rsidP="0068002F">
            <w:pPr>
              <w:spacing w:line="240" w:lineRule="auto"/>
              <w:jc w:val="right"/>
              <w:rPr>
                <w:rFonts w:cs="Arial"/>
                <w:color w:val="000000"/>
                <w:sz w:val="16"/>
                <w:szCs w:val="16"/>
              </w:rPr>
            </w:pPr>
            <w:r>
              <w:rPr>
                <w:rFonts w:cs="Arial"/>
                <w:color w:val="000000"/>
                <w:sz w:val="16"/>
                <w:szCs w:val="16"/>
              </w:rPr>
              <w:t>0,0620</w:t>
            </w:r>
          </w:p>
        </w:tc>
        <w:tc>
          <w:tcPr>
            <w:tcW w:w="755" w:type="dxa"/>
            <w:shd w:val="clear" w:color="auto" w:fill="auto"/>
            <w:noWrap/>
            <w:vAlign w:val="center"/>
            <w:hideMark/>
          </w:tcPr>
          <w:p w14:paraId="666A7C6E" w14:textId="4D748186" w:rsidR="0068002F" w:rsidRPr="00E414D3" w:rsidRDefault="0068002F" w:rsidP="0068002F">
            <w:pPr>
              <w:spacing w:line="240" w:lineRule="auto"/>
              <w:jc w:val="right"/>
              <w:rPr>
                <w:rFonts w:cs="Arial"/>
                <w:color w:val="000000"/>
                <w:sz w:val="16"/>
                <w:szCs w:val="16"/>
              </w:rPr>
            </w:pPr>
            <w:r>
              <w:rPr>
                <w:rFonts w:cs="Arial"/>
                <w:color w:val="000000"/>
                <w:sz w:val="16"/>
                <w:szCs w:val="16"/>
              </w:rPr>
              <w:t>0,0297</w:t>
            </w:r>
          </w:p>
        </w:tc>
        <w:tc>
          <w:tcPr>
            <w:tcW w:w="755" w:type="dxa"/>
            <w:shd w:val="clear" w:color="auto" w:fill="auto"/>
            <w:noWrap/>
            <w:vAlign w:val="center"/>
            <w:hideMark/>
          </w:tcPr>
          <w:p w14:paraId="1E3480AC" w14:textId="6A8F1117" w:rsidR="0068002F" w:rsidRPr="00E414D3" w:rsidRDefault="0068002F" w:rsidP="0068002F">
            <w:pPr>
              <w:spacing w:line="240" w:lineRule="auto"/>
              <w:jc w:val="right"/>
              <w:rPr>
                <w:rFonts w:cs="Arial"/>
                <w:color w:val="000000"/>
                <w:sz w:val="16"/>
                <w:szCs w:val="16"/>
              </w:rPr>
            </w:pPr>
            <w:r>
              <w:rPr>
                <w:rFonts w:cs="Arial"/>
                <w:color w:val="000000"/>
                <w:sz w:val="16"/>
                <w:szCs w:val="16"/>
              </w:rPr>
              <w:t>0,0854</w:t>
            </w:r>
          </w:p>
        </w:tc>
        <w:tc>
          <w:tcPr>
            <w:tcW w:w="754" w:type="dxa"/>
            <w:shd w:val="clear" w:color="auto" w:fill="auto"/>
            <w:noWrap/>
            <w:vAlign w:val="center"/>
            <w:hideMark/>
          </w:tcPr>
          <w:p w14:paraId="5F3911DC" w14:textId="5A1140CF" w:rsidR="0068002F" w:rsidRPr="00E414D3" w:rsidRDefault="0068002F" w:rsidP="0068002F">
            <w:pPr>
              <w:spacing w:line="240" w:lineRule="auto"/>
              <w:jc w:val="right"/>
              <w:rPr>
                <w:rFonts w:cs="Arial"/>
                <w:color w:val="000000"/>
                <w:sz w:val="16"/>
                <w:szCs w:val="16"/>
              </w:rPr>
            </w:pPr>
            <w:r>
              <w:rPr>
                <w:rFonts w:cs="Arial"/>
                <w:color w:val="000000"/>
                <w:sz w:val="16"/>
                <w:szCs w:val="16"/>
              </w:rPr>
              <w:t>0,0093</w:t>
            </w:r>
          </w:p>
        </w:tc>
        <w:tc>
          <w:tcPr>
            <w:tcW w:w="754" w:type="dxa"/>
            <w:shd w:val="clear" w:color="auto" w:fill="auto"/>
            <w:noWrap/>
            <w:vAlign w:val="center"/>
            <w:hideMark/>
          </w:tcPr>
          <w:p w14:paraId="2B6F1AC9" w14:textId="33AC743C" w:rsidR="0068002F" w:rsidRPr="00E414D3" w:rsidRDefault="0068002F" w:rsidP="0068002F">
            <w:pPr>
              <w:spacing w:line="240" w:lineRule="auto"/>
              <w:jc w:val="right"/>
              <w:rPr>
                <w:rFonts w:cs="Arial"/>
                <w:color w:val="000000"/>
                <w:sz w:val="16"/>
                <w:szCs w:val="16"/>
              </w:rPr>
            </w:pPr>
            <w:r>
              <w:rPr>
                <w:rFonts w:cs="Arial"/>
                <w:color w:val="000000"/>
                <w:sz w:val="16"/>
                <w:szCs w:val="16"/>
              </w:rPr>
              <w:t>0,0018</w:t>
            </w:r>
          </w:p>
        </w:tc>
        <w:tc>
          <w:tcPr>
            <w:tcW w:w="754" w:type="dxa"/>
            <w:shd w:val="clear" w:color="auto" w:fill="auto"/>
            <w:noWrap/>
            <w:vAlign w:val="center"/>
            <w:hideMark/>
          </w:tcPr>
          <w:p w14:paraId="60636024" w14:textId="1C495916" w:rsidR="0068002F" w:rsidRPr="00E414D3" w:rsidRDefault="0068002F" w:rsidP="0068002F">
            <w:pPr>
              <w:spacing w:line="240" w:lineRule="auto"/>
              <w:jc w:val="right"/>
              <w:rPr>
                <w:rFonts w:cs="Arial"/>
                <w:color w:val="000000"/>
                <w:sz w:val="16"/>
                <w:szCs w:val="16"/>
              </w:rPr>
            </w:pPr>
            <w:r>
              <w:rPr>
                <w:rFonts w:cs="Arial"/>
                <w:color w:val="000000"/>
                <w:sz w:val="16"/>
                <w:szCs w:val="16"/>
              </w:rPr>
              <w:t>0,0333</w:t>
            </w:r>
          </w:p>
        </w:tc>
        <w:tc>
          <w:tcPr>
            <w:tcW w:w="754" w:type="dxa"/>
            <w:shd w:val="clear" w:color="auto" w:fill="auto"/>
            <w:noWrap/>
            <w:vAlign w:val="center"/>
            <w:hideMark/>
          </w:tcPr>
          <w:p w14:paraId="5F6C3E16" w14:textId="1250DA10" w:rsidR="0068002F" w:rsidRPr="00E414D3" w:rsidRDefault="0068002F" w:rsidP="0068002F">
            <w:pPr>
              <w:spacing w:line="240" w:lineRule="auto"/>
              <w:jc w:val="right"/>
              <w:rPr>
                <w:rFonts w:cs="Arial"/>
                <w:color w:val="000000"/>
                <w:sz w:val="16"/>
                <w:szCs w:val="16"/>
              </w:rPr>
            </w:pPr>
            <w:r>
              <w:rPr>
                <w:rFonts w:cs="Arial"/>
                <w:color w:val="000000"/>
                <w:sz w:val="16"/>
                <w:szCs w:val="16"/>
              </w:rPr>
              <w:t>0,0617</w:t>
            </w:r>
          </w:p>
        </w:tc>
        <w:tc>
          <w:tcPr>
            <w:tcW w:w="754" w:type="dxa"/>
            <w:shd w:val="clear" w:color="auto" w:fill="auto"/>
            <w:noWrap/>
            <w:vAlign w:val="center"/>
            <w:hideMark/>
          </w:tcPr>
          <w:p w14:paraId="5696B93E" w14:textId="67665427"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4" w:type="dxa"/>
            <w:shd w:val="clear" w:color="auto" w:fill="auto"/>
            <w:noWrap/>
            <w:vAlign w:val="center"/>
            <w:hideMark/>
          </w:tcPr>
          <w:p w14:paraId="6F4D64E6" w14:textId="23A78276"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24C28B" w14:textId="2425347B" w:rsidR="0068002F" w:rsidRPr="00E414D3" w:rsidRDefault="0068002F" w:rsidP="0068002F">
            <w:pPr>
              <w:spacing w:line="240" w:lineRule="auto"/>
              <w:jc w:val="right"/>
              <w:rPr>
                <w:rFonts w:cs="Arial"/>
                <w:color w:val="000000"/>
                <w:sz w:val="16"/>
                <w:szCs w:val="16"/>
              </w:rPr>
            </w:pPr>
            <w:r>
              <w:rPr>
                <w:rFonts w:cs="Arial"/>
                <w:color w:val="000000"/>
                <w:sz w:val="16"/>
                <w:szCs w:val="16"/>
              </w:rPr>
              <w:t>0,0838</w:t>
            </w:r>
          </w:p>
        </w:tc>
        <w:tc>
          <w:tcPr>
            <w:tcW w:w="754" w:type="dxa"/>
            <w:shd w:val="clear" w:color="auto" w:fill="auto"/>
            <w:noWrap/>
            <w:vAlign w:val="center"/>
            <w:hideMark/>
          </w:tcPr>
          <w:p w14:paraId="2848130F" w14:textId="3BF382F1" w:rsidR="0068002F" w:rsidRPr="00E414D3" w:rsidRDefault="0068002F" w:rsidP="0068002F">
            <w:pPr>
              <w:spacing w:line="240" w:lineRule="auto"/>
              <w:jc w:val="right"/>
              <w:rPr>
                <w:rFonts w:cs="Arial"/>
                <w:color w:val="000000"/>
                <w:sz w:val="16"/>
                <w:szCs w:val="16"/>
              </w:rPr>
            </w:pPr>
            <w:r>
              <w:rPr>
                <w:rFonts w:cs="Arial"/>
                <w:color w:val="000000"/>
                <w:sz w:val="16"/>
                <w:szCs w:val="16"/>
              </w:rPr>
              <w:t>0,0573</w:t>
            </w:r>
          </w:p>
        </w:tc>
      </w:tr>
      <w:tr w:rsidR="0068002F" w:rsidRPr="00833271" w14:paraId="1A517D59" w14:textId="77777777" w:rsidTr="0068002F">
        <w:trPr>
          <w:trHeight w:val="288"/>
        </w:trPr>
        <w:tc>
          <w:tcPr>
            <w:tcW w:w="775" w:type="dxa"/>
            <w:shd w:val="clear" w:color="auto" w:fill="auto"/>
            <w:noWrap/>
            <w:vAlign w:val="center"/>
            <w:hideMark/>
          </w:tcPr>
          <w:p w14:paraId="2C503D7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1D523BC6" w14:textId="1810D71F"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6CBC9FB" w14:textId="44E0B8A3"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0310A516" w14:textId="43B9F5C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099FD0F" w14:textId="0EF75A4E"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1E8DE78B" w14:textId="173EC8C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4F887BA" w14:textId="10B42A53"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0D7BC84F" w14:textId="2734490A"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60C03B17" w14:textId="656748B4"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49A7CAA1" w14:textId="78A31227"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45156432" w14:textId="479BA528"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60B1A69B" w14:textId="77B04E36"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58E08762" w14:textId="77777777" w:rsidTr="0068002F">
        <w:trPr>
          <w:trHeight w:val="288"/>
        </w:trPr>
        <w:tc>
          <w:tcPr>
            <w:tcW w:w="775" w:type="dxa"/>
            <w:shd w:val="clear" w:color="auto" w:fill="auto"/>
            <w:noWrap/>
            <w:vAlign w:val="center"/>
            <w:hideMark/>
          </w:tcPr>
          <w:p w14:paraId="43428E8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6B62D105" w14:textId="6509E813"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48F98FF2" w14:textId="060C8683" w:rsidR="0068002F" w:rsidRPr="00E414D3" w:rsidRDefault="0068002F" w:rsidP="0068002F">
            <w:pPr>
              <w:spacing w:line="240" w:lineRule="auto"/>
              <w:jc w:val="right"/>
              <w:rPr>
                <w:rFonts w:cs="Arial"/>
                <w:color w:val="000000"/>
                <w:sz w:val="16"/>
                <w:szCs w:val="16"/>
              </w:rPr>
            </w:pPr>
            <w:r>
              <w:rPr>
                <w:rFonts w:cs="Arial"/>
                <w:color w:val="000000"/>
                <w:sz w:val="16"/>
                <w:szCs w:val="16"/>
              </w:rPr>
              <w:t>0,0332</w:t>
            </w:r>
          </w:p>
        </w:tc>
        <w:tc>
          <w:tcPr>
            <w:tcW w:w="755" w:type="dxa"/>
            <w:shd w:val="clear" w:color="auto" w:fill="auto"/>
            <w:noWrap/>
            <w:vAlign w:val="center"/>
            <w:hideMark/>
          </w:tcPr>
          <w:p w14:paraId="29141CBE" w14:textId="3B0FD645" w:rsidR="0068002F" w:rsidRPr="00E414D3" w:rsidRDefault="0068002F" w:rsidP="0068002F">
            <w:pPr>
              <w:spacing w:line="240" w:lineRule="auto"/>
              <w:jc w:val="right"/>
              <w:rPr>
                <w:rFonts w:cs="Arial"/>
                <w:color w:val="000000"/>
                <w:sz w:val="16"/>
                <w:szCs w:val="16"/>
              </w:rPr>
            </w:pPr>
            <w:r>
              <w:rPr>
                <w:rFonts w:cs="Arial"/>
                <w:color w:val="000000"/>
                <w:sz w:val="16"/>
                <w:szCs w:val="16"/>
              </w:rPr>
              <w:t>0,1494</w:t>
            </w:r>
          </w:p>
        </w:tc>
        <w:tc>
          <w:tcPr>
            <w:tcW w:w="754" w:type="dxa"/>
            <w:shd w:val="clear" w:color="auto" w:fill="auto"/>
            <w:noWrap/>
            <w:vAlign w:val="center"/>
            <w:hideMark/>
          </w:tcPr>
          <w:p w14:paraId="039F7919" w14:textId="1F2320B4" w:rsidR="0068002F" w:rsidRPr="00E414D3" w:rsidRDefault="0068002F" w:rsidP="0068002F">
            <w:pPr>
              <w:spacing w:line="240" w:lineRule="auto"/>
              <w:jc w:val="right"/>
              <w:rPr>
                <w:rFonts w:cs="Arial"/>
                <w:color w:val="000000"/>
                <w:sz w:val="16"/>
                <w:szCs w:val="16"/>
              </w:rPr>
            </w:pPr>
            <w:r>
              <w:rPr>
                <w:rFonts w:cs="Arial"/>
                <w:color w:val="000000"/>
                <w:sz w:val="16"/>
                <w:szCs w:val="16"/>
              </w:rPr>
              <w:t>0,0765</w:t>
            </w:r>
          </w:p>
        </w:tc>
        <w:tc>
          <w:tcPr>
            <w:tcW w:w="754" w:type="dxa"/>
            <w:shd w:val="clear" w:color="auto" w:fill="auto"/>
            <w:noWrap/>
            <w:vAlign w:val="center"/>
            <w:hideMark/>
          </w:tcPr>
          <w:p w14:paraId="17F55FEB" w14:textId="210567C6"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3B6D77D0" w14:textId="0A9B3EA6"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719A3E4D" w14:textId="40C822BF" w:rsidR="0068002F" w:rsidRPr="00E414D3" w:rsidRDefault="0068002F" w:rsidP="0068002F">
            <w:pPr>
              <w:spacing w:line="240" w:lineRule="auto"/>
              <w:jc w:val="right"/>
              <w:rPr>
                <w:rFonts w:cs="Arial"/>
                <w:color w:val="000000"/>
                <w:sz w:val="16"/>
                <w:szCs w:val="16"/>
              </w:rPr>
            </w:pPr>
            <w:r>
              <w:rPr>
                <w:rFonts w:cs="Arial"/>
                <w:color w:val="000000"/>
                <w:sz w:val="16"/>
                <w:szCs w:val="16"/>
              </w:rPr>
              <w:t>0,1875</w:t>
            </w:r>
          </w:p>
        </w:tc>
        <w:tc>
          <w:tcPr>
            <w:tcW w:w="754" w:type="dxa"/>
            <w:shd w:val="clear" w:color="auto" w:fill="auto"/>
            <w:noWrap/>
            <w:vAlign w:val="center"/>
            <w:hideMark/>
          </w:tcPr>
          <w:p w14:paraId="455504B6" w14:textId="1EC644C9" w:rsidR="0068002F" w:rsidRPr="00E414D3" w:rsidRDefault="0068002F" w:rsidP="0068002F">
            <w:pPr>
              <w:spacing w:line="240" w:lineRule="auto"/>
              <w:jc w:val="right"/>
              <w:rPr>
                <w:rFonts w:cs="Arial"/>
                <w:color w:val="000000"/>
                <w:sz w:val="16"/>
                <w:szCs w:val="16"/>
              </w:rPr>
            </w:pPr>
            <w:r>
              <w:rPr>
                <w:rFonts w:cs="Arial"/>
                <w:color w:val="000000"/>
                <w:sz w:val="16"/>
                <w:szCs w:val="16"/>
              </w:rPr>
              <w:t>0,1393</w:t>
            </w:r>
          </w:p>
        </w:tc>
        <w:tc>
          <w:tcPr>
            <w:tcW w:w="754" w:type="dxa"/>
            <w:shd w:val="clear" w:color="auto" w:fill="auto"/>
            <w:noWrap/>
            <w:vAlign w:val="center"/>
            <w:hideMark/>
          </w:tcPr>
          <w:p w14:paraId="69A293F4" w14:textId="1B82BEC2"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D12EFAE" w14:textId="113B0247" w:rsidR="0068002F" w:rsidRPr="00E414D3" w:rsidRDefault="0068002F" w:rsidP="0068002F">
            <w:pPr>
              <w:spacing w:line="240" w:lineRule="auto"/>
              <w:jc w:val="right"/>
              <w:rPr>
                <w:rFonts w:cs="Arial"/>
                <w:color w:val="000000"/>
                <w:sz w:val="16"/>
                <w:szCs w:val="16"/>
              </w:rPr>
            </w:pPr>
            <w:r>
              <w:rPr>
                <w:rFonts w:cs="Arial"/>
                <w:color w:val="000000"/>
                <w:sz w:val="16"/>
                <w:szCs w:val="16"/>
              </w:rPr>
              <w:t>0,0551</w:t>
            </w:r>
          </w:p>
        </w:tc>
        <w:tc>
          <w:tcPr>
            <w:tcW w:w="754" w:type="dxa"/>
            <w:shd w:val="clear" w:color="auto" w:fill="auto"/>
            <w:noWrap/>
            <w:vAlign w:val="center"/>
            <w:hideMark/>
          </w:tcPr>
          <w:p w14:paraId="7A81993C" w14:textId="007B1F09"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r>
      <w:tr w:rsidR="0068002F" w:rsidRPr="00833271" w14:paraId="0EA27DF4" w14:textId="77777777" w:rsidTr="0068002F">
        <w:trPr>
          <w:trHeight w:val="288"/>
        </w:trPr>
        <w:tc>
          <w:tcPr>
            <w:tcW w:w="775" w:type="dxa"/>
            <w:shd w:val="clear" w:color="auto" w:fill="auto"/>
            <w:noWrap/>
            <w:vAlign w:val="center"/>
            <w:hideMark/>
          </w:tcPr>
          <w:p w14:paraId="38B6ACB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530CDAD2" w14:textId="6EB3ABE0" w:rsidR="0068002F" w:rsidRPr="00E414D3" w:rsidRDefault="0068002F" w:rsidP="0068002F">
            <w:pPr>
              <w:spacing w:line="240" w:lineRule="auto"/>
              <w:jc w:val="right"/>
              <w:rPr>
                <w:rFonts w:cs="Arial"/>
                <w:color w:val="000000"/>
                <w:sz w:val="16"/>
                <w:szCs w:val="16"/>
              </w:rPr>
            </w:pPr>
            <w:r>
              <w:rPr>
                <w:rFonts w:cs="Arial"/>
                <w:color w:val="000000"/>
                <w:sz w:val="16"/>
                <w:szCs w:val="16"/>
              </w:rPr>
              <w:t>0,1059</w:t>
            </w:r>
          </w:p>
        </w:tc>
        <w:tc>
          <w:tcPr>
            <w:tcW w:w="755" w:type="dxa"/>
            <w:shd w:val="clear" w:color="auto" w:fill="auto"/>
            <w:noWrap/>
            <w:vAlign w:val="center"/>
            <w:hideMark/>
          </w:tcPr>
          <w:p w14:paraId="2F338B2C" w14:textId="054AD470" w:rsidR="0068002F" w:rsidRPr="00E414D3" w:rsidRDefault="0068002F" w:rsidP="0068002F">
            <w:pPr>
              <w:spacing w:line="240" w:lineRule="auto"/>
              <w:jc w:val="right"/>
              <w:rPr>
                <w:rFonts w:cs="Arial"/>
                <w:color w:val="000000"/>
                <w:sz w:val="16"/>
                <w:szCs w:val="16"/>
              </w:rPr>
            </w:pPr>
            <w:r>
              <w:rPr>
                <w:rFonts w:cs="Arial"/>
                <w:color w:val="000000"/>
                <w:sz w:val="16"/>
                <w:szCs w:val="16"/>
              </w:rPr>
              <w:t>0,0081</w:t>
            </w:r>
          </w:p>
        </w:tc>
        <w:tc>
          <w:tcPr>
            <w:tcW w:w="755" w:type="dxa"/>
            <w:shd w:val="clear" w:color="auto" w:fill="auto"/>
            <w:noWrap/>
            <w:vAlign w:val="center"/>
            <w:hideMark/>
          </w:tcPr>
          <w:p w14:paraId="676EEB80" w14:textId="67DD1846" w:rsidR="0068002F" w:rsidRPr="00E414D3" w:rsidRDefault="0068002F" w:rsidP="0068002F">
            <w:pPr>
              <w:spacing w:line="240" w:lineRule="auto"/>
              <w:jc w:val="right"/>
              <w:rPr>
                <w:rFonts w:cs="Arial"/>
                <w:color w:val="000000"/>
                <w:sz w:val="16"/>
                <w:szCs w:val="16"/>
              </w:rPr>
            </w:pPr>
            <w:r>
              <w:rPr>
                <w:rFonts w:cs="Arial"/>
                <w:color w:val="000000"/>
                <w:sz w:val="16"/>
                <w:szCs w:val="16"/>
              </w:rPr>
              <w:t>0,0013</w:t>
            </w:r>
          </w:p>
        </w:tc>
        <w:tc>
          <w:tcPr>
            <w:tcW w:w="754" w:type="dxa"/>
            <w:shd w:val="clear" w:color="auto" w:fill="auto"/>
            <w:noWrap/>
            <w:vAlign w:val="center"/>
            <w:hideMark/>
          </w:tcPr>
          <w:p w14:paraId="254D8982" w14:textId="197DD3B9" w:rsidR="0068002F" w:rsidRPr="00E414D3" w:rsidRDefault="0068002F" w:rsidP="0068002F">
            <w:pPr>
              <w:spacing w:line="240" w:lineRule="auto"/>
              <w:jc w:val="right"/>
              <w:rPr>
                <w:rFonts w:cs="Arial"/>
                <w:color w:val="000000"/>
                <w:sz w:val="16"/>
                <w:szCs w:val="16"/>
              </w:rPr>
            </w:pPr>
            <w:r>
              <w:rPr>
                <w:rFonts w:cs="Arial"/>
                <w:color w:val="000000"/>
                <w:sz w:val="16"/>
                <w:szCs w:val="16"/>
              </w:rPr>
              <w:t>0,1501</w:t>
            </w:r>
          </w:p>
        </w:tc>
        <w:tc>
          <w:tcPr>
            <w:tcW w:w="754" w:type="dxa"/>
            <w:shd w:val="clear" w:color="auto" w:fill="auto"/>
            <w:noWrap/>
            <w:vAlign w:val="center"/>
            <w:hideMark/>
          </w:tcPr>
          <w:p w14:paraId="2AA10B4E" w14:textId="5052DC85" w:rsidR="0068002F" w:rsidRPr="00E414D3" w:rsidRDefault="0068002F" w:rsidP="0068002F">
            <w:pPr>
              <w:spacing w:line="240" w:lineRule="auto"/>
              <w:jc w:val="right"/>
              <w:rPr>
                <w:rFonts w:cs="Arial"/>
                <w:color w:val="000000"/>
                <w:sz w:val="16"/>
                <w:szCs w:val="16"/>
              </w:rPr>
            </w:pPr>
            <w:r>
              <w:rPr>
                <w:rFonts w:cs="Arial"/>
                <w:color w:val="000000"/>
                <w:sz w:val="16"/>
                <w:szCs w:val="16"/>
              </w:rPr>
              <w:t>0,0041</w:t>
            </w:r>
          </w:p>
        </w:tc>
        <w:tc>
          <w:tcPr>
            <w:tcW w:w="754" w:type="dxa"/>
            <w:shd w:val="clear" w:color="auto" w:fill="auto"/>
            <w:noWrap/>
            <w:vAlign w:val="center"/>
            <w:hideMark/>
          </w:tcPr>
          <w:p w14:paraId="7F3B8952" w14:textId="34CFF815"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2A1014C3" w14:textId="5A609A4C"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45F94DFD" w14:textId="3BBE46D8" w:rsidR="0068002F" w:rsidRPr="00E414D3" w:rsidRDefault="0068002F" w:rsidP="0068002F">
            <w:pPr>
              <w:spacing w:line="240" w:lineRule="auto"/>
              <w:jc w:val="right"/>
              <w:rPr>
                <w:rFonts w:cs="Arial"/>
                <w:color w:val="000000"/>
                <w:sz w:val="16"/>
                <w:szCs w:val="16"/>
              </w:rPr>
            </w:pPr>
            <w:r>
              <w:rPr>
                <w:rFonts w:cs="Arial"/>
                <w:color w:val="000000"/>
                <w:sz w:val="16"/>
                <w:szCs w:val="16"/>
              </w:rPr>
              <w:t>0,0378</w:t>
            </w:r>
          </w:p>
        </w:tc>
        <w:tc>
          <w:tcPr>
            <w:tcW w:w="754" w:type="dxa"/>
            <w:shd w:val="clear" w:color="auto" w:fill="auto"/>
            <w:noWrap/>
            <w:vAlign w:val="center"/>
            <w:hideMark/>
          </w:tcPr>
          <w:p w14:paraId="0831B1E3" w14:textId="4B4B08FE"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7582162C" w14:textId="08BE15F3" w:rsidR="0068002F" w:rsidRPr="00E414D3" w:rsidRDefault="0068002F" w:rsidP="0068002F">
            <w:pPr>
              <w:spacing w:line="240" w:lineRule="auto"/>
              <w:jc w:val="right"/>
              <w:rPr>
                <w:rFonts w:cs="Arial"/>
                <w:color w:val="000000"/>
                <w:sz w:val="16"/>
                <w:szCs w:val="16"/>
              </w:rPr>
            </w:pPr>
            <w:r>
              <w:rPr>
                <w:rFonts w:cs="Arial"/>
                <w:color w:val="000000"/>
                <w:sz w:val="16"/>
                <w:szCs w:val="16"/>
              </w:rPr>
              <w:t>0,2179</w:t>
            </w:r>
          </w:p>
        </w:tc>
        <w:tc>
          <w:tcPr>
            <w:tcW w:w="754" w:type="dxa"/>
            <w:shd w:val="clear" w:color="auto" w:fill="auto"/>
            <w:noWrap/>
            <w:vAlign w:val="center"/>
            <w:hideMark/>
          </w:tcPr>
          <w:p w14:paraId="1A99857B" w14:textId="23344D9E" w:rsidR="0068002F" w:rsidRPr="00E414D3" w:rsidRDefault="0068002F" w:rsidP="0068002F">
            <w:pPr>
              <w:spacing w:line="240" w:lineRule="auto"/>
              <w:jc w:val="right"/>
              <w:rPr>
                <w:rFonts w:cs="Arial"/>
                <w:color w:val="000000"/>
                <w:sz w:val="16"/>
                <w:szCs w:val="16"/>
              </w:rPr>
            </w:pPr>
            <w:r>
              <w:rPr>
                <w:rFonts w:cs="Arial"/>
                <w:color w:val="000000"/>
                <w:sz w:val="16"/>
                <w:szCs w:val="16"/>
              </w:rPr>
              <w:t>0,1822</w:t>
            </w:r>
          </w:p>
        </w:tc>
      </w:tr>
      <w:tr w:rsidR="0068002F" w:rsidRPr="00833271" w14:paraId="69F20A0D" w14:textId="77777777" w:rsidTr="0068002F">
        <w:trPr>
          <w:trHeight w:val="288"/>
        </w:trPr>
        <w:tc>
          <w:tcPr>
            <w:tcW w:w="775" w:type="dxa"/>
            <w:shd w:val="clear" w:color="auto" w:fill="auto"/>
            <w:noWrap/>
            <w:vAlign w:val="center"/>
            <w:hideMark/>
          </w:tcPr>
          <w:p w14:paraId="0AC6AAF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0298CD53" w14:textId="1274ADB4" w:rsidR="0068002F" w:rsidRPr="00E414D3" w:rsidRDefault="0068002F" w:rsidP="0068002F">
            <w:pPr>
              <w:spacing w:line="240" w:lineRule="auto"/>
              <w:jc w:val="right"/>
              <w:rPr>
                <w:rFonts w:cs="Arial"/>
                <w:color w:val="000000"/>
                <w:sz w:val="16"/>
                <w:szCs w:val="16"/>
              </w:rPr>
            </w:pPr>
            <w:r>
              <w:rPr>
                <w:rFonts w:cs="Arial"/>
                <w:color w:val="000000"/>
                <w:sz w:val="16"/>
                <w:szCs w:val="16"/>
              </w:rPr>
              <w:t>0,0533</w:t>
            </w:r>
          </w:p>
        </w:tc>
        <w:tc>
          <w:tcPr>
            <w:tcW w:w="755" w:type="dxa"/>
            <w:shd w:val="clear" w:color="auto" w:fill="auto"/>
            <w:noWrap/>
            <w:vAlign w:val="center"/>
            <w:hideMark/>
          </w:tcPr>
          <w:p w14:paraId="3B09A09A" w14:textId="12B90D33" w:rsidR="0068002F" w:rsidRPr="00E414D3" w:rsidRDefault="0068002F" w:rsidP="0068002F">
            <w:pPr>
              <w:spacing w:line="240" w:lineRule="auto"/>
              <w:jc w:val="right"/>
              <w:rPr>
                <w:rFonts w:cs="Arial"/>
                <w:color w:val="000000"/>
                <w:sz w:val="16"/>
                <w:szCs w:val="16"/>
              </w:rPr>
            </w:pPr>
            <w:r>
              <w:rPr>
                <w:rFonts w:cs="Arial"/>
                <w:color w:val="000000"/>
                <w:sz w:val="16"/>
                <w:szCs w:val="16"/>
              </w:rPr>
              <w:t>0,0741</w:t>
            </w:r>
          </w:p>
        </w:tc>
        <w:tc>
          <w:tcPr>
            <w:tcW w:w="755" w:type="dxa"/>
            <w:shd w:val="clear" w:color="auto" w:fill="auto"/>
            <w:noWrap/>
            <w:vAlign w:val="center"/>
            <w:hideMark/>
          </w:tcPr>
          <w:p w14:paraId="7B62F74E" w14:textId="7D0E91E4" w:rsidR="0068002F" w:rsidRPr="00E414D3" w:rsidRDefault="0068002F" w:rsidP="0068002F">
            <w:pPr>
              <w:spacing w:line="240" w:lineRule="auto"/>
              <w:jc w:val="right"/>
              <w:rPr>
                <w:rFonts w:cs="Arial"/>
                <w:color w:val="000000"/>
                <w:sz w:val="16"/>
                <w:szCs w:val="16"/>
              </w:rPr>
            </w:pPr>
            <w:r>
              <w:rPr>
                <w:rFonts w:cs="Arial"/>
                <w:color w:val="000000"/>
                <w:sz w:val="16"/>
                <w:szCs w:val="16"/>
              </w:rPr>
              <w:t>0,1784</w:t>
            </w:r>
          </w:p>
        </w:tc>
        <w:tc>
          <w:tcPr>
            <w:tcW w:w="754" w:type="dxa"/>
            <w:shd w:val="clear" w:color="auto" w:fill="auto"/>
            <w:noWrap/>
            <w:vAlign w:val="center"/>
            <w:hideMark/>
          </w:tcPr>
          <w:p w14:paraId="1EB6677F" w14:textId="1C93B6B5" w:rsidR="0068002F" w:rsidRPr="00E414D3" w:rsidRDefault="0068002F" w:rsidP="0068002F">
            <w:pPr>
              <w:spacing w:line="240" w:lineRule="auto"/>
              <w:jc w:val="right"/>
              <w:rPr>
                <w:rFonts w:cs="Arial"/>
                <w:color w:val="000000"/>
                <w:sz w:val="16"/>
                <w:szCs w:val="16"/>
              </w:rPr>
            </w:pPr>
            <w:r>
              <w:rPr>
                <w:rFonts w:cs="Arial"/>
                <w:color w:val="000000"/>
                <w:sz w:val="16"/>
                <w:szCs w:val="16"/>
              </w:rPr>
              <w:t>0,0123</w:t>
            </w:r>
          </w:p>
        </w:tc>
        <w:tc>
          <w:tcPr>
            <w:tcW w:w="754" w:type="dxa"/>
            <w:shd w:val="clear" w:color="auto" w:fill="auto"/>
            <w:noWrap/>
            <w:vAlign w:val="center"/>
            <w:hideMark/>
          </w:tcPr>
          <w:p w14:paraId="56AD25DD" w14:textId="2A8786FA"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4B926800" w14:textId="5D4DB17A" w:rsidR="0068002F" w:rsidRPr="00E414D3" w:rsidRDefault="0068002F" w:rsidP="0068002F">
            <w:pPr>
              <w:spacing w:line="240" w:lineRule="auto"/>
              <w:jc w:val="right"/>
              <w:rPr>
                <w:rFonts w:cs="Arial"/>
                <w:color w:val="000000"/>
                <w:sz w:val="16"/>
                <w:szCs w:val="16"/>
              </w:rPr>
            </w:pPr>
            <w:r>
              <w:rPr>
                <w:rFonts w:cs="Arial"/>
                <w:color w:val="000000"/>
                <w:sz w:val="16"/>
                <w:szCs w:val="16"/>
              </w:rPr>
              <w:t>0,0039</w:t>
            </w:r>
          </w:p>
        </w:tc>
        <w:tc>
          <w:tcPr>
            <w:tcW w:w="754" w:type="dxa"/>
            <w:shd w:val="clear" w:color="auto" w:fill="auto"/>
            <w:noWrap/>
            <w:vAlign w:val="center"/>
            <w:hideMark/>
          </w:tcPr>
          <w:p w14:paraId="4AACA43D" w14:textId="407D30AE" w:rsidR="0068002F" w:rsidRPr="00E414D3" w:rsidRDefault="0068002F" w:rsidP="0068002F">
            <w:pPr>
              <w:spacing w:line="240" w:lineRule="auto"/>
              <w:jc w:val="right"/>
              <w:rPr>
                <w:rFonts w:cs="Arial"/>
                <w:color w:val="000000"/>
                <w:sz w:val="16"/>
                <w:szCs w:val="16"/>
              </w:rPr>
            </w:pPr>
            <w:r>
              <w:rPr>
                <w:rFonts w:cs="Arial"/>
                <w:color w:val="000000"/>
                <w:sz w:val="16"/>
                <w:szCs w:val="16"/>
              </w:rPr>
              <w:t>0,1042</w:t>
            </w:r>
          </w:p>
        </w:tc>
        <w:tc>
          <w:tcPr>
            <w:tcW w:w="754" w:type="dxa"/>
            <w:shd w:val="clear" w:color="auto" w:fill="auto"/>
            <w:noWrap/>
            <w:vAlign w:val="center"/>
            <w:hideMark/>
          </w:tcPr>
          <w:p w14:paraId="5C2582A3" w14:textId="1D833440" w:rsidR="0068002F" w:rsidRPr="00E414D3" w:rsidRDefault="0068002F" w:rsidP="0068002F">
            <w:pPr>
              <w:spacing w:line="240" w:lineRule="auto"/>
              <w:jc w:val="right"/>
              <w:rPr>
                <w:rFonts w:cs="Arial"/>
                <w:color w:val="000000"/>
                <w:sz w:val="16"/>
                <w:szCs w:val="16"/>
              </w:rPr>
            </w:pPr>
            <w:r>
              <w:rPr>
                <w:rFonts w:cs="Arial"/>
                <w:color w:val="000000"/>
                <w:sz w:val="16"/>
                <w:szCs w:val="16"/>
              </w:rPr>
              <w:t>0,0319</w:t>
            </w:r>
          </w:p>
        </w:tc>
        <w:tc>
          <w:tcPr>
            <w:tcW w:w="754" w:type="dxa"/>
            <w:shd w:val="clear" w:color="auto" w:fill="auto"/>
            <w:noWrap/>
            <w:vAlign w:val="center"/>
            <w:hideMark/>
          </w:tcPr>
          <w:p w14:paraId="26119630" w14:textId="1A909A1C" w:rsidR="0068002F" w:rsidRPr="00E414D3" w:rsidRDefault="0068002F" w:rsidP="0068002F">
            <w:pPr>
              <w:spacing w:line="240" w:lineRule="auto"/>
              <w:jc w:val="right"/>
              <w:rPr>
                <w:rFonts w:cs="Arial"/>
                <w:color w:val="000000"/>
                <w:sz w:val="16"/>
                <w:szCs w:val="16"/>
              </w:rPr>
            </w:pPr>
            <w:r>
              <w:rPr>
                <w:rFonts w:cs="Arial"/>
                <w:color w:val="000000"/>
                <w:sz w:val="16"/>
                <w:szCs w:val="16"/>
              </w:rPr>
              <w:t>0,0021</w:t>
            </w:r>
          </w:p>
        </w:tc>
        <w:tc>
          <w:tcPr>
            <w:tcW w:w="754" w:type="dxa"/>
            <w:shd w:val="clear" w:color="auto" w:fill="auto"/>
            <w:noWrap/>
            <w:vAlign w:val="center"/>
            <w:hideMark/>
          </w:tcPr>
          <w:p w14:paraId="0BBB634B" w14:textId="785ECBFF" w:rsidR="0068002F" w:rsidRPr="00E414D3" w:rsidRDefault="0068002F" w:rsidP="0068002F">
            <w:pPr>
              <w:spacing w:line="240" w:lineRule="auto"/>
              <w:jc w:val="right"/>
              <w:rPr>
                <w:rFonts w:cs="Arial"/>
                <w:color w:val="000000"/>
                <w:sz w:val="16"/>
                <w:szCs w:val="16"/>
              </w:rPr>
            </w:pPr>
            <w:r>
              <w:rPr>
                <w:rFonts w:cs="Arial"/>
                <w:color w:val="000000"/>
                <w:sz w:val="16"/>
                <w:szCs w:val="16"/>
              </w:rPr>
              <w:t>0,0538</w:t>
            </w:r>
          </w:p>
        </w:tc>
        <w:tc>
          <w:tcPr>
            <w:tcW w:w="754" w:type="dxa"/>
            <w:shd w:val="clear" w:color="auto" w:fill="auto"/>
            <w:noWrap/>
            <w:vAlign w:val="center"/>
            <w:hideMark/>
          </w:tcPr>
          <w:p w14:paraId="2EDCDC09" w14:textId="07C5058D" w:rsidR="0068002F" w:rsidRPr="00E414D3" w:rsidRDefault="0068002F" w:rsidP="0068002F">
            <w:pPr>
              <w:spacing w:line="240" w:lineRule="auto"/>
              <w:jc w:val="right"/>
              <w:rPr>
                <w:rFonts w:cs="Arial"/>
                <w:color w:val="000000"/>
                <w:sz w:val="16"/>
                <w:szCs w:val="16"/>
              </w:rPr>
            </w:pPr>
            <w:r>
              <w:rPr>
                <w:rFonts w:cs="Arial"/>
                <w:color w:val="000000"/>
                <w:sz w:val="16"/>
                <w:szCs w:val="16"/>
              </w:rPr>
              <w:t>0,2903</w:t>
            </w:r>
          </w:p>
        </w:tc>
      </w:tr>
      <w:tr w:rsidR="0068002F" w:rsidRPr="00833271" w14:paraId="03F9FF0A" w14:textId="77777777" w:rsidTr="0068002F">
        <w:trPr>
          <w:trHeight w:val="288"/>
        </w:trPr>
        <w:tc>
          <w:tcPr>
            <w:tcW w:w="775" w:type="dxa"/>
            <w:shd w:val="clear" w:color="auto" w:fill="auto"/>
            <w:noWrap/>
            <w:vAlign w:val="center"/>
            <w:hideMark/>
          </w:tcPr>
          <w:p w14:paraId="05788B3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7C806A94" w14:textId="469626D4" w:rsidR="0068002F" w:rsidRPr="00E414D3" w:rsidRDefault="0068002F" w:rsidP="0068002F">
            <w:pPr>
              <w:spacing w:line="240" w:lineRule="auto"/>
              <w:jc w:val="right"/>
              <w:rPr>
                <w:rFonts w:cs="Arial"/>
                <w:color w:val="000000"/>
                <w:sz w:val="16"/>
                <w:szCs w:val="16"/>
              </w:rPr>
            </w:pPr>
            <w:r>
              <w:rPr>
                <w:rFonts w:cs="Arial"/>
                <w:color w:val="000000"/>
                <w:sz w:val="16"/>
                <w:szCs w:val="16"/>
              </w:rPr>
              <w:t>0,0387</w:t>
            </w:r>
          </w:p>
        </w:tc>
        <w:tc>
          <w:tcPr>
            <w:tcW w:w="755" w:type="dxa"/>
            <w:shd w:val="clear" w:color="auto" w:fill="auto"/>
            <w:noWrap/>
            <w:vAlign w:val="center"/>
            <w:hideMark/>
          </w:tcPr>
          <w:p w14:paraId="6585AE2B" w14:textId="37AF576A" w:rsidR="0068002F" w:rsidRPr="00E414D3" w:rsidRDefault="0068002F" w:rsidP="0068002F">
            <w:pPr>
              <w:spacing w:line="240" w:lineRule="auto"/>
              <w:jc w:val="right"/>
              <w:rPr>
                <w:rFonts w:cs="Arial"/>
                <w:color w:val="000000"/>
                <w:sz w:val="16"/>
                <w:szCs w:val="16"/>
              </w:rPr>
            </w:pPr>
            <w:r>
              <w:rPr>
                <w:rFonts w:cs="Arial"/>
                <w:color w:val="000000"/>
                <w:sz w:val="16"/>
                <w:szCs w:val="16"/>
              </w:rPr>
              <w:t>0,0393</w:t>
            </w:r>
          </w:p>
        </w:tc>
        <w:tc>
          <w:tcPr>
            <w:tcW w:w="755" w:type="dxa"/>
            <w:shd w:val="clear" w:color="auto" w:fill="auto"/>
            <w:noWrap/>
            <w:vAlign w:val="center"/>
            <w:hideMark/>
          </w:tcPr>
          <w:p w14:paraId="547791F2" w14:textId="4DC8DDF6"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4" w:type="dxa"/>
            <w:shd w:val="clear" w:color="auto" w:fill="auto"/>
            <w:noWrap/>
            <w:vAlign w:val="center"/>
            <w:hideMark/>
          </w:tcPr>
          <w:p w14:paraId="0A26C117" w14:textId="1D04B040" w:rsidR="0068002F" w:rsidRPr="00E414D3" w:rsidRDefault="0068002F" w:rsidP="0068002F">
            <w:pPr>
              <w:spacing w:line="240" w:lineRule="auto"/>
              <w:jc w:val="right"/>
              <w:rPr>
                <w:rFonts w:cs="Arial"/>
                <w:color w:val="000000"/>
                <w:sz w:val="16"/>
                <w:szCs w:val="16"/>
              </w:rPr>
            </w:pPr>
            <w:r>
              <w:rPr>
                <w:rFonts w:cs="Arial"/>
                <w:color w:val="000000"/>
                <w:sz w:val="16"/>
                <w:szCs w:val="16"/>
              </w:rPr>
              <w:t>0,0060</w:t>
            </w:r>
          </w:p>
        </w:tc>
        <w:tc>
          <w:tcPr>
            <w:tcW w:w="754" w:type="dxa"/>
            <w:shd w:val="clear" w:color="auto" w:fill="auto"/>
            <w:noWrap/>
            <w:vAlign w:val="center"/>
            <w:hideMark/>
          </w:tcPr>
          <w:p w14:paraId="0BCA5079" w14:textId="50295FC0" w:rsidR="0068002F" w:rsidRPr="00E414D3" w:rsidRDefault="0068002F" w:rsidP="0068002F">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6B7DDF83" w14:textId="03FC26B6" w:rsidR="0068002F" w:rsidRPr="00E414D3" w:rsidRDefault="0068002F" w:rsidP="0068002F">
            <w:pPr>
              <w:spacing w:line="240" w:lineRule="auto"/>
              <w:jc w:val="right"/>
              <w:rPr>
                <w:rFonts w:cs="Arial"/>
                <w:color w:val="000000"/>
                <w:sz w:val="16"/>
                <w:szCs w:val="16"/>
              </w:rPr>
            </w:pPr>
            <w:r>
              <w:rPr>
                <w:rFonts w:cs="Arial"/>
                <w:color w:val="000000"/>
                <w:sz w:val="16"/>
                <w:szCs w:val="16"/>
              </w:rPr>
              <w:t>0,0050</w:t>
            </w:r>
          </w:p>
        </w:tc>
        <w:tc>
          <w:tcPr>
            <w:tcW w:w="754" w:type="dxa"/>
            <w:shd w:val="clear" w:color="auto" w:fill="auto"/>
            <w:noWrap/>
            <w:vAlign w:val="center"/>
            <w:hideMark/>
          </w:tcPr>
          <w:p w14:paraId="56F48F36" w14:textId="0B89F9AD" w:rsidR="0068002F" w:rsidRPr="00E414D3" w:rsidRDefault="0068002F" w:rsidP="0068002F">
            <w:pPr>
              <w:spacing w:line="240" w:lineRule="auto"/>
              <w:jc w:val="right"/>
              <w:rPr>
                <w:rFonts w:cs="Arial"/>
                <w:color w:val="000000"/>
                <w:sz w:val="16"/>
                <w:szCs w:val="16"/>
              </w:rPr>
            </w:pPr>
            <w:r>
              <w:rPr>
                <w:rFonts w:cs="Arial"/>
                <w:color w:val="000000"/>
                <w:sz w:val="16"/>
                <w:szCs w:val="16"/>
              </w:rPr>
              <w:t>0,0347</w:t>
            </w:r>
          </w:p>
        </w:tc>
        <w:tc>
          <w:tcPr>
            <w:tcW w:w="754" w:type="dxa"/>
            <w:shd w:val="clear" w:color="auto" w:fill="auto"/>
            <w:noWrap/>
            <w:vAlign w:val="center"/>
            <w:hideMark/>
          </w:tcPr>
          <w:p w14:paraId="7F26F6BC" w14:textId="69F08175" w:rsidR="0068002F" w:rsidRPr="00E414D3" w:rsidRDefault="0068002F" w:rsidP="0068002F">
            <w:pPr>
              <w:spacing w:line="240" w:lineRule="auto"/>
              <w:jc w:val="right"/>
              <w:rPr>
                <w:rFonts w:cs="Arial"/>
                <w:color w:val="000000"/>
                <w:sz w:val="16"/>
                <w:szCs w:val="16"/>
              </w:rPr>
            </w:pPr>
            <w:r>
              <w:rPr>
                <w:rFonts w:cs="Arial"/>
                <w:color w:val="000000"/>
                <w:sz w:val="16"/>
                <w:szCs w:val="16"/>
              </w:rPr>
              <w:t>0,0299</w:t>
            </w:r>
          </w:p>
        </w:tc>
        <w:tc>
          <w:tcPr>
            <w:tcW w:w="754" w:type="dxa"/>
            <w:shd w:val="clear" w:color="auto" w:fill="auto"/>
            <w:noWrap/>
            <w:vAlign w:val="center"/>
            <w:hideMark/>
          </w:tcPr>
          <w:p w14:paraId="14D48EA0" w14:textId="75545288"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9703B36" w14:textId="781E14C7" w:rsidR="0068002F" w:rsidRPr="00E414D3" w:rsidRDefault="0068002F" w:rsidP="0068002F">
            <w:pPr>
              <w:spacing w:line="240" w:lineRule="auto"/>
              <w:jc w:val="right"/>
              <w:rPr>
                <w:rFonts w:cs="Arial"/>
                <w:color w:val="000000"/>
                <w:sz w:val="16"/>
                <w:szCs w:val="16"/>
              </w:rPr>
            </w:pPr>
            <w:r>
              <w:rPr>
                <w:rFonts w:cs="Arial"/>
                <w:color w:val="000000"/>
                <w:sz w:val="16"/>
                <w:szCs w:val="16"/>
              </w:rPr>
              <w:t>0,0424</w:t>
            </w:r>
          </w:p>
        </w:tc>
        <w:tc>
          <w:tcPr>
            <w:tcW w:w="754" w:type="dxa"/>
            <w:shd w:val="clear" w:color="auto" w:fill="auto"/>
            <w:noWrap/>
            <w:vAlign w:val="center"/>
            <w:hideMark/>
          </w:tcPr>
          <w:p w14:paraId="219C4B1B" w14:textId="45053A44" w:rsidR="0068002F" w:rsidRPr="00E414D3" w:rsidRDefault="0068002F" w:rsidP="0068002F">
            <w:pPr>
              <w:spacing w:line="240" w:lineRule="auto"/>
              <w:jc w:val="right"/>
              <w:rPr>
                <w:rFonts w:cs="Arial"/>
                <w:color w:val="000000"/>
                <w:sz w:val="16"/>
                <w:szCs w:val="16"/>
              </w:rPr>
            </w:pPr>
            <w:r>
              <w:rPr>
                <w:rFonts w:cs="Arial"/>
                <w:color w:val="000000"/>
                <w:sz w:val="16"/>
                <w:szCs w:val="16"/>
              </w:rPr>
              <w:t>0,1245</w:t>
            </w:r>
          </w:p>
        </w:tc>
      </w:tr>
      <w:tr w:rsidR="0068002F" w:rsidRPr="00833271" w14:paraId="7CD49D0F" w14:textId="77777777" w:rsidTr="0068002F">
        <w:trPr>
          <w:trHeight w:val="288"/>
        </w:trPr>
        <w:tc>
          <w:tcPr>
            <w:tcW w:w="775" w:type="dxa"/>
            <w:shd w:val="clear" w:color="auto" w:fill="auto"/>
            <w:noWrap/>
            <w:vAlign w:val="center"/>
            <w:hideMark/>
          </w:tcPr>
          <w:p w14:paraId="28B9C6E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7A103C18" w14:textId="3113F03B" w:rsidR="0068002F" w:rsidRPr="00E414D3" w:rsidRDefault="0068002F" w:rsidP="0068002F">
            <w:pPr>
              <w:spacing w:line="240" w:lineRule="auto"/>
              <w:jc w:val="right"/>
              <w:rPr>
                <w:rFonts w:cs="Arial"/>
                <w:color w:val="000000"/>
                <w:sz w:val="16"/>
                <w:szCs w:val="16"/>
              </w:rPr>
            </w:pPr>
            <w:r>
              <w:rPr>
                <w:rFonts w:cs="Arial"/>
                <w:color w:val="000000"/>
                <w:sz w:val="16"/>
                <w:szCs w:val="16"/>
              </w:rPr>
              <w:t>0,0006</w:t>
            </w:r>
          </w:p>
        </w:tc>
        <w:tc>
          <w:tcPr>
            <w:tcW w:w="755" w:type="dxa"/>
            <w:shd w:val="clear" w:color="auto" w:fill="auto"/>
            <w:noWrap/>
            <w:vAlign w:val="center"/>
            <w:hideMark/>
          </w:tcPr>
          <w:p w14:paraId="5BDE5D0D" w14:textId="7783F539" w:rsidR="0068002F" w:rsidRPr="00E414D3" w:rsidRDefault="0068002F" w:rsidP="0068002F">
            <w:pPr>
              <w:spacing w:line="240" w:lineRule="auto"/>
              <w:jc w:val="right"/>
              <w:rPr>
                <w:rFonts w:cs="Arial"/>
                <w:color w:val="000000"/>
                <w:sz w:val="16"/>
                <w:szCs w:val="16"/>
              </w:rPr>
            </w:pPr>
            <w:r>
              <w:rPr>
                <w:rFonts w:cs="Arial"/>
                <w:color w:val="000000"/>
                <w:sz w:val="16"/>
                <w:szCs w:val="16"/>
              </w:rPr>
              <w:t>0,0056</w:t>
            </w:r>
          </w:p>
        </w:tc>
        <w:tc>
          <w:tcPr>
            <w:tcW w:w="755" w:type="dxa"/>
            <w:shd w:val="clear" w:color="auto" w:fill="auto"/>
            <w:noWrap/>
            <w:vAlign w:val="center"/>
            <w:hideMark/>
          </w:tcPr>
          <w:p w14:paraId="7CA4B122" w14:textId="32D5B190" w:rsidR="0068002F" w:rsidRPr="00E414D3" w:rsidRDefault="0068002F" w:rsidP="0068002F">
            <w:pPr>
              <w:spacing w:line="240" w:lineRule="auto"/>
              <w:jc w:val="right"/>
              <w:rPr>
                <w:rFonts w:cs="Arial"/>
                <w:color w:val="000000"/>
                <w:sz w:val="16"/>
                <w:szCs w:val="16"/>
              </w:rPr>
            </w:pPr>
            <w:r>
              <w:rPr>
                <w:rFonts w:cs="Arial"/>
                <w:color w:val="000000"/>
                <w:sz w:val="16"/>
                <w:szCs w:val="16"/>
              </w:rPr>
              <w:t>0,0915</w:t>
            </w:r>
          </w:p>
        </w:tc>
        <w:tc>
          <w:tcPr>
            <w:tcW w:w="754" w:type="dxa"/>
            <w:shd w:val="clear" w:color="auto" w:fill="auto"/>
            <w:noWrap/>
            <w:vAlign w:val="center"/>
            <w:hideMark/>
          </w:tcPr>
          <w:p w14:paraId="552C5764" w14:textId="4F663874" w:rsidR="0068002F" w:rsidRPr="00E414D3" w:rsidRDefault="0068002F" w:rsidP="0068002F">
            <w:pPr>
              <w:spacing w:line="240" w:lineRule="auto"/>
              <w:jc w:val="right"/>
              <w:rPr>
                <w:rFonts w:cs="Arial"/>
                <w:color w:val="000000"/>
                <w:sz w:val="16"/>
                <w:szCs w:val="16"/>
              </w:rPr>
            </w:pPr>
            <w:r>
              <w:rPr>
                <w:rFonts w:cs="Arial"/>
                <w:color w:val="000000"/>
                <w:sz w:val="16"/>
                <w:szCs w:val="16"/>
              </w:rPr>
              <w:t>0,0877</w:t>
            </w:r>
          </w:p>
        </w:tc>
        <w:tc>
          <w:tcPr>
            <w:tcW w:w="754" w:type="dxa"/>
            <w:shd w:val="clear" w:color="auto" w:fill="auto"/>
            <w:noWrap/>
            <w:vAlign w:val="center"/>
            <w:hideMark/>
          </w:tcPr>
          <w:p w14:paraId="212182DA" w14:textId="069E4BF9" w:rsidR="0068002F" w:rsidRPr="00E414D3" w:rsidRDefault="0068002F" w:rsidP="0068002F">
            <w:pPr>
              <w:spacing w:line="240" w:lineRule="auto"/>
              <w:jc w:val="right"/>
              <w:rPr>
                <w:rFonts w:cs="Arial"/>
                <w:color w:val="000000"/>
                <w:sz w:val="16"/>
                <w:szCs w:val="16"/>
              </w:rPr>
            </w:pPr>
            <w:r>
              <w:rPr>
                <w:rFonts w:cs="Arial"/>
                <w:color w:val="000000"/>
                <w:sz w:val="16"/>
                <w:szCs w:val="16"/>
              </w:rPr>
              <w:t>0,2043</w:t>
            </w:r>
          </w:p>
        </w:tc>
        <w:tc>
          <w:tcPr>
            <w:tcW w:w="754" w:type="dxa"/>
            <w:shd w:val="clear" w:color="auto" w:fill="auto"/>
            <w:noWrap/>
            <w:vAlign w:val="center"/>
            <w:hideMark/>
          </w:tcPr>
          <w:p w14:paraId="1DA5B1C6" w14:textId="6F83A4D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8A1C4D4" w14:textId="362CAE74" w:rsidR="0068002F" w:rsidRPr="00E414D3" w:rsidRDefault="0068002F" w:rsidP="0068002F">
            <w:pPr>
              <w:spacing w:line="240" w:lineRule="auto"/>
              <w:jc w:val="right"/>
              <w:rPr>
                <w:rFonts w:cs="Arial"/>
                <w:color w:val="000000"/>
                <w:sz w:val="16"/>
                <w:szCs w:val="16"/>
              </w:rPr>
            </w:pPr>
            <w:r>
              <w:rPr>
                <w:rFonts w:cs="Arial"/>
                <w:color w:val="000000"/>
                <w:sz w:val="16"/>
                <w:szCs w:val="16"/>
              </w:rPr>
              <w:t>0,0361</w:t>
            </w:r>
          </w:p>
        </w:tc>
        <w:tc>
          <w:tcPr>
            <w:tcW w:w="754" w:type="dxa"/>
            <w:shd w:val="clear" w:color="auto" w:fill="auto"/>
            <w:noWrap/>
            <w:vAlign w:val="center"/>
            <w:hideMark/>
          </w:tcPr>
          <w:p w14:paraId="7108F94A" w14:textId="4835AA78" w:rsidR="0068002F" w:rsidRPr="00E414D3" w:rsidRDefault="0068002F" w:rsidP="0068002F">
            <w:pPr>
              <w:spacing w:line="240" w:lineRule="auto"/>
              <w:jc w:val="right"/>
              <w:rPr>
                <w:rFonts w:cs="Arial"/>
                <w:color w:val="000000"/>
                <w:sz w:val="16"/>
                <w:szCs w:val="16"/>
              </w:rPr>
            </w:pPr>
            <w:r>
              <w:rPr>
                <w:rFonts w:cs="Arial"/>
                <w:color w:val="000000"/>
                <w:sz w:val="16"/>
                <w:szCs w:val="16"/>
              </w:rPr>
              <w:t>0,0415</w:t>
            </w:r>
          </w:p>
        </w:tc>
        <w:tc>
          <w:tcPr>
            <w:tcW w:w="754" w:type="dxa"/>
            <w:shd w:val="clear" w:color="auto" w:fill="auto"/>
            <w:noWrap/>
            <w:vAlign w:val="center"/>
            <w:hideMark/>
          </w:tcPr>
          <w:p w14:paraId="00508AE4" w14:textId="30510676" w:rsidR="0068002F" w:rsidRPr="00E414D3" w:rsidRDefault="0068002F" w:rsidP="0068002F">
            <w:pPr>
              <w:spacing w:line="240" w:lineRule="auto"/>
              <w:jc w:val="right"/>
              <w:rPr>
                <w:rFonts w:cs="Arial"/>
                <w:color w:val="000000"/>
                <w:sz w:val="16"/>
                <w:szCs w:val="16"/>
              </w:rPr>
            </w:pPr>
            <w:r>
              <w:rPr>
                <w:rFonts w:cs="Arial"/>
                <w:color w:val="000000"/>
                <w:sz w:val="16"/>
                <w:szCs w:val="16"/>
              </w:rPr>
              <w:t>0,0744</w:t>
            </w:r>
          </w:p>
        </w:tc>
        <w:tc>
          <w:tcPr>
            <w:tcW w:w="754" w:type="dxa"/>
            <w:shd w:val="clear" w:color="auto" w:fill="auto"/>
            <w:noWrap/>
            <w:vAlign w:val="center"/>
            <w:hideMark/>
          </w:tcPr>
          <w:p w14:paraId="2CECFBCF" w14:textId="37E59627" w:rsidR="0068002F" w:rsidRPr="00E414D3" w:rsidRDefault="0068002F" w:rsidP="0068002F">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1A8509C5" w14:textId="01D1EA98" w:rsidR="0068002F" w:rsidRPr="00E414D3" w:rsidRDefault="0068002F" w:rsidP="0068002F">
            <w:pPr>
              <w:spacing w:line="240" w:lineRule="auto"/>
              <w:jc w:val="right"/>
              <w:rPr>
                <w:rFonts w:cs="Arial"/>
                <w:color w:val="000000"/>
                <w:sz w:val="16"/>
                <w:szCs w:val="16"/>
              </w:rPr>
            </w:pPr>
            <w:r>
              <w:rPr>
                <w:rFonts w:cs="Arial"/>
                <w:color w:val="000000"/>
                <w:sz w:val="16"/>
                <w:szCs w:val="16"/>
              </w:rPr>
              <w:t>0,0035</w:t>
            </w:r>
          </w:p>
        </w:tc>
      </w:tr>
      <w:tr w:rsidR="0068002F" w:rsidRPr="00833271" w14:paraId="21DDC650" w14:textId="77777777" w:rsidTr="0068002F">
        <w:trPr>
          <w:trHeight w:val="288"/>
        </w:trPr>
        <w:tc>
          <w:tcPr>
            <w:tcW w:w="775" w:type="dxa"/>
            <w:shd w:val="clear" w:color="auto" w:fill="auto"/>
            <w:noWrap/>
            <w:vAlign w:val="center"/>
            <w:hideMark/>
          </w:tcPr>
          <w:p w14:paraId="039A482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50CDE13F" w14:textId="3B0F6F70" w:rsidR="0068002F" w:rsidRPr="00E414D3" w:rsidRDefault="0068002F" w:rsidP="0068002F">
            <w:pPr>
              <w:spacing w:line="240" w:lineRule="auto"/>
              <w:jc w:val="right"/>
              <w:rPr>
                <w:rFonts w:cs="Arial"/>
                <w:color w:val="000000"/>
                <w:sz w:val="16"/>
                <w:szCs w:val="16"/>
              </w:rPr>
            </w:pPr>
            <w:r>
              <w:rPr>
                <w:rFonts w:cs="Arial"/>
                <w:color w:val="000000"/>
                <w:sz w:val="16"/>
                <w:szCs w:val="16"/>
              </w:rPr>
              <w:t>0,0486</w:t>
            </w:r>
          </w:p>
        </w:tc>
        <w:tc>
          <w:tcPr>
            <w:tcW w:w="755" w:type="dxa"/>
            <w:shd w:val="clear" w:color="auto" w:fill="auto"/>
            <w:noWrap/>
            <w:vAlign w:val="center"/>
            <w:hideMark/>
          </w:tcPr>
          <w:p w14:paraId="0546FDC4" w14:textId="716C3D6B" w:rsidR="0068002F" w:rsidRPr="00E414D3" w:rsidRDefault="0068002F" w:rsidP="0068002F">
            <w:pPr>
              <w:spacing w:line="240" w:lineRule="auto"/>
              <w:jc w:val="right"/>
              <w:rPr>
                <w:rFonts w:cs="Arial"/>
                <w:color w:val="000000"/>
                <w:sz w:val="16"/>
                <w:szCs w:val="16"/>
              </w:rPr>
            </w:pPr>
            <w:r>
              <w:rPr>
                <w:rFonts w:cs="Arial"/>
                <w:color w:val="000000"/>
                <w:sz w:val="16"/>
                <w:szCs w:val="16"/>
              </w:rPr>
              <w:t>0,0746</w:t>
            </w:r>
          </w:p>
        </w:tc>
        <w:tc>
          <w:tcPr>
            <w:tcW w:w="755" w:type="dxa"/>
            <w:shd w:val="clear" w:color="auto" w:fill="auto"/>
            <w:noWrap/>
            <w:vAlign w:val="center"/>
            <w:hideMark/>
          </w:tcPr>
          <w:p w14:paraId="0F81ED72" w14:textId="3AD1F8DC" w:rsidR="0068002F" w:rsidRPr="00E414D3" w:rsidRDefault="0068002F" w:rsidP="0068002F">
            <w:pPr>
              <w:spacing w:line="240" w:lineRule="auto"/>
              <w:jc w:val="right"/>
              <w:rPr>
                <w:rFonts w:cs="Arial"/>
                <w:color w:val="000000"/>
                <w:sz w:val="16"/>
                <w:szCs w:val="16"/>
              </w:rPr>
            </w:pPr>
            <w:r>
              <w:rPr>
                <w:rFonts w:cs="Arial"/>
                <w:color w:val="000000"/>
                <w:sz w:val="16"/>
                <w:szCs w:val="16"/>
              </w:rPr>
              <w:t>0,0057</w:t>
            </w:r>
          </w:p>
        </w:tc>
        <w:tc>
          <w:tcPr>
            <w:tcW w:w="754" w:type="dxa"/>
            <w:shd w:val="clear" w:color="auto" w:fill="auto"/>
            <w:noWrap/>
            <w:vAlign w:val="center"/>
            <w:hideMark/>
          </w:tcPr>
          <w:p w14:paraId="067EEC75" w14:textId="0435BF17" w:rsidR="0068002F" w:rsidRPr="00E414D3" w:rsidRDefault="0068002F" w:rsidP="0068002F">
            <w:pPr>
              <w:spacing w:line="240" w:lineRule="auto"/>
              <w:jc w:val="right"/>
              <w:rPr>
                <w:rFonts w:cs="Arial"/>
                <w:color w:val="000000"/>
                <w:sz w:val="16"/>
                <w:szCs w:val="16"/>
              </w:rPr>
            </w:pPr>
            <w:r>
              <w:rPr>
                <w:rFonts w:cs="Arial"/>
                <w:color w:val="000000"/>
                <w:sz w:val="16"/>
                <w:szCs w:val="16"/>
              </w:rPr>
              <w:t>0,1396</w:t>
            </w:r>
          </w:p>
        </w:tc>
        <w:tc>
          <w:tcPr>
            <w:tcW w:w="754" w:type="dxa"/>
            <w:shd w:val="clear" w:color="auto" w:fill="auto"/>
            <w:noWrap/>
            <w:vAlign w:val="center"/>
            <w:hideMark/>
          </w:tcPr>
          <w:p w14:paraId="4E420744" w14:textId="54BAEE29" w:rsidR="0068002F" w:rsidRPr="00E414D3" w:rsidRDefault="0068002F" w:rsidP="0068002F">
            <w:pPr>
              <w:spacing w:line="240" w:lineRule="auto"/>
              <w:jc w:val="right"/>
              <w:rPr>
                <w:rFonts w:cs="Arial"/>
                <w:color w:val="000000"/>
                <w:sz w:val="16"/>
                <w:szCs w:val="16"/>
              </w:rPr>
            </w:pPr>
            <w:r>
              <w:rPr>
                <w:rFonts w:cs="Arial"/>
                <w:color w:val="000000"/>
                <w:sz w:val="16"/>
                <w:szCs w:val="16"/>
              </w:rPr>
              <w:t>0,0972</w:t>
            </w:r>
          </w:p>
        </w:tc>
        <w:tc>
          <w:tcPr>
            <w:tcW w:w="754" w:type="dxa"/>
            <w:shd w:val="clear" w:color="auto" w:fill="auto"/>
            <w:noWrap/>
            <w:vAlign w:val="center"/>
            <w:hideMark/>
          </w:tcPr>
          <w:p w14:paraId="561D8F79" w14:textId="5D18C3A6" w:rsidR="0068002F" w:rsidRPr="00E414D3" w:rsidRDefault="0068002F" w:rsidP="0068002F">
            <w:pPr>
              <w:spacing w:line="240" w:lineRule="auto"/>
              <w:jc w:val="right"/>
              <w:rPr>
                <w:rFonts w:cs="Arial"/>
                <w:color w:val="000000"/>
                <w:sz w:val="16"/>
                <w:szCs w:val="16"/>
              </w:rPr>
            </w:pPr>
            <w:r>
              <w:rPr>
                <w:rFonts w:cs="Arial"/>
                <w:color w:val="000000"/>
                <w:sz w:val="16"/>
                <w:szCs w:val="16"/>
              </w:rPr>
              <w:t>0,0162</w:t>
            </w:r>
          </w:p>
        </w:tc>
        <w:tc>
          <w:tcPr>
            <w:tcW w:w="754" w:type="dxa"/>
            <w:shd w:val="clear" w:color="auto" w:fill="auto"/>
            <w:noWrap/>
            <w:vAlign w:val="center"/>
            <w:hideMark/>
          </w:tcPr>
          <w:p w14:paraId="4715F1A5" w14:textId="710150A2"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FE414DE" w14:textId="613BB16A" w:rsidR="0068002F" w:rsidRPr="00E414D3" w:rsidRDefault="0068002F" w:rsidP="0068002F">
            <w:pPr>
              <w:spacing w:line="240" w:lineRule="auto"/>
              <w:jc w:val="right"/>
              <w:rPr>
                <w:rFonts w:cs="Arial"/>
                <w:color w:val="000000"/>
                <w:sz w:val="16"/>
                <w:szCs w:val="16"/>
              </w:rPr>
            </w:pPr>
            <w:r>
              <w:rPr>
                <w:rFonts w:cs="Arial"/>
                <w:color w:val="000000"/>
                <w:sz w:val="16"/>
                <w:szCs w:val="16"/>
              </w:rPr>
              <w:t>0,1420</w:t>
            </w:r>
          </w:p>
        </w:tc>
        <w:tc>
          <w:tcPr>
            <w:tcW w:w="754" w:type="dxa"/>
            <w:shd w:val="clear" w:color="auto" w:fill="auto"/>
            <w:noWrap/>
            <w:vAlign w:val="center"/>
            <w:hideMark/>
          </w:tcPr>
          <w:p w14:paraId="5C015EE4" w14:textId="363BD09C" w:rsidR="0068002F" w:rsidRPr="00E414D3" w:rsidRDefault="0068002F" w:rsidP="0068002F">
            <w:pPr>
              <w:spacing w:line="240" w:lineRule="auto"/>
              <w:jc w:val="right"/>
              <w:rPr>
                <w:rFonts w:cs="Arial"/>
                <w:color w:val="000000"/>
                <w:sz w:val="16"/>
                <w:szCs w:val="16"/>
              </w:rPr>
            </w:pPr>
            <w:r>
              <w:rPr>
                <w:rFonts w:cs="Arial"/>
                <w:color w:val="000000"/>
                <w:sz w:val="16"/>
                <w:szCs w:val="16"/>
              </w:rPr>
              <w:t>0,0465</w:t>
            </w:r>
          </w:p>
        </w:tc>
        <w:tc>
          <w:tcPr>
            <w:tcW w:w="754" w:type="dxa"/>
            <w:shd w:val="clear" w:color="auto" w:fill="auto"/>
            <w:noWrap/>
            <w:vAlign w:val="center"/>
            <w:hideMark/>
          </w:tcPr>
          <w:p w14:paraId="3BA22D4A" w14:textId="44664108" w:rsidR="0068002F" w:rsidRPr="00E414D3" w:rsidRDefault="0068002F" w:rsidP="0068002F">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7B04F44" w14:textId="34F605B5" w:rsidR="0068002F" w:rsidRPr="00E414D3" w:rsidRDefault="0068002F" w:rsidP="0068002F">
            <w:pPr>
              <w:spacing w:line="240" w:lineRule="auto"/>
              <w:jc w:val="right"/>
              <w:rPr>
                <w:rFonts w:cs="Arial"/>
                <w:color w:val="000000"/>
                <w:sz w:val="16"/>
                <w:szCs w:val="16"/>
              </w:rPr>
            </w:pPr>
            <w:r>
              <w:rPr>
                <w:rFonts w:cs="Arial"/>
                <w:color w:val="000000"/>
                <w:sz w:val="16"/>
                <w:szCs w:val="16"/>
              </w:rPr>
              <w:t>0,1696</w:t>
            </w:r>
          </w:p>
        </w:tc>
      </w:tr>
      <w:tr w:rsidR="0068002F" w:rsidRPr="00833271" w14:paraId="3BF2359C" w14:textId="77777777" w:rsidTr="0068002F">
        <w:trPr>
          <w:trHeight w:val="288"/>
        </w:trPr>
        <w:tc>
          <w:tcPr>
            <w:tcW w:w="775" w:type="dxa"/>
            <w:shd w:val="clear" w:color="auto" w:fill="auto"/>
            <w:noWrap/>
            <w:vAlign w:val="center"/>
            <w:hideMark/>
          </w:tcPr>
          <w:p w14:paraId="540DA009"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29C16338" w14:textId="5965DBCB" w:rsidR="0068002F" w:rsidRPr="00E414D3" w:rsidRDefault="0068002F" w:rsidP="0068002F">
            <w:pPr>
              <w:spacing w:line="240" w:lineRule="auto"/>
              <w:jc w:val="right"/>
              <w:rPr>
                <w:rFonts w:cs="Arial"/>
                <w:color w:val="000000"/>
                <w:sz w:val="16"/>
                <w:szCs w:val="16"/>
              </w:rPr>
            </w:pPr>
            <w:r>
              <w:rPr>
                <w:rFonts w:cs="Arial"/>
                <w:color w:val="000000"/>
                <w:sz w:val="16"/>
                <w:szCs w:val="16"/>
              </w:rPr>
              <w:t>0,0242</w:t>
            </w:r>
          </w:p>
        </w:tc>
        <w:tc>
          <w:tcPr>
            <w:tcW w:w="755" w:type="dxa"/>
            <w:shd w:val="clear" w:color="auto" w:fill="auto"/>
            <w:noWrap/>
            <w:vAlign w:val="center"/>
            <w:hideMark/>
          </w:tcPr>
          <w:p w14:paraId="7B082F09" w14:textId="3302BF27" w:rsidR="0068002F" w:rsidRPr="00E414D3" w:rsidRDefault="0068002F" w:rsidP="0068002F">
            <w:pPr>
              <w:spacing w:line="240" w:lineRule="auto"/>
              <w:jc w:val="right"/>
              <w:rPr>
                <w:rFonts w:cs="Arial"/>
                <w:color w:val="000000"/>
                <w:sz w:val="16"/>
                <w:szCs w:val="16"/>
              </w:rPr>
            </w:pPr>
            <w:r>
              <w:rPr>
                <w:rFonts w:cs="Arial"/>
                <w:color w:val="000000"/>
                <w:sz w:val="16"/>
                <w:szCs w:val="16"/>
              </w:rPr>
              <w:t>0,1156</w:t>
            </w:r>
          </w:p>
        </w:tc>
        <w:tc>
          <w:tcPr>
            <w:tcW w:w="755" w:type="dxa"/>
            <w:shd w:val="clear" w:color="auto" w:fill="auto"/>
            <w:noWrap/>
            <w:vAlign w:val="center"/>
            <w:hideMark/>
          </w:tcPr>
          <w:p w14:paraId="0401685B" w14:textId="48444F61" w:rsidR="0068002F" w:rsidRPr="00E414D3" w:rsidRDefault="0068002F" w:rsidP="0068002F">
            <w:pPr>
              <w:spacing w:line="240" w:lineRule="auto"/>
              <w:jc w:val="right"/>
              <w:rPr>
                <w:rFonts w:cs="Arial"/>
                <w:color w:val="000000"/>
                <w:sz w:val="16"/>
                <w:szCs w:val="16"/>
              </w:rPr>
            </w:pPr>
            <w:r>
              <w:rPr>
                <w:rFonts w:cs="Arial"/>
                <w:color w:val="000000"/>
                <w:sz w:val="16"/>
                <w:szCs w:val="16"/>
              </w:rPr>
              <w:t>0,0803</w:t>
            </w:r>
          </w:p>
        </w:tc>
        <w:tc>
          <w:tcPr>
            <w:tcW w:w="754" w:type="dxa"/>
            <w:shd w:val="clear" w:color="auto" w:fill="auto"/>
            <w:noWrap/>
            <w:vAlign w:val="center"/>
            <w:hideMark/>
          </w:tcPr>
          <w:p w14:paraId="450D16BE" w14:textId="20C0F96A" w:rsidR="0068002F" w:rsidRPr="00E414D3" w:rsidRDefault="0068002F" w:rsidP="0068002F">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222E4CE5" w14:textId="2D04C970" w:rsidR="0068002F" w:rsidRPr="00E414D3" w:rsidRDefault="0068002F" w:rsidP="0068002F">
            <w:pPr>
              <w:spacing w:line="240" w:lineRule="auto"/>
              <w:jc w:val="right"/>
              <w:rPr>
                <w:rFonts w:cs="Arial"/>
                <w:color w:val="000000"/>
                <w:sz w:val="16"/>
                <w:szCs w:val="16"/>
              </w:rPr>
            </w:pPr>
            <w:r>
              <w:rPr>
                <w:rFonts w:cs="Arial"/>
                <w:color w:val="000000"/>
                <w:sz w:val="16"/>
                <w:szCs w:val="16"/>
              </w:rPr>
              <w:t>0,0448</w:t>
            </w:r>
          </w:p>
        </w:tc>
        <w:tc>
          <w:tcPr>
            <w:tcW w:w="754" w:type="dxa"/>
            <w:shd w:val="clear" w:color="auto" w:fill="auto"/>
            <w:noWrap/>
            <w:vAlign w:val="center"/>
            <w:hideMark/>
          </w:tcPr>
          <w:p w14:paraId="6548A6CF" w14:textId="32DE3A4D"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2F344731" w14:textId="59D0B52E" w:rsidR="0068002F" w:rsidRPr="00E414D3" w:rsidRDefault="0068002F" w:rsidP="0068002F">
            <w:pPr>
              <w:spacing w:line="240" w:lineRule="auto"/>
              <w:jc w:val="right"/>
              <w:rPr>
                <w:rFonts w:cs="Arial"/>
                <w:color w:val="000000"/>
                <w:sz w:val="16"/>
                <w:szCs w:val="16"/>
              </w:rPr>
            </w:pPr>
            <w:r>
              <w:rPr>
                <w:rFonts w:cs="Arial"/>
                <w:color w:val="000000"/>
                <w:sz w:val="16"/>
                <w:szCs w:val="16"/>
              </w:rPr>
              <w:t>0,2200</w:t>
            </w:r>
          </w:p>
        </w:tc>
        <w:tc>
          <w:tcPr>
            <w:tcW w:w="754" w:type="dxa"/>
            <w:shd w:val="clear" w:color="auto" w:fill="auto"/>
            <w:noWrap/>
            <w:vAlign w:val="center"/>
            <w:hideMark/>
          </w:tcPr>
          <w:p w14:paraId="039BDD2D" w14:textId="07B2F6DC" w:rsidR="0068002F" w:rsidRPr="00E414D3" w:rsidRDefault="0068002F" w:rsidP="0068002F">
            <w:pPr>
              <w:spacing w:line="240" w:lineRule="auto"/>
              <w:jc w:val="right"/>
              <w:rPr>
                <w:rFonts w:cs="Arial"/>
                <w:color w:val="000000"/>
                <w:sz w:val="16"/>
                <w:szCs w:val="16"/>
              </w:rPr>
            </w:pPr>
            <w:r>
              <w:rPr>
                <w:rFonts w:cs="Arial"/>
                <w:color w:val="000000"/>
                <w:sz w:val="16"/>
                <w:szCs w:val="16"/>
              </w:rPr>
              <w:t>0,1789</w:t>
            </w:r>
          </w:p>
        </w:tc>
        <w:tc>
          <w:tcPr>
            <w:tcW w:w="754" w:type="dxa"/>
            <w:shd w:val="clear" w:color="auto" w:fill="auto"/>
            <w:noWrap/>
            <w:vAlign w:val="center"/>
            <w:hideMark/>
          </w:tcPr>
          <w:p w14:paraId="0D80A792" w14:textId="78671204" w:rsidR="0068002F" w:rsidRPr="00E414D3" w:rsidRDefault="0068002F" w:rsidP="0068002F">
            <w:pPr>
              <w:spacing w:line="240" w:lineRule="auto"/>
              <w:jc w:val="right"/>
              <w:rPr>
                <w:rFonts w:cs="Arial"/>
                <w:color w:val="000000"/>
                <w:sz w:val="16"/>
                <w:szCs w:val="16"/>
              </w:rPr>
            </w:pPr>
            <w:r>
              <w:rPr>
                <w:rFonts w:cs="Arial"/>
                <w:color w:val="000000"/>
                <w:sz w:val="16"/>
                <w:szCs w:val="16"/>
              </w:rPr>
              <w:t>0,0196</w:t>
            </w:r>
          </w:p>
        </w:tc>
        <w:tc>
          <w:tcPr>
            <w:tcW w:w="754" w:type="dxa"/>
            <w:shd w:val="clear" w:color="auto" w:fill="auto"/>
            <w:noWrap/>
            <w:vAlign w:val="center"/>
            <w:hideMark/>
          </w:tcPr>
          <w:p w14:paraId="1BA94390" w14:textId="00B9502A" w:rsidR="0068002F" w:rsidRPr="00E414D3" w:rsidRDefault="0068002F" w:rsidP="0068002F">
            <w:pPr>
              <w:spacing w:line="240" w:lineRule="auto"/>
              <w:jc w:val="right"/>
              <w:rPr>
                <w:rFonts w:cs="Arial"/>
                <w:color w:val="000000"/>
                <w:sz w:val="16"/>
                <w:szCs w:val="16"/>
              </w:rPr>
            </w:pPr>
            <w:r>
              <w:rPr>
                <w:rFonts w:cs="Arial"/>
                <w:color w:val="000000"/>
                <w:sz w:val="16"/>
                <w:szCs w:val="16"/>
              </w:rPr>
              <w:t>0,0539</w:t>
            </w:r>
          </w:p>
        </w:tc>
        <w:tc>
          <w:tcPr>
            <w:tcW w:w="754" w:type="dxa"/>
            <w:shd w:val="clear" w:color="auto" w:fill="auto"/>
            <w:noWrap/>
            <w:vAlign w:val="center"/>
            <w:hideMark/>
          </w:tcPr>
          <w:p w14:paraId="4791B5A4" w14:textId="54CEAE68" w:rsidR="0068002F" w:rsidRPr="00E414D3" w:rsidRDefault="0068002F" w:rsidP="0068002F">
            <w:pPr>
              <w:spacing w:line="240" w:lineRule="auto"/>
              <w:jc w:val="right"/>
              <w:rPr>
                <w:rFonts w:cs="Arial"/>
                <w:color w:val="000000"/>
                <w:sz w:val="16"/>
                <w:szCs w:val="16"/>
              </w:rPr>
            </w:pPr>
            <w:r>
              <w:rPr>
                <w:rFonts w:cs="Arial"/>
                <w:color w:val="000000"/>
                <w:sz w:val="16"/>
                <w:szCs w:val="16"/>
              </w:rPr>
              <w:t>0,0139</w:t>
            </w:r>
          </w:p>
        </w:tc>
      </w:tr>
      <w:tr w:rsidR="0068002F" w:rsidRPr="00833271" w14:paraId="4E1EA5B1" w14:textId="77777777" w:rsidTr="0068002F">
        <w:trPr>
          <w:trHeight w:val="288"/>
        </w:trPr>
        <w:tc>
          <w:tcPr>
            <w:tcW w:w="775" w:type="dxa"/>
            <w:shd w:val="clear" w:color="auto" w:fill="auto"/>
            <w:noWrap/>
            <w:vAlign w:val="center"/>
            <w:hideMark/>
          </w:tcPr>
          <w:p w14:paraId="55FF842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467CB364" w14:textId="2F86AA35" w:rsidR="0068002F" w:rsidRPr="00E414D3" w:rsidRDefault="0068002F" w:rsidP="0068002F">
            <w:pPr>
              <w:spacing w:line="240" w:lineRule="auto"/>
              <w:jc w:val="right"/>
              <w:rPr>
                <w:rFonts w:cs="Arial"/>
                <w:color w:val="000000"/>
                <w:sz w:val="16"/>
                <w:szCs w:val="16"/>
              </w:rPr>
            </w:pPr>
            <w:r>
              <w:rPr>
                <w:rFonts w:cs="Arial"/>
                <w:color w:val="000000"/>
                <w:sz w:val="16"/>
                <w:szCs w:val="16"/>
              </w:rPr>
              <w:t>0,0038</w:t>
            </w:r>
          </w:p>
        </w:tc>
        <w:tc>
          <w:tcPr>
            <w:tcW w:w="755" w:type="dxa"/>
            <w:shd w:val="clear" w:color="auto" w:fill="auto"/>
            <w:noWrap/>
            <w:vAlign w:val="center"/>
            <w:hideMark/>
          </w:tcPr>
          <w:p w14:paraId="38FACF28" w14:textId="15ADD50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08EA047B" w14:textId="69E66F34" w:rsidR="0068002F" w:rsidRPr="00E414D3" w:rsidRDefault="0068002F" w:rsidP="0068002F">
            <w:pPr>
              <w:spacing w:line="240" w:lineRule="auto"/>
              <w:jc w:val="right"/>
              <w:rPr>
                <w:rFonts w:cs="Arial"/>
                <w:color w:val="000000"/>
                <w:sz w:val="16"/>
                <w:szCs w:val="16"/>
              </w:rPr>
            </w:pPr>
            <w:r>
              <w:rPr>
                <w:rFonts w:cs="Arial"/>
                <w:color w:val="000000"/>
                <w:sz w:val="16"/>
                <w:szCs w:val="16"/>
              </w:rPr>
              <w:t>0,0215</w:t>
            </w:r>
          </w:p>
        </w:tc>
        <w:tc>
          <w:tcPr>
            <w:tcW w:w="754" w:type="dxa"/>
            <w:shd w:val="clear" w:color="auto" w:fill="auto"/>
            <w:noWrap/>
            <w:vAlign w:val="center"/>
            <w:hideMark/>
          </w:tcPr>
          <w:p w14:paraId="14BA9916" w14:textId="1DF3D827" w:rsidR="0068002F" w:rsidRPr="00E414D3" w:rsidRDefault="0068002F" w:rsidP="0068002F">
            <w:pPr>
              <w:spacing w:line="240" w:lineRule="auto"/>
              <w:jc w:val="right"/>
              <w:rPr>
                <w:rFonts w:cs="Arial"/>
                <w:color w:val="000000"/>
                <w:sz w:val="16"/>
                <w:szCs w:val="16"/>
              </w:rPr>
            </w:pPr>
            <w:r>
              <w:rPr>
                <w:rFonts w:cs="Arial"/>
                <w:color w:val="000000"/>
                <w:sz w:val="16"/>
                <w:szCs w:val="16"/>
              </w:rPr>
              <w:t>0,2413</w:t>
            </w:r>
          </w:p>
        </w:tc>
        <w:tc>
          <w:tcPr>
            <w:tcW w:w="754" w:type="dxa"/>
            <w:shd w:val="clear" w:color="auto" w:fill="auto"/>
            <w:noWrap/>
            <w:vAlign w:val="center"/>
            <w:hideMark/>
          </w:tcPr>
          <w:p w14:paraId="558F8F86" w14:textId="66EEC5E7"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7F81D9CC" w14:textId="1BCAC2D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38D6A4F" w14:textId="683E45BA" w:rsidR="0068002F" w:rsidRPr="00E414D3" w:rsidRDefault="0068002F" w:rsidP="0068002F">
            <w:pPr>
              <w:spacing w:line="240" w:lineRule="auto"/>
              <w:jc w:val="right"/>
              <w:rPr>
                <w:rFonts w:cs="Arial"/>
                <w:color w:val="000000"/>
                <w:sz w:val="16"/>
                <w:szCs w:val="16"/>
              </w:rPr>
            </w:pPr>
            <w:r>
              <w:rPr>
                <w:rFonts w:cs="Arial"/>
                <w:color w:val="000000"/>
                <w:sz w:val="16"/>
                <w:szCs w:val="16"/>
              </w:rPr>
              <w:t>0,0853</w:t>
            </w:r>
          </w:p>
        </w:tc>
        <w:tc>
          <w:tcPr>
            <w:tcW w:w="754" w:type="dxa"/>
            <w:shd w:val="clear" w:color="auto" w:fill="auto"/>
            <w:noWrap/>
            <w:vAlign w:val="center"/>
            <w:hideMark/>
          </w:tcPr>
          <w:p w14:paraId="533434A3" w14:textId="55D8FA46" w:rsidR="0068002F" w:rsidRPr="00E414D3" w:rsidRDefault="0068002F" w:rsidP="0068002F">
            <w:pPr>
              <w:spacing w:line="240" w:lineRule="auto"/>
              <w:jc w:val="right"/>
              <w:rPr>
                <w:rFonts w:cs="Arial"/>
                <w:color w:val="000000"/>
                <w:sz w:val="16"/>
                <w:szCs w:val="16"/>
              </w:rPr>
            </w:pPr>
            <w:r>
              <w:rPr>
                <w:rFonts w:cs="Arial"/>
                <w:color w:val="000000"/>
                <w:sz w:val="16"/>
                <w:szCs w:val="16"/>
              </w:rPr>
              <w:t>0,0127</w:t>
            </w:r>
          </w:p>
        </w:tc>
        <w:tc>
          <w:tcPr>
            <w:tcW w:w="754" w:type="dxa"/>
            <w:shd w:val="clear" w:color="auto" w:fill="auto"/>
            <w:noWrap/>
            <w:vAlign w:val="center"/>
            <w:hideMark/>
          </w:tcPr>
          <w:p w14:paraId="14D42630" w14:textId="0A60EB9A" w:rsidR="0068002F" w:rsidRPr="00E414D3" w:rsidRDefault="0068002F" w:rsidP="0068002F">
            <w:pPr>
              <w:spacing w:line="240" w:lineRule="auto"/>
              <w:jc w:val="right"/>
              <w:rPr>
                <w:rFonts w:cs="Arial"/>
                <w:color w:val="000000"/>
                <w:sz w:val="16"/>
                <w:szCs w:val="16"/>
              </w:rPr>
            </w:pPr>
            <w:r>
              <w:rPr>
                <w:rFonts w:cs="Arial"/>
                <w:color w:val="000000"/>
                <w:sz w:val="16"/>
                <w:szCs w:val="16"/>
              </w:rPr>
              <w:t>0,0550</w:t>
            </w:r>
          </w:p>
        </w:tc>
        <w:tc>
          <w:tcPr>
            <w:tcW w:w="754" w:type="dxa"/>
            <w:shd w:val="clear" w:color="auto" w:fill="auto"/>
            <w:noWrap/>
            <w:vAlign w:val="center"/>
            <w:hideMark/>
          </w:tcPr>
          <w:p w14:paraId="29C9B22A" w14:textId="4D1BB522" w:rsidR="0068002F" w:rsidRPr="00E414D3" w:rsidRDefault="0068002F" w:rsidP="0068002F">
            <w:pPr>
              <w:spacing w:line="240" w:lineRule="auto"/>
              <w:jc w:val="right"/>
              <w:rPr>
                <w:rFonts w:cs="Arial"/>
                <w:color w:val="000000"/>
                <w:sz w:val="16"/>
                <w:szCs w:val="16"/>
              </w:rPr>
            </w:pPr>
            <w:r>
              <w:rPr>
                <w:rFonts w:cs="Arial"/>
                <w:color w:val="000000"/>
                <w:sz w:val="16"/>
                <w:szCs w:val="16"/>
              </w:rPr>
              <w:t>0,1419</w:t>
            </w:r>
          </w:p>
        </w:tc>
        <w:tc>
          <w:tcPr>
            <w:tcW w:w="754" w:type="dxa"/>
            <w:shd w:val="clear" w:color="auto" w:fill="auto"/>
            <w:noWrap/>
            <w:vAlign w:val="center"/>
            <w:hideMark/>
          </w:tcPr>
          <w:p w14:paraId="39C4CDF9" w14:textId="2659FFCB" w:rsidR="0068002F" w:rsidRPr="00E414D3" w:rsidRDefault="0068002F" w:rsidP="0068002F">
            <w:pPr>
              <w:spacing w:line="240" w:lineRule="auto"/>
              <w:jc w:val="right"/>
              <w:rPr>
                <w:rFonts w:cs="Arial"/>
                <w:color w:val="000000"/>
                <w:sz w:val="16"/>
                <w:szCs w:val="16"/>
              </w:rPr>
            </w:pPr>
            <w:r>
              <w:rPr>
                <w:rFonts w:cs="Arial"/>
                <w:color w:val="000000"/>
                <w:sz w:val="16"/>
                <w:szCs w:val="16"/>
              </w:rPr>
              <w:t>0,0025</w:t>
            </w:r>
          </w:p>
        </w:tc>
      </w:tr>
      <w:tr w:rsidR="0068002F" w:rsidRPr="00833271" w14:paraId="3714CF5C" w14:textId="77777777" w:rsidTr="0068002F">
        <w:trPr>
          <w:trHeight w:val="288"/>
        </w:trPr>
        <w:tc>
          <w:tcPr>
            <w:tcW w:w="775" w:type="dxa"/>
            <w:shd w:val="clear" w:color="auto" w:fill="auto"/>
            <w:noWrap/>
            <w:vAlign w:val="center"/>
            <w:hideMark/>
          </w:tcPr>
          <w:p w14:paraId="08C76825"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64F31C0C" w14:textId="30066DB7"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5D87D292" w14:textId="386F8C4D" w:rsidR="0068002F" w:rsidRPr="00E414D3" w:rsidRDefault="0068002F" w:rsidP="0068002F">
            <w:pPr>
              <w:spacing w:line="240" w:lineRule="auto"/>
              <w:jc w:val="right"/>
              <w:rPr>
                <w:rFonts w:cs="Arial"/>
                <w:color w:val="000000"/>
                <w:sz w:val="16"/>
                <w:szCs w:val="16"/>
              </w:rPr>
            </w:pPr>
            <w:r>
              <w:rPr>
                <w:rFonts w:cs="Arial"/>
                <w:color w:val="000000"/>
                <w:sz w:val="16"/>
                <w:szCs w:val="16"/>
              </w:rPr>
              <w:t>0,1173</w:t>
            </w:r>
          </w:p>
        </w:tc>
        <w:tc>
          <w:tcPr>
            <w:tcW w:w="755" w:type="dxa"/>
            <w:shd w:val="clear" w:color="auto" w:fill="auto"/>
            <w:noWrap/>
            <w:vAlign w:val="center"/>
            <w:hideMark/>
          </w:tcPr>
          <w:p w14:paraId="3EA61F8E" w14:textId="2CB13983" w:rsidR="0068002F" w:rsidRPr="00E414D3" w:rsidRDefault="0068002F" w:rsidP="0068002F">
            <w:pPr>
              <w:spacing w:line="240" w:lineRule="auto"/>
              <w:jc w:val="right"/>
              <w:rPr>
                <w:rFonts w:cs="Arial"/>
                <w:color w:val="000000"/>
                <w:sz w:val="16"/>
                <w:szCs w:val="16"/>
              </w:rPr>
            </w:pPr>
            <w:r>
              <w:rPr>
                <w:rFonts w:cs="Arial"/>
                <w:color w:val="000000"/>
                <w:sz w:val="16"/>
                <w:szCs w:val="16"/>
              </w:rPr>
              <w:t>0,0187</w:t>
            </w:r>
          </w:p>
        </w:tc>
        <w:tc>
          <w:tcPr>
            <w:tcW w:w="754" w:type="dxa"/>
            <w:shd w:val="clear" w:color="auto" w:fill="auto"/>
            <w:noWrap/>
            <w:vAlign w:val="center"/>
            <w:hideMark/>
          </w:tcPr>
          <w:p w14:paraId="06154F60" w14:textId="38E8F15D" w:rsidR="0068002F" w:rsidRPr="00E414D3" w:rsidRDefault="0068002F" w:rsidP="0068002F">
            <w:pPr>
              <w:spacing w:line="240" w:lineRule="auto"/>
              <w:jc w:val="right"/>
              <w:rPr>
                <w:rFonts w:cs="Arial"/>
                <w:color w:val="000000"/>
                <w:sz w:val="16"/>
                <w:szCs w:val="16"/>
              </w:rPr>
            </w:pPr>
            <w:r>
              <w:rPr>
                <w:rFonts w:cs="Arial"/>
                <w:color w:val="000000"/>
                <w:sz w:val="16"/>
                <w:szCs w:val="16"/>
              </w:rPr>
              <w:t>0,0563</w:t>
            </w:r>
          </w:p>
        </w:tc>
        <w:tc>
          <w:tcPr>
            <w:tcW w:w="754" w:type="dxa"/>
            <w:shd w:val="clear" w:color="auto" w:fill="auto"/>
            <w:noWrap/>
            <w:vAlign w:val="center"/>
            <w:hideMark/>
          </w:tcPr>
          <w:p w14:paraId="7A92BF9B" w14:textId="6548CCA4" w:rsidR="0068002F" w:rsidRPr="00E414D3" w:rsidRDefault="0068002F" w:rsidP="0068002F">
            <w:pPr>
              <w:spacing w:line="240" w:lineRule="auto"/>
              <w:jc w:val="right"/>
              <w:rPr>
                <w:rFonts w:cs="Arial"/>
                <w:color w:val="000000"/>
                <w:sz w:val="16"/>
                <w:szCs w:val="16"/>
              </w:rPr>
            </w:pPr>
            <w:r>
              <w:rPr>
                <w:rFonts w:cs="Arial"/>
                <w:color w:val="000000"/>
                <w:sz w:val="16"/>
                <w:szCs w:val="16"/>
              </w:rPr>
              <w:t>0,0376</w:t>
            </w:r>
          </w:p>
        </w:tc>
        <w:tc>
          <w:tcPr>
            <w:tcW w:w="754" w:type="dxa"/>
            <w:shd w:val="clear" w:color="auto" w:fill="auto"/>
            <w:noWrap/>
            <w:vAlign w:val="center"/>
            <w:hideMark/>
          </w:tcPr>
          <w:p w14:paraId="6ACDA42D" w14:textId="00AD0845"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E2050C0" w14:textId="1ABFE731" w:rsidR="0068002F" w:rsidRPr="00E414D3" w:rsidRDefault="0068002F" w:rsidP="0068002F">
            <w:pPr>
              <w:spacing w:line="240" w:lineRule="auto"/>
              <w:jc w:val="right"/>
              <w:rPr>
                <w:rFonts w:cs="Arial"/>
                <w:color w:val="000000"/>
                <w:sz w:val="16"/>
                <w:szCs w:val="16"/>
              </w:rPr>
            </w:pPr>
            <w:r>
              <w:rPr>
                <w:rFonts w:cs="Arial"/>
                <w:color w:val="000000"/>
                <w:sz w:val="16"/>
                <w:szCs w:val="16"/>
              </w:rPr>
              <w:t>0,0314</w:t>
            </w:r>
          </w:p>
        </w:tc>
        <w:tc>
          <w:tcPr>
            <w:tcW w:w="754" w:type="dxa"/>
            <w:shd w:val="clear" w:color="auto" w:fill="auto"/>
            <w:noWrap/>
            <w:vAlign w:val="center"/>
            <w:hideMark/>
          </w:tcPr>
          <w:p w14:paraId="68C6C012" w14:textId="7493085E" w:rsidR="0068002F" w:rsidRPr="00E414D3" w:rsidRDefault="0068002F" w:rsidP="0068002F">
            <w:pPr>
              <w:spacing w:line="240" w:lineRule="auto"/>
              <w:jc w:val="right"/>
              <w:rPr>
                <w:rFonts w:cs="Arial"/>
                <w:color w:val="000000"/>
                <w:sz w:val="16"/>
                <w:szCs w:val="16"/>
              </w:rPr>
            </w:pPr>
            <w:r>
              <w:rPr>
                <w:rFonts w:cs="Arial"/>
                <w:color w:val="000000"/>
                <w:sz w:val="16"/>
                <w:szCs w:val="16"/>
              </w:rPr>
              <w:t>0,0963</w:t>
            </w:r>
          </w:p>
        </w:tc>
        <w:tc>
          <w:tcPr>
            <w:tcW w:w="754" w:type="dxa"/>
            <w:shd w:val="clear" w:color="auto" w:fill="auto"/>
            <w:noWrap/>
            <w:vAlign w:val="center"/>
            <w:hideMark/>
          </w:tcPr>
          <w:p w14:paraId="2BC36927" w14:textId="0574B5AF" w:rsidR="0068002F" w:rsidRPr="00E414D3" w:rsidRDefault="0068002F" w:rsidP="0068002F">
            <w:pPr>
              <w:spacing w:line="240" w:lineRule="auto"/>
              <w:jc w:val="right"/>
              <w:rPr>
                <w:rFonts w:cs="Arial"/>
                <w:color w:val="000000"/>
                <w:sz w:val="16"/>
                <w:szCs w:val="16"/>
              </w:rPr>
            </w:pPr>
            <w:r>
              <w:rPr>
                <w:rFonts w:cs="Arial"/>
                <w:color w:val="000000"/>
                <w:sz w:val="16"/>
                <w:szCs w:val="16"/>
              </w:rPr>
              <w:t>0,1403</w:t>
            </w:r>
          </w:p>
        </w:tc>
        <w:tc>
          <w:tcPr>
            <w:tcW w:w="754" w:type="dxa"/>
            <w:shd w:val="clear" w:color="auto" w:fill="auto"/>
            <w:noWrap/>
            <w:vAlign w:val="center"/>
            <w:hideMark/>
          </w:tcPr>
          <w:p w14:paraId="02A5C541" w14:textId="3E788551" w:rsidR="0068002F" w:rsidRPr="00E414D3" w:rsidRDefault="0068002F" w:rsidP="0068002F">
            <w:pPr>
              <w:spacing w:line="240" w:lineRule="auto"/>
              <w:jc w:val="right"/>
              <w:rPr>
                <w:rFonts w:cs="Arial"/>
                <w:color w:val="000000"/>
                <w:sz w:val="16"/>
                <w:szCs w:val="16"/>
              </w:rPr>
            </w:pPr>
            <w:r>
              <w:rPr>
                <w:rFonts w:cs="Arial"/>
                <w:color w:val="000000"/>
                <w:sz w:val="16"/>
                <w:szCs w:val="16"/>
              </w:rPr>
              <w:t>0,0209</w:t>
            </w:r>
          </w:p>
        </w:tc>
        <w:tc>
          <w:tcPr>
            <w:tcW w:w="754" w:type="dxa"/>
            <w:shd w:val="clear" w:color="auto" w:fill="auto"/>
            <w:noWrap/>
            <w:vAlign w:val="center"/>
            <w:hideMark/>
          </w:tcPr>
          <w:p w14:paraId="2C8CF80D" w14:textId="678ADAE7" w:rsidR="0068002F" w:rsidRPr="00E414D3" w:rsidRDefault="0068002F" w:rsidP="0068002F">
            <w:pPr>
              <w:spacing w:line="240" w:lineRule="auto"/>
              <w:jc w:val="right"/>
              <w:rPr>
                <w:rFonts w:cs="Arial"/>
                <w:color w:val="000000"/>
                <w:sz w:val="16"/>
                <w:szCs w:val="16"/>
              </w:rPr>
            </w:pPr>
            <w:r>
              <w:rPr>
                <w:rFonts w:cs="Arial"/>
                <w:color w:val="000000"/>
                <w:sz w:val="16"/>
                <w:szCs w:val="16"/>
              </w:rPr>
              <w:t>0,0045</w:t>
            </w:r>
          </w:p>
        </w:tc>
      </w:tr>
      <w:tr w:rsidR="0068002F" w:rsidRPr="00833271" w14:paraId="1C76E11B" w14:textId="77777777" w:rsidTr="0068002F">
        <w:trPr>
          <w:trHeight w:val="288"/>
        </w:trPr>
        <w:tc>
          <w:tcPr>
            <w:tcW w:w="775" w:type="dxa"/>
            <w:shd w:val="clear" w:color="auto" w:fill="auto"/>
            <w:noWrap/>
            <w:vAlign w:val="center"/>
            <w:hideMark/>
          </w:tcPr>
          <w:p w14:paraId="3463D59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7505BB2C" w14:textId="7FE33CC9" w:rsidR="0068002F" w:rsidRPr="00E414D3" w:rsidRDefault="0068002F" w:rsidP="0068002F">
            <w:pPr>
              <w:spacing w:line="240" w:lineRule="auto"/>
              <w:jc w:val="right"/>
              <w:rPr>
                <w:rFonts w:cs="Arial"/>
                <w:color w:val="000000"/>
                <w:sz w:val="16"/>
                <w:szCs w:val="16"/>
              </w:rPr>
            </w:pPr>
            <w:r>
              <w:rPr>
                <w:rFonts w:cs="Arial"/>
                <w:color w:val="000000"/>
                <w:sz w:val="16"/>
                <w:szCs w:val="16"/>
              </w:rPr>
              <w:t>0,0315</w:t>
            </w:r>
          </w:p>
        </w:tc>
        <w:tc>
          <w:tcPr>
            <w:tcW w:w="755" w:type="dxa"/>
            <w:shd w:val="clear" w:color="auto" w:fill="auto"/>
            <w:noWrap/>
            <w:vAlign w:val="center"/>
            <w:hideMark/>
          </w:tcPr>
          <w:p w14:paraId="77EA8576" w14:textId="51E191F0" w:rsidR="0068002F" w:rsidRPr="00E414D3" w:rsidRDefault="0068002F" w:rsidP="0068002F">
            <w:pPr>
              <w:spacing w:line="240" w:lineRule="auto"/>
              <w:jc w:val="right"/>
              <w:rPr>
                <w:rFonts w:cs="Arial"/>
                <w:color w:val="000000"/>
                <w:sz w:val="16"/>
                <w:szCs w:val="16"/>
              </w:rPr>
            </w:pPr>
            <w:r>
              <w:rPr>
                <w:rFonts w:cs="Arial"/>
                <w:color w:val="000000"/>
                <w:sz w:val="16"/>
                <w:szCs w:val="16"/>
              </w:rPr>
              <w:t>0,0664</w:t>
            </w:r>
          </w:p>
        </w:tc>
        <w:tc>
          <w:tcPr>
            <w:tcW w:w="755" w:type="dxa"/>
            <w:shd w:val="clear" w:color="auto" w:fill="auto"/>
            <w:noWrap/>
            <w:vAlign w:val="center"/>
            <w:hideMark/>
          </w:tcPr>
          <w:p w14:paraId="7B0EF115" w14:textId="3CCF3A84"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439E28" w14:textId="500DA8F2" w:rsidR="0068002F" w:rsidRPr="00E414D3" w:rsidRDefault="0068002F" w:rsidP="0068002F">
            <w:pPr>
              <w:spacing w:line="240" w:lineRule="auto"/>
              <w:jc w:val="right"/>
              <w:rPr>
                <w:rFonts w:cs="Arial"/>
                <w:color w:val="000000"/>
                <w:sz w:val="16"/>
                <w:szCs w:val="16"/>
              </w:rPr>
            </w:pPr>
            <w:r>
              <w:rPr>
                <w:rFonts w:cs="Arial"/>
                <w:color w:val="000000"/>
                <w:sz w:val="16"/>
                <w:szCs w:val="16"/>
              </w:rPr>
              <w:t>0,0642</w:t>
            </w:r>
          </w:p>
        </w:tc>
        <w:tc>
          <w:tcPr>
            <w:tcW w:w="754" w:type="dxa"/>
            <w:shd w:val="clear" w:color="auto" w:fill="auto"/>
            <w:noWrap/>
            <w:vAlign w:val="center"/>
            <w:hideMark/>
          </w:tcPr>
          <w:p w14:paraId="48170AD2" w14:textId="0CA03F58" w:rsidR="0068002F" w:rsidRPr="00E414D3" w:rsidRDefault="0068002F" w:rsidP="0068002F">
            <w:pPr>
              <w:spacing w:line="240" w:lineRule="auto"/>
              <w:jc w:val="right"/>
              <w:rPr>
                <w:rFonts w:cs="Arial"/>
                <w:color w:val="000000"/>
                <w:sz w:val="16"/>
                <w:szCs w:val="16"/>
              </w:rPr>
            </w:pPr>
            <w:r>
              <w:rPr>
                <w:rFonts w:cs="Arial"/>
                <w:color w:val="000000"/>
                <w:sz w:val="16"/>
                <w:szCs w:val="16"/>
              </w:rPr>
              <w:t>0,1210</w:t>
            </w:r>
          </w:p>
        </w:tc>
        <w:tc>
          <w:tcPr>
            <w:tcW w:w="754" w:type="dxa"/>
            <w:shd w:val="clear" w:color="auto" w:fill="auto"/>
            <w:noWrap/>
            <w:vAlign w:val="center"/>
            <w:hideMark/>
          </w:tcPr>
          <w:p w14:paraId="3706ED29" w14:textId="030AA66B" w:rsidR="0068002F" w:rsidRPr="00E414D3" w:rsidRDefault="0068002F" w:rsidP="0068002F">
            <w:pPr>
              <w:spacing w:line="240" w:lineRule="auto"/>
              <w:jc w:val="right"/>
              <w:rPr>
                <w:rFonts w:cs="Arial"/>
                <w:color w:val="000000"/>
                <w:sz w:val="16"/>
                <w:szCs w:val="16"/>
              </w:rPr>
            </w:pPr>
            <w:r>
              <w:rPr>
                <w:rFonts w:cs="Arial"/>
                <w:color w:val="000000"/>
                <w:sz w:val="16"/>
                <w:szCs w:val="16"/>
              </w:rPr>
              <w:t>0,3340</w:t>
            </w:r>
          </w:p>
        </w:tc>
        <w:tc>
          <w:tcPr>
            <w:tcW w:w="754" w:type="dxa"/>
            <w:shd w:val="clear" w:color="auto" w:fill="auto"/>
            <w:noWrap/>
            <w:vAlign w:val="center"/>
            <w:hideMark/>
          </w:tcPr>
          <w:p w14:paraId="1FC513B1" w14:textId="549030A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66911FF3" w14:textId="4898D761"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6883A563" w14:textId="427F4D50" w:rsidR="0068002F" w:rsidRPr="00E414D3" w:rsidRDefault="0068002F" w:rsidP="0068002F">
            <w:pPr>
              <w:spacing w:line="240" w:lineRule="auto"/>
              <w:jc w:val="right"/>
              <w:rPr>
                <w:rFonts w:cs="Arial"/>
                <w:color w:val="000000"/>
                <w:sz w:val="16"/>
                <w:szCs w:val="16"/>
              </w:rPr>
            </w:pPr>
            <w:r>
              <w:rPr>
                <w:rFonts w:cs="Arial"/>
                <w:color w:val="000000"/>
                <w:sz w:val="16"/>
                <w:szCs w:val="16"/>
              </w:rPr>
              <w:t>0,0901</w:t>
            </w:r>
          </w:p>
        </w:tc>
        <w:tc>
          <w:tcPr>
            <w:tcW w:w="754" w:type="dxa"/>
            <w:shd w:val="clear" w:color="auto" w:fill="auto"/>
            <w:noWrap/>
            <w:vAlign w:val="center"/>
            <w:hideMark/>
          </w:tcPr>
          <w:p w14:paraId="1D6CA753" w14:textId="45501EEA"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C5BE541" w14:textId="099326B6" w:rsidR="0068002F" w:rsidRPr="00E414D3" w:rsidRDefault="0068002F" w:rsidP="0068002F">
            <w:pPr>
              <w:spacing w:line="240" w:lineRule="auto"/>
              <w:jc w:val="right"/>
              <w:rPr>
                <w:rFonts w:cs="Arial"/>
                <w:color w:val="000000"/>
                <w:sz w:val="16"/>
                <w:szCs w:val="16"/>
              </w:rPr>
            </w:pPr>
            <w:r>
              <w:rPr>
                <w:rFonts w:cs="Arial"/>
                <w:color w:val="000000"/>
                <w:sz w:val="16"/>
                <w:szCs w:val="16"/>
              </w:rPr>
              <w:t>0,0067</w:t>
            </w:r>
          </w:p>
        </w:tc>
      </w:tr>
      <w:tr w:rsidR="0068002F" w:rsidRPr="00833271" w14:paraId="7B11097D" w14:textId="77777777" w:rsidTr="0068002F">
        <w:trPr>
          <w:trHeight w:val="288"/>
        </w:trPr>
        <w:tc>
          <w:tcPr>
            <w:tcW w:w="775" w:type="dxa"/>
            <w:shd w:val="clear" w:color="auto" w:fill="auto"/>
            <w:noWrap/>
            <w:vAlign w:val="center"/>
            <w:hideMark/>
          </w:tcPr>
          <w:p w14:paraId="17A6914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6C1FA9FA" w14:textId="67B1D559"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15C8D894" w14:textId="796C7610"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5" w:type="dxa"/>
            <w:shd w:val="clear" w:color="auto" w:fill="auto"/>
            <w:noWrap/>
            <w:vAlign w:val="center"/>
            <w:hideMark/>
          </w:tcPr>
          <w:p w14:paraId="552969E0" w14:textId="2B9764A2" w:rsidR="0068002F" w:rsidRPr="00E414D3" w:rsidRDefault="0068002F" w:rsidP="0068002F">
            <w:pPr>
              <w:spacing w:line="240" w:lineRule="auto"/>
              <w:jc w:val="right"/>
              <w:rPr>
                <w:rFonts w:cs="Arial"/>
                <w:color w:val="000000"/>
                <w:sz w:val="16"/>
                <w:szCs w:val="16"/>
              </w:rPr>
            </w:pPr>
            <w:r>
              <w:rPr>
                <w:rFonts w:cs="Arial"/>
                <w:color w:val="000000"/>
                <w:sz w:val="16"/>
                <w:szCs w:val="16"/>
              </w:rPr>
              <w:t>0,0027</w:t>
            </w:r>
          </w:p>
        </w:tc>
        <w:tc>
          <w:tcPr>
            <w:tcW w:w="754" w:type="dxa"/>
            <w:shd w:val="clear" w:color="auto" w:fill="auto"/>
            <w:noWrap/>
            <w:vAlign w:val="center"/>
            <w:hideMark/>
          </w:tcPr>
          <w:p w14:paraId="30CF947C" w14:textId="1340F10E" w:rsidR="0068002F" w:rsidRPr="00E414D3" w:rsidRDefault="0068002F" w:rsidP="0068002F">
            <w:pPr>
              <w:spacing w:line="240" w:lineRule="auto"/>
              <w:jc w:val="right"/>
              <w:rPr>
                <w:rFonts w:cs="Arial"/>
                <w:color w:val="000000"/>
                <w:sz w:val="16"/>
                <w:szCs w:val="16"/>
              </w:rPr>
            </w:pPr>
            <w:r>
              <w:rPr>
                <w:rFonts w:cs="Arial"/>
                <w:color w:val="000000"/>
                <w:sz w:val="16"/>
                <w:szCs w:val="16"/>
              </w:rPr>
              <w:t>0,0699</w:t>
            </w:r>
          </w:p>
        </w:tc>
        <w:tc>
          <w:tcPr>
            <w:tcW w:w="754" w:type="dxa"/>
            <w:shd w:val="clear" w:color="auto" w:fill="auto"/>
            <w:noWrap/>
            <w:vAlign w:val="center"/>
            <w:hideMark/>
          </w:tcPr>
          <w:p w14:paraId="26803848" w14:textId="0391BA03" w:rsidR="0068002F" w:rsidRPr="00E414D3" w:rsidRDefault="0068002F" w:rsidP="0068002F">
            <w:pPr>
              <w:spacing w:line="240" w:lineRule="auto"/>
              <w:jc w:val="right"/>
              <w:rPr>
                <w:rFonts w:cs="Arial"/>
                <w:color w:val="000000"/>
                <w:sz w:val="16"/>
                <w:szCs w:val="16"/>
              </w:rPr>
            </w:pPr>
            <w:r>
              <w:rPr>
                <w:rFonts w:cs="Arial"/>
                <w:color w:val="000000"/>
                <w:sz w:val="16"/>
                <w:szCs w:val="16"/>
              </w:rPr>
              <w:t>0,3330</w:t>
            </w:r>
          </w:p>
        </w:tc>
        <w:tc>
          <w:tcPr>
            <w:tcW w:w="754" w:type="dxa"/>
            <w:shd w:val="clear" w:color="auto" w:fill="auto"/>
            <w:noWrap/>
            <w:vAlign w:val="center"/>
            <w:hideMark/>
          </w:tcPr>
          <w:p w14:paraId="1FFBF6D4" w14:textId="09F75F1F" w:rsidR="0068002F" w:rsidRPr="00E414D3" w:rsidRDefault="0068002F" w:rsidP="0068002F">
            <w:pPr>
              <w:spacing w:line="240" w:lineRule="auto"/>
              <w:jc w:val="right"/>
              <w:rPr>
                <w:rFonts w:cs="Arial"/>
                <w:color w:val="000000"/>
                <w:sz w:val="16"/>
                <w:szCs w:val="16"/>
              </w:rPr>
            </w:pPr>
            <w:r>
              <w:rPr>
                <w:rFonts w:cs="Arial"/>
                <w:color w:val="000000"/>
                <w:sz w:val="16"/>
                <w:szCs w:val="16"/>
              </w:rPr>
              <w:t>0,0019</w:t>
            </w:r>
          </w:p>
        </w:tc>
        <w:tc>
          <w:tcPr>
            <w:tcW w:w="754" w:type="dxa"/>
            <w:shd w:val="clear" w:color="auto" w:fill="auto"/>
            <w:noWrap/>
            <w:vAlign w:val="center"/>
            <w:hideMark/>
          </w:tcPr>
          <w:p w14:paraId="2038E03C" w14:textId="5A2D4475" w:rsidR="0068002F" w:rsidRPr="00E414D3" w:rsidRDefault="0068002F" w:rsidP="0068002F">
            <w:pPr>
              <w:spacing w:line="240" w:lineRule="auto"/>
              <w:jc w:val="right"/>
              <w:rPr>
                <w:rFonts w:cs="Arial"/>
                <w:color w:val="000000"/>
                <w:sz w:val="16"/>
                <w:szCs w:val="16"/>
              </w:rPr>
            </w:pPr>
            <w:r>
              <w:rPr>
                <w:rFonts w:cs="Arial"/>
                <w:color w:val="000000"/>
                <w:sz w:val="16"/>
                <w:szCs w:val="16"/>
              </w:rPr>
              <w:t>0,0346</w:t>
            </w:r>
          </w:p>
        </w:tc>
        <w:tc>
          <w:tcPr>
            <w:tcW w:w="754" w:type="dxa"/>
            <w:shd w:val="clear" w:color="auto" w:fill="auto"/>
            <w:noWrap/>
            <w:vAlign w:val="center"/>
            <w:hideMark/>
          </w:tcPr>
          <w:p w14:paraId="40FF20A2" w14:textId="7017157A"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693C198" w14:textId="51A08D7F" w:rsidR="0068002F" w:rsidRPr="00E414D3" w:rsidRDefault="0068002F" w:rsidP="0068002F">
            <w:pPr>
              <w:spacing w:line="240" w:lineRule="auto"/>
              <w:jc w:val="right"/>
              <w:rPr>
                <w:rFonts w:cs="Arial"/>
                <w:color w:val="000000"/>
                <w:sz w:val="16"/>
                <w:szCs w:val="16"/>
              </w:rPr>
            </w:pPr>
            <w:r>
              <w:rPr>
                <w:rFonts w:cs="Arial"/>
                <w:color w:val="000000"/>
                <w:sz w:val="16"/>
                <w:szCs w:val="16"/>
              </w:rPr>
              <w:t>0,2064</w:t>
            </w:r>
          </w:p>
        </w:tc>
        <w:tc>
          <w:tcPr>
            <w:tcW w:w="754" w:type="dxa"/>
            <w:shd w:val="clear" w:color="auto" w:fill="auto"/>
            <w:noWrap/>
            <w:vAlign w:val="center"/>
            <w:hideMark/>
          </w:tcPr>
          <w:p w14:paraId="3D76966C" w14:textId="02B0E1DE"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09757B8A" w14:textId="603636ED" w:rsidR="0068002F" w:rsidRPr="00E414D3" w:rsidRDefault="0068002F" w:rsidP="0068002F">
            <w:pPr>
              <w:spacing w:line="240" w:lineRule="auto"/>
              <w:jc w:val="right"/>
              <w:rPr>
                <w:rFonts w:cs="Arial"/>
                <w:color w:val="000000"/>
                <w:sz w:val="16"/>
                <w:szCs w:val="16"/>
              </w:rPr>
            </w:pPr>
            <w:r>
              <w:rPr>
                <w:rFonts w:cs="Arial"/>
                <w:color w:val="000000"/>
                <w:sz w:val="16"/>
                <w:szCs w:val="16"/>
              </w:rPr>
              <w:t>0,0023</w:t>
            </w:r>
          </w:p>
        </w:tc>
      </w:tr>
      <w:tr w:rsidR="0068002F" w:rsidRPr="00833271" w14:paraId="7B348674" w14:textId="77777777" w:rsidTr="0068002F">
        <w:trPr>
          <w:trHeight w:val="288"/>
        </w:trPr>
        <w:tc>
          <w:tcPr>
            <w:tcW w:w="775" w:type="dxa"/>
            <w:tcBorders>
              <w:bottom w:val="single" w:sz="12" w:space="0" w:color="auto"/>
            </w:tcBorders>
            <w:shd w:val="clear" w:color="auto" w:fill="auto"/>
            <w:noWrap/>
            <w:vAlign w:val="center"/>
            <w:hideMark/>
          </w:tcPr>
          <w:p w14:paraId="57A5EEA1"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13C077D3" w14:textId="06AB1915" w:rsidR="0068002F" w:rsidRPr="00E414D3" w:rsidRDefault="0068002F" w:rsidP="0068002F">
            <w:pPr>
              <w:spacing w:line="240" w:lineRule="auto"/>
              <w:jc w:val="right"/>
              <w:rPr>
                <w:rFonts w:cs="Arial"/>
                <w:color w:val="000000"/>
                <w:sz w:val="16"/>
                <w:szCs w:val="16"/>
              </w:rPr>
            </w:pPr>
            <w:r>
              <w:rPr>
                <w:rFonts w:cs="Arial"/>
                <w:color w:val="000000"/>
                <w:sz w:val="16"/>
                <w:szCs w:val="16"/>
              </w:rPr>
              <w:t>0,0075</w:t>
            </w:r>
          </w:p>
        </w:tc>
        <w:tc>
          <w:tcPr>
            <w:tcW w:w="755" w:type="dxa"/>
            <w:tcBorders>
              <w:bottom w:val="single" w:sz="12" w:space="0" w:color="auto"/>
            </w:tcBorders>
            <w:shd w:val="clear" w:color="auto" w:fill="auto"/>
            <w:noWrap/>
            <w:vAlign w:val="center"/>
            <w:hideMark/>
          </w:tcPr>
          <w:p w14:paraId="59C18B41" w14:textId="0141378D" w:rsidR="0068002F" w:rsidRPr="00E414D3" w:rsidRDefault="0068002F" w:rsidP="0068002F">
            <w:pPr>
              <w:spacing w:line="240" w:lineRule="auto"/>
              <w:jc w:val="right"/>
              <w:rPr>
                <w:rFonts w:cs="Arial"/>
                <w:color w:val="000000"/>
                <w:sz w:val="16"/>
                <w:szCs w:val="16"/>
              </w:rPr>
            </w:pPr>
            <w:r>
              <w:rPr>
                <w:rFonts w:cs="Arial"/>
                <w:color w:val="000000"/>
                <w:sz w:val="16"/>
                <w:szCs w:val="16"/>
              </w:rPr>
              <w:t>0,1595</w:t>
            </w:r>
          </w:p>
        </w:tc>
        <w:tc>
          <w:tcPr>
            <w:tcW w:w="755" w:type="dxa"/>
            <w:tcBorders>
              <w:bottom w:val="single" w:sz="12" w:space="0" w:color="auto"/>
            </w:tcBorders>
            <w:shd w:val="clear" w:color="auto" w:fill="auto"/>
            <w:noWrap/>
            <w:vAlign w:val="center"/>
            <w:hideMark/>
          </w:tcPr>
          <w:p w14:paraId="71081FE4" w14:textId="258265AB"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bottom w:val="single" w:sz="12" w:space="0" w:color="auto"/>
            </w:tcBorders>
            <w:shd w:val="clear" w:color="auto" w:fill="auto"/>
            <w:noWrap/>
            <w:vAlign w:val="center"/>
            <w:hideMark/>
          </w:tcPr>
          <w:p w14:paraId="5FBC6184" w14:textId="40701869"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tcBorders>
              <w:bottom w:val="single" w:sz="12" w:space="0" w:color="auto"/>
            </w:tcBorders>
            <w:shd w:val="clear" w:color="auto" w:fill="auto"/>
            <w:noWrap/>
            <w:vAlign w:val="center"/>
            <w:hideMark/>
          </w:tcPr>
          <w:p w14:paraId="58F5F02D" w14:textId="751166D8" w:rsidR="0068002F" w:rsidRPr="00E414D3" w:rsidRDefault="0068002F" w:rsidP="0068002F">
            <w:pPr>
              <w:spacing w:line="240" w:lineRule="auto"/>
              <w:jc w:val="right"/>
              <w:rPr>
                <w:rFonts w:cs="Arial"/>
                <w:color w:val="000000"/>
                <w:sz w:val="16"/>
                <w:szCs w:val="16"/>
              </w:rPr>
            </w:pPr>
            <w:r>
              <w:rPr>
                <w:rFonts w:cs="Arial"/>
                <w:color w:val="000000"/>
                <w:sz w:val="16"/>
                <w:szCs w:val="16"/>
              </w:rPr>
              <w:t>0,0525</w:t>
            </w:r>
          </w:p>
        </w:tc>
        <w:tc>
          <w:tcPr>
            <w:tcW w:w="754" w:type="dxa"/>
            <w:tcBorders>
              <w:bottom w:val="single" w:sz="12" w:space="0" w:color="auto"/>
            </w:tcBorders>
            <w:shd w:val="clear" w:color="auto" w:fill="auto"/>
            <w:noWrap/>
            <w:vAlign w:val="center"/>
            <w:hideMark/>
          </w:tcPr>
          <w:p w14:paraId="6E0BC569" w14:textId="12C67D3C" w:rsidR="0068002F" w:rsidRPr="00E414D3" w:rsidRDefault="0068002F" w:rsidP="0068002F">
            <w:pPr>
              <w:spacing w:line="240" w:lineRule="auto"/>
              <w:jc w:val="right"/>
              <w:rPr>
                <w:rFonts w:cs="Arial"/>
                <w:color w:val="000000"/>
                <w:sz w:val="16"/>
                <w:szCs w:val="16"/>
              </w:rPr>
            </w:pPr>
            <w:r>
              <w:rPr>
                <w:rFonts w:cs="Arial"/>
                <w:color w:val="000000"/>
                <w:sz w:val="16"/>
                <w:szCs w:val="16"/>
              </w:rPr>
              <w:t>0,3861</w:t>
            </w:r>
          </w:p>
        </w:tc>
        <w:tc>
          <w:tcPr>
            <w:tcW w:w="754" w:type="dxa"/>
            <w:tcBorders>
              <w:bottom w:val="single" w:sz="12" w:space="0" w:color="auto"/>
            </w:tcBorders>
            <w:shd w:val="clear" w:color="auto" w:fill="auto"/>
            <w:noWrap/>
            <w:vAlign w:val="center"/>
            <w:hideMark/>
          </w:tcPr>
          <w:p w14:paraId="54A14FE5" w14:textId="3403F0C0" w:rsidR="0068002F" w:rsidRPr="00E414D3" w:rsidRDefault="0068002F" w:rsidP="0068002F">
            <w:pPr>
              <w:spacing w:line="240" w:lineRule="auto"/>
              <w:jc w:val="right"/>
              <w:rPr>
                <w:rFonts w:cs="Arial"/>
                <w:color w:val="000000"/>
                <w:sz w:val="16"/>
                <w:szCs w:val="16"/>
              </w:rPr>
            </w:pPr>
            <w:r>
              <w:rPr>
                <w:rFonts w:cs="Arial"/>
                <w:color w:val="000000"/>
                <w:sz w:val="16"/>
                <w:szCs w:val="16"/>
              </w:rPr>
              <w:t>0,0317</w:t>
            </w:r>
          </w:p>
        </w:tc>
        <w:tc>
          <w:tcPr>
            <w:tcW w:w="754" w:type="dxa"/>
            <w:tcBorders>
              <w:bottom w:val="single" w:sz="12" w:space="0" w:color="auto"/>
            </w:tcBorders>
            <w:shd w:val="clear" w:color="auto" w:fill="auto"/>
            <w:noWrap/>
            <w:vAlign w:val="center"/>
            <w:hideMark/>
          </w:tcPr>
          <w:p w14:paraId="4B82DCAE" w14:textId="760F866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7658ECE7" w14:textId="75D11047" w:rsidR="0068002F" w:rsidRPr="00E414D3" w:rsidRDefault="0068002F" w:rsidP="0068002F">
            <w:pPr>
              <w:spacing w:line="240" w:lineRule="auto"/>
              <w:jc w:val="right"/>
              <w:rPr>
                <w:rFonts w:cs="Arial"/>
                <w:color w:val="000000"/>
                <w:sz w:val="16"/>
                <w:szCs w:val="16"/>
              </w:rPr>
            </w:pPr>
            <w:r>
              <w:rPr>
                <w:rFonts w:cs="Arial"/>
                <w:color w:val="000000"/>
                <w:sz w:val="16"/>
                <w:szCs w:val="16"/>
              </w:rPr>
              <w:t>0,0238</w:t>
            </w:r>
          </w:p>
        </w:tc>
        <w:tc>
          <w:tcPr>
            <w:tcW w:w="754" w:type="dxa"/>
            <w:tcBorders>
              <w:bottom w:val="single" w:sz="12" w:space="0" w:color="auto"/>
            </w:tcBorders>
            <w:shd w:val="clear" w:color="auto" w:fill="auto"/>
            <w:noWrap/>
            <w:vAlign w:val="center"/>
            <w:hideMark/>
          </w:tcPr>
          <w:p w14:paraId="4C85571F" w14:textId="3CDD0762"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bottom w:val="single" w:sz="12" w:space="0" w:color="auto"/>
            </w:tcBorders>
            <w:shd w:val="clear" w:color="auto" w:fill="auto"/>
            <w:noWrap/>
            <w:vAlign w:val="center"/>
            <w:hideMark/>
          </w:tcPr>
          <w:p w14:paraId="326C2E2F" w14:textId="3C7775B9" w:rsidR="0068002F" w:rsidRPr="00E414D3" w:rsidRDefault="0068002F" w:rsidP="0068002F">
            <w:pPr>
              <w:spacing w:line="240" w:lineRule="auto"/>
              <w:jc w:val="right"/>
              <w:rPr>
                <w:rFonts w:cs="Arial"/>
                <w:color w:val="000000"/>
                <w:sz w:val="16"/>
                <w:szCs w:val="16"/>
              </w:rPr>
            </w:pPr>
            <w:r>
              <w:rPr>
                <w:rFonts w:cs="Arial"/>
                <w:color w:val="000000"/>
                <w:sz w:val="16"/>
                <w:szCs w:val="16"/>
              </w:rPr>
              <w:t>0,0169</w:t>
            </w:r>
          </w:p>
        </w:tc>
      </w:tr>
    </w:tbl>
    <w:p w14:paraId="7C256286" w14:textId="3DB75F06" w:rsidR="00C75DAE" w:rsidRDefault="00C75DAE" w:rsidP="00C75DAE">
      <w:pPr>
        <w:pStyle w:val="Legenda"/>
        <w:keepNext/>
      </w:pPr>
      <w:bookmarkStart w:id="65" w:name="_Ref509777397"/>
      <w:bookmarkStart w:id="66" w:name="_Ref509812738"/>
      <w:bookmarkStart w:id="67" w:name="_Toc511244415"/>
      <w:r>
        <w:t xml:space="preserve">Tabela </w:t>
      </w:r>
      <w:fldSimple w:instr=" SEQ Tabela \* ARABIC ">
        <w:r w:rsidR="00AF5A3D">
          <w:rPr>
            <w:noProof/>
          </w:rPr>
          <w:t>11</w:t>
        </w:r>
      </w:fldSimple>
      <w:bookmarkEnd w:id="65"/>
      <w:r>
        <w:t xml:space="preserve"> – Valores calculados </w:t>
      </w:r>
      <w:r w:rsidR="00E51D31">
        <w:t xml:space="preserve">da matriz </w:t>
      </w:r>
      <m:oMath>
        <m:r>
          <w:rPr>
            <w:rFonts w:ascii="Cambria Math" w:hAnsi="Cambria Math"/>
          </w:rPr>
          <m:t>T</m:t>
        </m:r>
      </m:oMath>
      <w:r w:rsidR="00E51D31">
        <w:t xml:space="preserve"> </w:t>
      </w:r>
      <w:r w:rsidR="00F15BC4">
        <w:t>utilizando a equação</w:t>
      </w:r>
      <w:r w:rsidR="003E1CEA">
        <w:t xml:space="preserve"> </w:t>
      </w:r>
      <w:r w:rsidR="003E1CEA">
        <w:fldChar w:fldCharType="begin"/>
      </w:r>
      <w:r w:rsidR="003E1CEA">
        <w:instrText xml:space="preserve"> REF _Ref509777353 \h </w:instrText>
      </w:r>
      <w:r w:rsidR="003E1CEA">
        <w:fldChar w:fldCharType="separate"/>
      </w:r>
      <w:r w:rsidR="00AF5A3D">
        <w:rPr>
          <w:rFonts w:cs="Arial"/>
          <w:szCs w:val="24"/>
        </w:rPr>
        <w:t>(</w:t>
      </w:r>
      <w:r w:rsidR="00AF5A3D">
        <w:rPr>
          <w:noProof/>
        </w:rPr>
        <w:t>7</w:t>
      </w:r>
      <w:r w:rsidR="00AF5A3D">
        <w:rPr>
          <w:rFonts w:cs="Arial"/>
          <w:szCs w:val="24"/>
        </w:rPr>
        <w:t>)</w:t>
      </w:r>
      <w:r w:rsidR="003E1CEA">
        <w:fldChar w:fldCharType="end"/>
      </w:r>
      <w:r w:rsidR="00E51D31">
        <w:t>.</w:t>
      </w:r>
      <w:bookmarkEnd w:id="66"/>
      <w:bookmarkEnd w:id="67"/>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29544B" w:rsidRPr="00833271" w14:paraId="59A3187D" w14:textId="77777777" w:rsidTr="003A53C2">
        <w:trPr>
          <w:trHeight w:val="288"/>
        </w:trPr>
        <w:tc>
          <w:tcPr>
            <w:tcW w:w="9072" w:type="dxa"/>
            <w:gridSpan w:val="12"/>
            <w:tcBorders>
              <w:top w:val="single" w:sz="12" w:space="0" w:color="auto"/>
            </w:tcBorders>
            <w:shd w:val="clear" w:color="auto" w:fill="auto"/>
            <w:noWrap/>
            <w:vAlign w:val="center"/>
            <w:hideMark/>
          </w:tcPr>
          <w:p w14:paraId="2E1E40A7" w14:textId="40C0989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T</m:t>
              </m:r>
            </m:oMath>
          </w:p>
        </w:tc>
      </w:tr>
      <w:tr w:rsidR="0029544B" w:rsidRPr="00833271" w14:paraId="587D468A" w14:textId="77777777" w:rsidTr="003A53C2">
        <w:trPr>
          <w:trHeight w:val="288"/>
        </w:trPr>
        <w:tc>
          <w:tcPr>
            <w:tcW w:w="775" w:type="dxa"/>
            <w:vMerge w:val="restart"/>
            <w:shd w:val="clear" w:color="auto" w:fill="auto"/>
            <w:noWrap/>
            <w:vAlign w:val="center"/>
            <w:hideMark/>
          </w:tcPr>
          <w:p w14:paraId="3B8C5321" w14:textId="77777777" w:rsidR="0029544B" w:rsidRDefault="0029544B" w:rsidP="0029544B">
            <w:pPr>
              <w:spacing w:line="240" w:lineRule="auto"/>
              <w:jc w:val="center"/>
              <w:rPr>
                <w:rFonts w:cs="Arial"/>
                <w:b/>
                <w:bCs/>
                <w:color w:val="000000"/>
                <w:sz w:val="16"/>
                <w:szCs w:val="16"/>
              </w:rPr>
            </w:pPr>
            <w:r>
              <w:rPr>
                <w:rFonts w:cs="Arial"/>
                <w:b/>
                <w:bCs/>
                <w:color w:val="000000"/>
                <w:sz w:val="16"/>
                <w:szCs w:val="16"/>
              </w:rPr>
              <w:t xml:space="preserve">Índice das </w:t>
            </w:r>
          </w:p>
          <w:p w14:paraId="60EF5ABC" w14:textId="4769A92F" w:rsidR="0029544B" w:rsidRPr="00833271" w:rsidRDefault="0029544B" w:rsidP="0029544B">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BAB5F8B" w14:textId="214A525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Índice das colunas</w:t>
            </w:r>
          </w:p>
        </w:tc>
      </w:tr>
      <w:tr w:rsidR="0029544B" w:rsidRPr="00833271" w14:paraId="71AA6BA7" w14:textId="77777777" w:rsidTr="00C75DAE">
        <w:trPr>
          <w:trHeight w:val="288"/>
        </w:trPr>
        <w:tc>
          <w:tcPr>
            <w:tcW w:w="775" w:type="dxa"/>
            <w:vMerge/>
            <w:tcBorders>
              <w:bottom w:val="single" w:sz="4" w:space="0" w:color="auto"/>
            </w:tcBorders>
            <w:shd w:val="clear" w:color="auto" w:fill="auto"/>
            <w:noWrap/>
            <w:vAlign w:val="center"/>
          </w:tcPr>
          <w:p w14:paraId="43A08902" w14:textId="6C411947" w:rsidR="0029544B" w:rsidRPr="00833271" w:rsidRDefault="0029544B" w:rsidP="0029544B">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B4E726" w14:textId="72B023D3"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371452FB" w14:textId="6A5B3B07"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21C0272D" w14:textId="48F4729B"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3ABACEE" w14:textId="64DD6FD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4C162085" w14:textId="1E18422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7EA640A" w14:textId="23AFA598"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460C7F51" w14:textId="24708B9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87D1C4B" w14:textId="0CA8E63F"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22B3493B" w14:textId="4695BB0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530D2A0F" w14:textId="7935DC74"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3B13622F" w14:textId="22573C3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11</w:t>
            </w:r>
          </w:p>
        </w:tc>
      </w:tr>
      <w:tr w:rsidR="005B7B63" w:rsidRPr="00833271" w14:paraId="1B68CE29" w14:textId="77777777" w:rsidTr="005B7B63">
        <w:trPr>
          <w:trHeight w:val="288"/>
        </w:trPr>
        <w:tc>
          <w:tcPr>
            <w:tcW w:w="775" w:type="dxa"/>
            <w:tcBorders>
              <w:top w:val="single" w:sz="4" w:space="0" w:color="auto"/>
            </w:tcBorders>
            <w:shd w:val="clear" w:color="auto" w:fill="auto"/>
            <w:noWrap/>
            <w:vAlign w:val="center"/>
            <w:hideMark/>
          </w:tcPr>
          <w:p w14:paraId="5907FD50" w14:textId="6D7CE33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228DD675" w14:textId="1E012D78" w:rsidR="005B7B63" w:rsidRPr="0029544B" w:rsidRDefault="005B7B63" w:rsidP="005B7B63">
            <w:pPr>
              <w:spacing w:line="240" w:lineRule="auto"/>
              <w:jc w:val="right"/>
              <w:rPr>
                <w:rFonts w:cs="Arial"/>
                <w:color w:val="000000"/>
                <w:sz w:val="16"/>
                <w:szCs w:val="16"/>
              </w:rPr>
            </w:pPr>
            <w:r>
              <w:rPr>
                <w:rFonts w:cs="Arial"/>
                <w:color w:val="000000"/>
                <w:sz w:val="16"/>
                <w:szCs w:val="16"/>
              </w:rPr>
              <w:t>0,2577</w:t>
            </w:r>
          </w:p>
        </w:tc>
        <w:tc>
          <w:tcPr>
            <w:tcW w:w="755" w:type="dxa"/>
            <w:tcBorders>
              <w:top w:val="single" w:sz="4" w:space="0" w:color="auto"/>
            </w:tcBorders>
            <w:shd w:val="clear" w:color="auto" w:fill="auto"/>
            <w:noWrap/>
            <w:vAlign w:val="center"/>
            <w:hideMark/>
          </w:tcPr>
          <w:p w14:paraId="36690BAA" w14:textId="0406A43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5" w:type="dxa"/>
            <w:tcBorders>
              <w:top w:val="single" w:sz="4" w:space="0" w:color="auto"/>
            </w:tcBorders>
            <w:shd w:val="clear" w:color="auto" w:fill="auto"/>
            <w:noWrap/>
            <w:vAlign w:val="center"/>
            <w:hideMark/>
          </w:tcPr>
          <w:p w14:paraId="76F14555" w14:textId="5EEEE086" w:rsidR="005B7B63" w:rsidRPr="0029544B" w:rsidRDefault="005B7B63" w:rsidP="005B7B63">
            <w:pPr>
              <w:spacing w:line="240" w:lineRule="auto"/>
              <w:jc w:val="right"/>
              <w:rPr>
                <w:rFonts w:cs="Arial"/>
                <w:color w:val="000000"/>
                <w:sz w:val="16"/>
                <w:szCs w:val="16"/>
              </w:rPr>
            </w:pPr>
            <w:r>
              <w:rPr>
                <w:rFonts w:cs="Arial"/>
                <w:color w:val="000000"/>
                <w:sz w:val="16"/>
                <w:szCs w:val="16"/>
              </w:rPr>
              <w:t>0,5326</w:t>
            </w:r>
          </w:p>
        </w:tc>
        <w:tc>
          <w:tcPr>
            <w:tcW w:w="754" w:type="dxa"/>
            <w:tcBorders>
              <w:top w:val="single" w:sz="4" w:space="0" w:color="auto"/>
            </w:tcBorders>
            <w:shd w:val="clear" w:color="auto" w:fill="auto"/>
            <w:noWrap/>
            <w:vAlign w:val="center"/>
            <w:hideMark/>
          </w:tcPr>
          <w:p w14:paraId="20FDC026" w14:textId="5E02D9DE" w:rsidR="005B7B63" w:rsidRPr="0029544B" w:rsidRDefault="005B7B63" w:rsidP="005B7B63">
            <w:pPr>
              <w:spacing w:line="240" w:lineRule="auto"/>
              <w:jc w:val="right"/>
              <w:rPr>
                <w:rFonts w:cs="Arial"/>
                <w:color w:val="000000"/>
                <w:sz w:val="16"/>
                <w:szCs w:val="16"/>
              </w:rPr>
            </w:pPr>
            <w:r>
              <w:rPr>
                <w:rFonts w:cs="Arial"/>
                <w:color w:val="000000"/>
                <w:sz w:val="16"/>
                <w:szCs w:val="16"/>
              </w:rPr>
              <w:t>0,0150</w:t>
            </w:r>
          </w:p>
        </w:tc>
        <w:tc>
          <w:tcPr>
            <w:tcW w:w="754" w:type="dxa"/>
            <w:tcBorders>
              <w:top w:val="single" w:sz="4" w:space="0" w:color="auto"/>
            </w:tcBorders>
            <w:shd w:val="clear" w:color="auto" w:fill="auto"/>
            <w:noWrap/>
            <w:vAlign w:val="center"/>
            <w:hideMark/>
          </w:tcPr>
          <w:p w14:paraId="41C1256E" w14:textId="25FC461E" w:rsidR="005B7B63" w:rsidRPr="0029544B" w:rsidRDefault="005B7B63" w:rsidP="005B7B63">
            <w:pPr>
              <w:spacing w:line="240" w:lineRule="auto"/>
              <w:jc w:val="right"/>
              <w:rPr>
                <w:rFonts w:cs="Arial"/>
                <w:color w:val="000000"/>
                <w:sz w:val="16"/>
                <w:szCs w:val="16"/>
              </w:rPr>
            </w:pPr>
            <w:r>
              <w:rPr>
                <w:rFonts w:cs="Arial"/>
                <w:color w:val="000000"/>
                <w:sz w:val="16"/>
                <w:szCs w:val="16"/>
              </w:rPr>
              <w:t>0,0057</w:t>
            </w:r>
          </w:p>
        </w:tc>
        <w:tc>
          <w:tcPr>
            <w:tcW w:w="754" w:type="dxa"/>
            <w:tcBorders>
              <w:top w:val="single" w:sz="4" w:space="0" w:color="auto"/>
            </w:tcBorders>
            <w:shd w:val="clear" w:color="auto" w:fill="auto"/>
            <w:noWrap/>
            <w:vAlign w:val="center"/>
            <w:hideMark/>
          </w:tcPr>
          <w:p w14:paraId="29C5CC92" w14:textId="4CC07AF1" w:rsidR="005B7B63" w:rsidRPr="0029544B" w:rsidRDefault="005B7B63" w:rsidP="005B7B63">
            <w:pPr>
              <w:spacing w:line="240" w:lineRule="auto"/>
              <w:jc w:val="right"/>
              <w:rPr>
                <w:rFonts w:cs="Arial"/>
                <w:color w:val="000000"/>
                <w:sz w:val="16"/>
                <w:szCs w:val="16"/>
              </w:rPr>
            </w:pPr>
            <w:r>
              <w:rPr>
                <w:rFonts w:cs="Arial"/>
                <w:color w:val="000000"/>
                <w:sz w:val="16"/>
                <w:szCs w:val="16"/>
              </w:rPr>
              <w:t>0,2377</w:t>
            </w:r>
          </w:p>
        </w:tc>
        <w:tc>
          <w:tcPr>
            <w:tcW w:w="754" w:type="dxa"/>
            <w:tcBorders>
              <w:top w:val="single" w:sz="4" w:space="0" w:color="auto"/>
            </w:tcBorders>
            <w:shd w:val="clear" w:color="auto" w:fill="auto"/>
            <w:noWrap/>
            <w:vAlign w:val="center"/>
            <w:hideMark/>
          </w:tcPr>
          <w:p w14:paraId="2445CE30" w14:textId="222365A0" w:rsidR="005B7B63" w:rsidRPr="0029544B" w:rsidRDefault="005B7B63" w:rsidP="005B7B63">
            <w:pPr>
              <w:spacing w:line="240" w:lineRule="auto"/>
              <w:jc w:val="right"/>
              <w:rPr>
                <w:rFonts w:cs="Arial"/>
                <w:color w:val="000000"/>
                <w:sz w:val="16"/>
                <w:szCs w:val="16"/>
              </w:rPr>
            </w:pPr>
            <w:r>
              <w:rPr>
                <w:rFonts w:cs="Arial"/>
                <w:color w:val="000000"/>
                <w:sz w:val="16"/>
                <w:szCs w:val="16"/>
              </w:rPr>
              <w:t>0,2470</w:t>
            </w:r>
          </w:p>
        </w:tc>
        <w:tc>
          <w:tcPr>
            <w:tcW w:w="754" w:type="dxa"/>
            <w:tcBorders>
              <w:top w:val="single" w:sz="4" w:space="0" w:color="auto"/>
            </w:tcBorders>
            <w:shd w:val="clear" w:color="auto" w:fill="auto"/>
            <w:noWrap/>
            <w:vAlign w:val="center"/>
            <w:hideMark/>
          </w:tcPr>
          <w:p w14:paraId="2503D66A" w14:textId="3620AD5B" w:rsidR="005B7B63" w:rsidRPr="0029544B" w:rsidRDefault="005B7B63" w:rsidP="005B7B63">
            <w:pPr>
              <w:spacing w:line="240" w:lineRule="auto"/>
              <w:jc w:val="right"/>
              <w:rPr>
                <w:rFonts w:cs="Arial"/>
                <w:color w:val="000000"/>
                <w:sz w:val="16"/>
                <w:szCs w:val="16"/>
              </w:rPr>
            </w:pPr>
            <w:r>
              <w:rPr>
                <w:rFonts w:cs="Arial"/>
                <w:color w:val="000000"/>
                <w:sz w:val="16"/>
                <w:szCs w:val="16"/>
              </w:rPr>
              <w:t>0,2566</w:t>
            </w:r>
          </w:p>
        </w:tc>
        <w:tc>
          <w:tcPr>
            <w:tcW w:w="754" w:type="dxa"/>
            <w:tcBorders>
              <w:top w:val="single" w:sz="4" w:space="0" w:color="auto"/>
            </w:tcBorders>
            <w:shd w:val="clear" w:color="auto" w:fill="auto"/>
            <w:noWrap/>
            <w:vAlign w:val="center"/>
            <w:hideMark/>
          </w:tcPr>
          <w:p w14:paraId="1F456538" w14:textId="13BCB40F" w:rsidR="005B7B63" w:rsidRPr="0029544B" w:rsidRDefault="005B7B63" w:rsidP="005B7B63">
            <w:pPr>
              <w:spacing w:line="240" w:lineRule="auto"/>
              <w:jc w:val="right"/>
              <w:rPr>
                <w:rFonts w:cs="Arial"/>
                <w:color w:val="000000"/>
                <w:sz w:val="16"/>
                <w:szCs w:val="16"/>
              </w:rPr>
            </w:pPr>
            <w:r>
              <w:rPr>
                <w:rFonts w:cs="Arial"/>
                <w:color w:val="000000"/>
                <w:sz w:val="16"/>
                <w:szCs w:val="16"/>
              </w:rPr>
              <w:t>0,8565</w:t>
            </w:r>
          </w:p>
        </w:tc>
        <w:tc>
          <w:tcPr>
            <w:tcW w:w="754" w:type="dxa"/>
            <w:tcBorders>
              <w:top w:val="single" w:sz="4" w:space="0" w:color="auto"/>
            </w:tcBorders>
            <w:shd w:val="clear" w:color="auto" w:fill="auto"/>
            <w:noWrap/>
            <w:vAlign w:val="center"/>
            <w:hideMark/>
          </w:tcPr>
          <w:p w14:paraId="4448DE79" w14:textId="4477C9AF"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4" w:type="dxa"/>
            <w:tcBorders>
              <w:top w:val="single" w:sz="4" w:space="0" w:color="auto"/>
            </w:tcBorders>
            <w:shd w:val="clear" w:color="auto" w:fill="auto"/>
            <w:noWrap/>
            <w:vAlign w:val="center"/>
            <w:hideMark/>
          </w:tcPr>
          <w:p w14:paraId="3A8BAC96" w14:textId="6B53860B" w:rsidR="005B7B63" w:rsidRPr="0029544B" w:rsidRDefault="005B7B63" w:rsidP="005B7B63">
            <w:pPr>
              <w:spacing w:line="240" w:lineRule="auto"/>
              <w:jc w:val="right"/>
              <w:rPr>
                <w:rFonts w:cs="Arial"/>
                <w:color w:val="000000"/>
                <w:sz w:val="16"/>
                <w:szCs w:val="16"/>
              </w:rPr>
            </w:pPr>
            <w:r>
              <w:rPr>
                <w:rFonts w:cs="Arial"/>
                <w:color w:val="000000"/>
                <w:sz w:val="16"/>
                <w:szCs w:val="16"/>
              </w:rPr>
              <w:t>0,1320</w:t>
            </w:r>
          </w:p>
        </w:tc>
      </w:tr>
      <w:tr w:rsidR="005B7B63" w:rsidRPr="00833271" w14:paraId="146E683B" w14:textId="77777777" w:rsidTr="005B7B63">
        <w:trPr>
          <w:trHeight w:val="288"/>
        </w:trPr>
        <w:tc>
          <w:tcPr>
            <w:tcW w:w="775" w:type="dxa"/>
            <w:shd w:val="clear" w:color="auto" w:fill="auto"/>
            <w:noWrap/>
            <w:vAlign w:val="center"/>
            <w:hideMark/>
          </w:tcPr>
          <w:p w14:paraId="1EB9C24E" w14:textId="4353578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575FE1C8" w14:textId="0184DD32" w:rsidR="005B7B63" w:rsidRPr="0029544B" w:rsidRDefault="005B7B63" w:rsidP="005B7B63">
            <w:pPr>
              <w:spacing w:line="240" w:lineRule="auto"/>
              <w:jc w:val="right"/>
              <w:rPr>
                <w:rFonts w:cs="Arial"/>
                <w:color w:val="000000"/>
                <w:sz w:val="16"/>
                <w:szCs w:val="16"/>
              </w:rPr>
            </w:pPr>
            <w:r>
              <w:rPr>
                <w:rFonts w:cs="Arial"/>
                <w:color w:val="000000"/>
                <w:sz w:val="16"/>
                <w:szCs w:val="16"/>
              </w:rPr>
              <w:t>1,1943</w:t>
            </w:r>
          </w:p>
        </w:tc>
        <w:tc>
          <w:tcPr>
            <w:tcW w:w="755" w:type="dxa"/>
            <w:shd w:val="clear" w:color="auto" w:fill="auto"/>
            <w:noWrap/>
            <w:vAlign w:val="center"/>
            <w:hideMark/>
          </w:tcPr>
          <w:p w14:paraId="14659F62" w14:textId="1D3E6B9D" w:rsidR="005B7B63" w:rsidRPr="0029544B" w:rsidRDefault="005B7B63" w:rsidP="005B7B63">
            <w:pPr>
              <w:spacing w:line="240" w:lineRule="auto"/>
              <w:jc w:val="right"/>
              <w:rPr>
                <w:rFonts w:cs="Arial"/>
                <w:color w:val="000000"/>
                <w:sz w:val="16"/>
                <w:szCs w:val="16"/>
              </w:rPr>
            </w:pPr>
            <w:r>
              <w:rPr>
                <w:rFonts w:cs="Arial"/>
                <w:color w:val="000000"/>
                <w:sz w:val="16"/>
                <w:szCs w:val="16"/>
              </w:rPr>
              <w:t>0,0505</w:t>
            </w:r>
          </w:p>
        </w:tc>
        <w:tc>
          <w:tcPr>
            <w:tcW w:w="755" w:type="dxa"/>
            <w:shd w:val="clear" w:color="auto" w:fill="auto"/>
            <w:noWrap/>
            <w:vAlign w:val="center"/>
            <w:hideMark/>
          </w:tcPr>
          <w:p w14:paraId="19A03165" w14:textId="3B75BF44"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3193AB69" w14:textId="7C16434E" w:rsidR="005B7B63" w:rsidRPr="0029544B" w:rsidRDefault="005B7B63" w:rsidP="005B7B63">
            <w:pPr>
              <w:spacing w:line="240" w:lineRule="auto"/>
              <w:jc w:val="right"/>
              <w:rPr>
                <w:rFonts w:cs="Arial"/>
                <w:color w:val="000000"/>
                <w:sz w:val="16"/>
                <w:szCs w:val="16"/>
              </w:rPr>
            </w:pPr>
            <w:r>
              <w:rPr>
                <w:rFonts w:cs="Arial"/>
                <w:color w:val="000000"/>
                <w:sz w:val="16"/>
                <w:szCs w:val="16"/>
              </w:rPr>
              <w:t>0,0527</w:t>
            </w:r>
          </w:p>
        </w:tc>
        <w:tc>
          <w:tcPr>
            <w:tcW w:w="754" w:type="dxa"/>
            <w:shd w:val="clear" w:color="auto" w:fill="auto"/>
            <w:noWrap/>
            <w:vAlign w:val="center"/>
            <w:hideMark/>
          </w:tcPr>
          <w:p w14:paraId="0923AC12" w14:textId="73DDF0E6" w:rsidR="005B7B63" w:rsidRPr="0029544B" w:rsidRDefault="005B7B63" w:rsidP="005B7B63">
            <w:pPr>
              <w:spacing w:line="240" w:lineRule="auto"/>
              <w:jc w:val="right"/>
              <w:rPr>
                <w:rFonts w:cs="Arial"/>
                <w:color w:val="000000"/>
                <w:sz w:val="16"/>
                <w:szCs w:val="16"/>
              </w:rPr>
            </w:pPr>
            <w:r>
              <w:rPr>
                <w:rFonts w:cs="Arial"/>
                <w:color w:val="000000"/>
                <w:sz w:val="16"/>
                <w:szCs w:val="16"/>
              </w:rPr>
              <w:t>0,0580</w:t>
            </w:r>
          </w:p>
        </w:tc>
        <w:tc>
          <w:tcPr>
            <w:tcW w:w="754" w:type="dxa"/>
            <w:shd w:val="clear" w:color="auto" w:fill="auto"/>
            <w:noWrap/>
            <w:vAlign w:val="center"/>
            <w:hideMark/>
          </w:tcPr>
          <w:p w14:paraId="388CE89C" w14:textId="69195F84" w:rsidR="005B7B63" w:rsidRPr="0029544B" w:rsidRDefault="005B7B63" w:rsidP="005B7B63">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10C479BF" w14:textId="730802BA"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5C7F5C64" w14:textId="4414A4EA" w:rsidR="005B7B63" w:rsidRPr="0029544B" w:rsidRDefault="005B7B63" w:rsidP="005B7B63">
            <w:pPr>
              <w:spacing w:line="240" w:lineRule="auto"/>
              <w:jc w:val="right"/>
              <w:rPr>
                <w:rFonts w:cs="Arial"/>
                <w:color w:val="000000"/>
                <w:sz w:val="16"/>
                <w:szCs w:val="16"/>
              </w:rPr>
            </w:pPr>
            <w:r>
              <w:rPr>
                <w:rFonts w:cs="Arial"/>
                <w:color w:val="000000"/>
                <w:sz w:val="16"/>
                <w:szCs w:val="16"/>
              </w:rPr>
              <w:t>0,0857</w:t>
            </w:r>
          </w:p>
        </w:tc>
        <w:tc>
          <w:tcPr>
            <w:tcW w:w="754" w:type="dxa"/>
            <w:shd w:val="clear" w:color="auto" w:fill="auto"/>
            <w:noWrap/>
            <w:vAlign w:val="center"/>
            <w:hideMark/>
          </w:tcPr>
          <w:p w14:paraId="1D085786" w14:textId="24C845F2" w:rsidR="005B7B63" w:rsidRPr="0029544B" w:rsidRDefault="005B7B63" w:rsidP="005B7B63">
            <w:pPr>
              <w:spacing w:line="240" w:lineRule="auto"/>
              <w:jc w:val="right"/>
              <w:rPr>
                <w:rFonts w:cs="Arial"/>
                <w:color w:val="000000"/>
                <w:sz w:val="16"/>
                <w:szCs w:val="16"/>
              </w:rPr>
            </w:pPr>
            <w:r>
              <w:rPr>
                <w:rFonts w:cs="Arial"/>
                <w:color w:val="000000"/>
                <w:sz w:val="16"/>
                <w:szCs w:val="16"/>
              </w:rPr>
              <w:t>0,2614</w:t>
            </w:r>
          </w:p>
        </w:tc>
        <w:tc>
          <w:tcPr>
            <w:tcW w:w="754" w:type="dxa"/>
            <w:shd w:val="clear" w:color="auto" w:fill="auto"/>
            <w:noWrap/>
            <w:vAlign w:val="center"/>
            <w:hideMark/>
          </w:tcPr>
          <w:p w14:paraId="6412786F" w14:textId="7C845F08" w:rsidR="005B7B63" w:rsidRPr="0029544B" w:rsidRDefault="005B7B63" w:rsidP="005B7B63">
            <w:pPr>
              <w:spacing w:line="240" w:lineRule="auto"/>
              <w:jc w:val="right"/>
              <w:rPr>
                <w:rFonts w:cs="Arial"/>
                <w:color w:val="000000"/>
                <w:sz w:val="16"/>
                <w:szCs w:val="16"/>
              </w:rPr>
            </w:pPr>
            <w:r>
              <w:rPr>
                <w:rFonts w:cs="Arial"/>
                <w:color w:val="000000"/>
                <w:sz w:val="16"/>
                <w:szCs w:val="16"/>
              </w:rPr>
              <w:t>0,5593</w:t>
            </w:r>
          </w:p>
        </w:tc>
        <w:tc>
          <w:tcPr>
            <w:tcW w:w="754" w:type="dxa"/>
            <w:shd w:val="clear" w:color="auto" w:fill="auto"/>
            <w:noWrap/>
            <w:vAlign w:val="center"/>
            <w:hideMark/>
          </w:tcPr>
          <w:p w14:paraId="33A3227A" w14:textId="6BC8ABE0"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311C675A" w14:textId="77777777" w:rsidTr="005B7B63">
        <w:trPr>
          <w:trHeight w:val="288"/>
        </w:trPr>
        <w:tc>
          <w:tcPr>
            <w:tcW w:w="775" w:type="dxa"/>
            <w:shd w:val="clear" w:color="auto" w:fill="auto"/>
            <w:noWrap/>
            <w:vAlign w:val="center"/>
            <w:hideMark/>
          </w:tcPr>
          <w:p w14:paraId="6AA164F7" w14:textId="2DC26FF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4CAB4726" w14:textId="4049F08C" w:rsidR="005B7B63" w:rsidRPr="0029544B" w:rsidRDefault="005B7B63" w:rsidP="005B7B63">
            <w:pPr>
              <w:spacing w:line="240" w:lineRule="auto"/>
              <w:jc w:val="right"/>
              <w:rPr>
                <w:rFonts w:cs="Arial"/>
                <w:color w:val="000000"/>
                <w:sz w:val="16"/>
                <w:szCs w:val="16"/>
              </w:rPr>
            </w:pPr>
            <w:r>
              <w:rPr>
                <w:rFonts w:cs="Arial"/>
                <w:color w:val="000000"/>
                <w:sz w:val="16"/>
                <w:szCs w:val="16"/>
              </w:rPr>
              <w:t>0,1921</w:t>
            </w:r>
          </w:p>
        </w:tc>
        <w:tc>
          <w:tcPr>
            <w:tcW w:w="755" w:type="dxa"/>
            <w:shd w:val="clear" w:color="auto" w:fill="auto"/>
            <w:noWrap/>
            <w:vAlign w:val="center"/>
            <w:hideMark/>
          </w:tcPr>
          <w:p w14:paraId="61D55A77" w14:textId="1C5236C3" w:rsidR="005B7B63" w:rsidRPr="0029544B" w:rsidRDefault="005B7B63" w:rsidP="005B7B63">
            <w:pPr>
              <w:spacing w:line="240" w:lineRule="auto"/>
              <w:jc w:val="right"/>
              <w:rPr>
                <w:rFonts w:cs="Arial"/>
                <w:color w:val="000000"/>
                <w:sz w:val="16"/>
                <w:szCs w:val="16"/>
              </w:rPr>
            </w:pPr>
            <w:r>
              <w:rPr>
                <w:rFonts w:cs="Arial"/>
                <w:color w:val="000000"/>
                <w:sz w:val="16"/>
                <w:szCs w:val="16"/>
              </w:rPr>
              <w:t>0,2345</w:t>
            </w:r>
          </w:p>
        </w:tc>
        <w:tc>
          <w:tcPr>
            <w:tcW w:w="755" w:type="dxa"/>
            <w:shd w:val="clear" w:color="auto" w:fill="auto"/>
            <w:noWrap/>
            <w:vAlign w:val="center"/>
            <w:hideMark/>
          </w:tcPr>
          <w:p w14:paraId="50FC6304" w14:textId="6CF3BE02" w:rsidR="005B7B63" w:rsidRPr="0029544B" w:rsidRDefault="005B7B63" w:rsidP="005B7B63">
            <w:pPr>
              <w:spacing w:line="240" w:lineRule="auto"/>
              <w:jc w:val="right"/>
              <w:rPr>
                <w:rFonts w:cs="Arial"/>
                <w:color w:val="000000"/>
                <w:sz w:val="16"/>
                <w:szCs w:val="16"/>
              </w:rPr>
            </w:pPr>
            <w:r>
              <w:rPr>
                <w:rFonts w:cs="Arial"/>
                <w:color w:val="000000"/>
                <w:sz w:val="16"/>
                <w:szCs w:val="16"/>
              </w:rPr>
              <w:t>0,4546</w:t>
            </w:r>
          </w:p>
        </w:tc>
        <w:tc>
          <w:tcPr>
            <w:tcW w:w="754" w:type="dxa"/>
            <w:shd w:val="clear" w:color="auto" w:fill="auto"/>
            <w:noWrap/>
            <w:vAlign w:val="center"/>
            <w:hideMark/>
          </w:tcPr>
          <w:p w14:paraId="7D6F7DD8" w14:textId="240DFE99" w:rsidR="005B7B63" w:rsidRPr="0029544B" w:rsidRDefault="005B7B63" w:rsidP="005B7B63">
            <w:pPr>
              <w:spacing w:line="240" w:lineRule="auto"/>
              <w:jc w:val="right"/>
              <w:rPr>
                <w:rFonts w:cs="Arial"/>
                <w:color w:val="000000"/>
                <w:sz w:val="16"/>
                <w:szCs w:val="16"/>
              </w:rPr>
            </w:pPr>
            <w:r>
              <w:rPr>
                <w:rFonts w:cs="Arial"/>
                <w:color w:val="000000"/>
                <w:sz w:val="16"/>
                <w:szCs w:val="16"/>
              </w:rPr>
              <w:t>0,0061</w:t>
            </w:r>
          </w:p>
        </w:tc>
        <w:tc>
          <w:tcPr>
            <w:tcW w:w="754" w:type="dxa"/>
            <w:shd w:val="clear" w:color="auto" w:fill="auto"/>
            <w:noWrap/>
            <w:vAlign w:val="center"/>
            <w:hideMark/>
          </w:tcPr>
          <w:p w14:paraId="393BCF2A" w14:textId="66719BBB" w:rsidR="005B7B63" w:rsidRPr="0029544B" w:rsidRDefault="005B7B63" w:rsidP="005B7B63">
            <w:pPr>
              <w:spacing w:line="240" w:lineRule="auto"/>
              <w:jc w:val="right"/>
              <w:rPr>
                <w:rFonts w:cs="Arial"/>
                <w:color w:val="000000"/>
                <w:sz w:val="16"/>
                <w:szCs w:val="16"/>
              </w:rPr>
            </w:pPr>
            <w:r>
              <w:rPr>
                <w:rFonts w:cs="Arial"/>
                <w:color w:val="000000"/>
                <w:sz w:val="16"/>
                <w:szCs w:val="16"/>
              </w:rPr>
              <w:t>0,0700</w:t>
            </w:r>
          </w:p>
        </w:tc>
        <w:tc>
          <w:tcPr>
            <w:tcW w:w="754" w:type="dxa"/>
            <w:shd w:val="clear" w:color="auto" w:fill="auto"/>
            <w:noWrap/>
            <w:vAlign w:val="center"/>
            <w:hideMark/>
          </w:tcPr>
          <w:p w14:paraId="4687564C" w14:textId="01936781" w:rsidR="005B7B63" w:rsidRPr="0029544B" w:rsidRDefault="005B7B63" w:rsidP="005B7B63">
            <w:pPr>
              <w:spacing w:line="240" w:lineRule="auto"/>
              <w:jc w:val="right"/>
              <w:rPr>
                <w:rFonts w:cs="Arial"/>
                <w:color w:val="000000"/>
                <w:sz w:val="16"/>
                <w:szCs w:val="16"/>
              </w:rPr>
            </w:pPr>
            <w:r>
              <w:rPr>
                <w:rFonts w:cs="Arial"/>
                <w:color w:val="000000"/>
                <w:sz w:val="16"/>
                <w:szCs w:val="16"/>
              </w:rPr>
              <w:t>0,3033</w:t>
            </w:r>
          </w:p>
        </w:tc>
        <w:tc>
          <w:tcPr>
            <w:tcW w:w="754" w:type="dxa"/>
            <w:shd w:val="clear" w:color="auto" w:fill="auto"/>
            <w:noWrap/>
            <w:vAlign w:val="center"/>
            <w:hideMark/>
          </w:tcPr>
          <w:p w14:paraId="51068BDB" w14:textId="21C1AA9D" w:rsidR="005B7B63" w:rsidRPr="0029544B" w:rsidRDefault="005B7B63" w:rsidP="005B7B63">
            <w:pPr>
              <w:spacing w:line="240" w:lineRule="auto"/>
              <w:jc w:val="right"/>
              <w:rPr>
                <w:rFonts w:cs="Arial"/>
                <w:color w:val="000000"/>
                <w:sz w:val="16"/>
                <w:szCs w:val="16"/>
              </w:rPr>
            </w:pPr>
            <w:r>
              <w:rPr>
                <w:rFonts w:cs="Arial"/>
                <w:color w:val="000000"/>
                <w:sz w:val="16"/>
                <w:szCs w:val="16"/>
              </w:rPr>
              <w:t>0,1901</w:t>
            </w:r>
          </w:p>
        </w:tc>
        <w:tc>
          <w:tcPr>
            <w:tcW w:w="754" w:type="dxa"/>
            <w:shd w:val="clear" w:color="auto" w:fill="auto"/>
            <w:noWrap/>
            <w:vAlign w:val="center"/>
            <w:hideMark/>
          </w:tcPr>
          <w:p w14:paraId="03304021" w14:textId="2D15058E" w:rsidR="005B7B63" w:rsidRPr="0029544B" w:rsidRDefault="005B7B63" w:rsidP="005B7B63">
            <w:pPr>
              <w:spacing w:line="240" w:lineRule="auto"/>
              <w:jc w:val="right"/>
              <w:rPr>
                <w:rFonts w:cs="Arial"/>
                <w:color w:val="000000"/>
                <w:sz w:val="16"/>
                <w:szCs w:val="16"/>
              </w:rPr>
            </w:pPr>
            <w:r>
              <w:rPr>
                <w:rFonts w:cs="Arial"/>
                <w:color w:val="000000"/>
                <w:sz w:val="16"/>
                <w:szCs w:val="16"/>
              </w:rPr>
              <w:t>0,4790</w:t>
            </w:r>
          </w:p>
        </w:tc>
        <w:tc>
          <w:tcPr>
            <w:tcW w:w="754" w:type="dxa"/>
            <w:shd w:val="clear" w:color="auto" w:fill="auto"/>
            <w:noWrap/>
            <w:vAlign w:val="center"/>
            <w:hideMark/>
          </w:tcPr>
          <w:p w14:paraId="6D18F738" w14:textId="2BB68B8D" w:rsidR="005B7B63" w:rsidRPr="0029544B" w:rsidRDefault="005B7B63" w:rsidP="005B7B63">
            <w:pPr>
              <w:spacing w:line="240" w:lineRule="auto"/>
              <w:jc w:val="right"/>
              <w:rPr>
                <w:rFonts w:cs="Arial"/>
                <w:color w:val="000000"/>
                <w:sz w:val="16"/>
                <w:szCs w:val="16"/>
              </w:rPr>
            </w:pPr>
            <w:r>
              <w:rPr>
                <w:rFonts w:cs="Arial"/>
                <w:color w:val="000000"/>
                <w:sz w:val="16"/>
                <w:szCs w:val="16"/>
              </w:rPr>
              <w:t>0,1683</w:t>
            </w:r>
          </w:p>
        </w:tc>
        <w:tc>
          <w:tcPr>
            <w:tcW w:w="754" w:type="dxa"/>
            <w:shd w:val="clear" w:color="auto" w:fill="auto"/>
            <w:noWrap/>
            <w:vAlign w:val="center"/>
            <w:hideMark/>
          </w:tcPr>
          <w:p w14:paraId="71D11940" w14:textId="4DC5379C" w:rsidR="005B7B63" w:rsidRPr="0029544B" w:rsidRDefault="005B7B63" w:rsidP="005B7B63">
            <w:pPr>
              <w:spacing w:line="240" w:lineRule="auto"/>
              <w:jc w:val="right"/>
              <w:rPr>
                <w:rFonts w:cs="Arial"/>
                <w:color w:val="000000"/>
                <w:sz w:val="16"/>
                <w:szCs w:val="16"/>
              </w:rPr>
            </w:pPr>
            <w:r>
              <w:rPr>
                <w:rFonts w:cs="Arial"/>
                <w:color w:val="000000"/>
                <w:sz w:val="16"/>
                <w:szCs w:val="16"/>
              </w:rPr>
              <w:t>0,1308</w:t>
            </w:r>
          </w:p>
        </w:tc>
        <w:tc>
          <w:tcPr>
            <w:tcW w:w="754" w:type="dxa"/>
            <w:shd w:val="clear" w:color="auto" w:fill="auto"/>
            <w:noWrap/>
            <w:vAlign w:val="center"/>
            <w:hideMark/>
          </w:tcPr>
          <w:p w14:paraId="7DC2B165" w14:textId="09F2A8D2" w:rsidR="005B7B63" w:rsidRPr="0029544B" w:rsidRDefault="005B7B63" w:rsidP="005B7B63">
            <w:pPr>
              <w:spacing w:line="240" w:lineRule="auto"/>
              <w:jc w:val="right"/>
              <w:rPr>
                <w:rFonts w:cs="Arial"/>
                <w:color w:val="000000"/>
                <w:sz w:val="16"/>
                <w:szCs w:val="16"/>
              </w:rPr>
            </w:pPr>
            <w:r>
              <w:rPr>
                <w:rFonts w:cs="Arial"/>
                <w:color w:val="000000"/>
                <w:sz w:val="16"/>
                <w:szCs w:val="16"/>
              </w:rPr>
              <w:t>0,1105</w:t>
            </w:r>
          </w:p>
        </w:tc>
      </w:tr>
      <w:tr w:rsidR="005B7B63" w:rsidRPr="00833271" w14:paraId="2AD04930" w14:textId="77777777" w:rsidTr="005B7B63">
        <w:trPr>
          <w:trHeight w:val="288"/>
        </w:trPr>
        <w:tc>
          <w:tcPr>
            <w:tcW w:w="775" w:type="dxa"/>
            <w:shd w:val="clear" w:color="auto" w:fill="auto"/>
            <w:noWrap/>
            <w:vAlign w:val="center"/>
            <w:hideMark/>
          </w:tcPr>
          <w:p w14:paraId="29B5C4AF" w14:textId="021F30E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D473103" w14:textId="547C4B04" w:rsidR="005B7B63" w:rsidRPr="0029544B" w:rsidRDefault="005B7B63" w:rsidP="005B7B63">
            <w:pPr>
              <w:spacing w:line="240" w:lineRule="auto"/>
              <w:jc w:val="right"/>
              <w:rPr>
                <w:rFonts w:cs="Arial"/>
                <w:color w:val="000000"/>
                <w:sz w:val="16"/>
                <w:szCs w:val="16"/>
              </w:rPr>
            </w:pPr>
            <w:r>
              <w:rPr>
                <w:rFonts w:cs="Arial"/>
                <w:color w:val="000000"/>
                <w:sz w:val="16"/>
                <w:szCs w:val="16"/>
              </w:rPr>
              <w:t>0,1167</w:t>
            </w:r>
          </w:p>
        </w:tc>
        <w:tc>
          <w:tcPr>
            <w:tcW w:w="755" w:type="dxa"/>
            <w:shd w:val="clear" w:color="auto" w:fill="auto"/>
            <w:noWrap/>
            <w:vAlign w:val="center"/>
            <w:hideMark/>
          </w:tcPr>
          <w:p w14:paraId="6F3005D8" w14:textId="7B5C006A" w:rsidR="005B7B63" w:rsidRPr="0029544B" w:rsidRDefault="005B7B63" w:rsidP="005B7B63">
            <w:pPr>
              <w:spacing w:line="240" w:lineRule="auto"/>
              <w:jc w:val="right"/>
              <w:rPr>
                <w:rFonts w:cs="Arial"/>
                <w:color w:val="000000"/>
                <w:sz w:val="16"/>
                <w:szCs w:val="16"/>
              </w:rPr>
            </w:pPr>
            <w:r>
              <w:rPr>
                <w:rFonts w:cs="Arial"/>
                <w:color w:val="000000"/>
                <w:sz w:val="16"/>
                <w:szCs w:val="16"/>
              </w:rPr>
              <w:t>0,2092</w:t>
            </w:r>
          </w:p>
        </w:tc>
        <w:tc>
          <w:tcPr>
            <w:tcW w:w="755" w:type="dxa"/>
            <w:shd w:val="clear" w:color="auto" w:fill="auto"/>
            <w:noWrap/>
            <w:vAlign w:val="center"/>
            <w:hideMark/>
          </w:tcPr>
          <w:p w14:paraId="205D33CB" w14:textId="06B02362" w:rsidR="005B7B63" w:rsidRPr="0029544B" w:rsidRDefault="005B7B63" w:rsidP="005B7B63">
            <w:pPr>
              <w:spacing w:line="240" w:lineRule="auto"/>
              <w:jc w:val="right"/>
              <w:rPr>
                <w:rFonts w:cs="Arial"/>
                <w:color w:val="000000"/>
                <w:sz w:val="16"/>
                <w:szCs w:val="16"/>
              </w:rPr>
            </w:pPr>
            <w:r>
              <w:rPr>
                <w:rFonts w:cs="Arial"/>
                <w:color w:val="000000"/>
                <w:sz w:val="16"/>
                <w:szCs w:val="16"/>
              </w:rPr>
              <w:t>0,2753</w:t>
            </w:r>
          </w:p>
        </w:tc>
        <w:tc>
          <w:tcPr>
            <w:tcW w:w="754" w:type="dxa"/>
            <w:shd w:val="clear" w:color="auto" w:fill="auto"/>
            <w:noWrap/>
            <w:vAlign w:val="center"/>
            <w:hideMark/>
          </w:tcPr>
          <w:p w14:paraId="3298C432" w14:textId="6CA359C1"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9AB76A6" w14:textId="7AA59C62" w:rsidR="005B7B63" w:rsidRPr="0029544B" w:rsidRDefault="005B7B63" w:rsidP="005B7B63">
            <w:pPr>
              <w:spacing w:line="240" w:lineRule="auto"/>
              <w:jc w:val="right"/>
              <w:rPr>
                <w:rFonts w:cs="Arial"/>
                <w:color w:val="000000"/>
                <w:sz w:val="16"/>
                <w:szCs w:val="16"/>
              </w:rPr>
            </w:pPr>
            <w:r>
              <w:rPr>
                <w:rFonts w:cs="Arial"/>
                <w:color w:val="000000"/>
                <w:sz w:val="16"/>
                <w:szCs w:val="16"/>
              </w:rPr>
              <w:t>0,0095</w:t>
            </w:r>
          </w:p>
        </w:tc>
        <w:tc>
          <w:tcPr>
            <w:tcW w:w="754" w:type="dxa"/>
            <w:shd w:val="clear" w:color="auto" w:fill="auto"/>
            <w:noWrap/>
            <w:vAlign w:val="center"/>
            <w:hideMark/>
          </w:tcPr>
          <w:p w14:paraId="31F398E5" w14:textId="05115808" w:rsidR="005B7B63" w:rsidRPr="0029544B" w:rsidRDefault="005B7B63" w:rsidP="005B7B63">
            <w:pPr>
              <w:spacing w:line="240" w:lineRule="auto"/>
              <w:jc w:val="right"/>
              <w:rPr>
                <w:rFonts w:cs="Arial"/>
                <w:color w:val="000000"/>
                <w:sz w:val="16"/>
                <w:szCs w:val="16"/>
              </w:rPr>
            </w:pPr>
            <w:r>
              <w:rPr>
                <w:rFonts w:cs="Arial"/>
                <w:color w:val="000000"/>
                <w:sz w:val="16"/>
                <w:szCs w:val="16"/>
              </w:rPr>
              <w:t>0,0470</w:t>
            </w:r>
          </w:p>
        </w:tc>
        <w:tc>
          <w:tcPr>
            <w:tcW w:w="754" w:type="dxa"/>
            <w:shd w:val="clear" w:color="auto" w:fill="auto"/>
            <w:noWrap/>
            <w:vAlign w:val="center"/>
            <w:hideMark/>
          </w:tcPr>
          <w:p w14:paraId="693D53D1" w14:textId="6FF6465E" w:rsidR="005B7B63" w:rsidRPr="0029544B" w:rsidRDefault="005B7B63" w:rsidP="005B7B63">
            <w:pPr>
              <w:spacing w:line="240" w:lineRule="auto"/>
              <w:jc w:val="right"/>
              <w:rPr>
                <w:rFonts w:cs="Arial"/>
                <w:color w:val="000000"/>
                <w:sz w:val="16"/>
                <w:szCs w:val="16"/>
              </w:rPr>
            </w:pPr>
            <w:r>
              <w:rPr>
                <w:rFonts w:cs="Arial"/>
                <w:color w:val="000000"/>
                <w:sz w:val="16"/>
                <w:szCs w:val="16"/>
              </w:rPr>
              <w:t>0,1914</w:t>
            </w:r>
          </w:p>
        </w:tc>
        <w:tc>
          <w:tcPr>
            <w:tcW w:w="754" w:type="dxa"/>
            <w:shd w:val="clear" w:color="auto" w:fill="auto"/>
            <w:noWrap/>
            <w:vAlign w:val="center"/>
            <w:hideMark/>
          </w:tcPr>
          <w:p w14:paraId="70C575D4" w14:textId="68DC54EE" w:rsidR="005B7B63" w:rsidRPr="0029544B" w:rsidRDefault="005B7B63" w:rsidP="005B7B63">
            <w:pPr>
              <w:spacing w:line="240" w:lineRule="auto"/>
              <w:jc w:val="right"/>
              <w:rPr>
                <w:rFonts w:cs="Arial"/>
                <w:color w:val="000000"/>
                <w:sz w:val="16"/>
                <w:szCs w:val="16"/>
              </w:rPr>
            </w:pPr>
            <w:r>
              <w:rPr>
                <w:rFonts w:cs="Arial"/>
                <w:color w:val="000000"/>
                <w:sz w:val="16"/>
                <w:szCs w:val="16"/>
              </w:rPr>
              <w:t>0,2041</w:t>
            </w:r>
          </w:p>
        </w:tc>
        <w:tc>
          <w:tcPr>
            <w:tcW w:w="754" w:type="dxa"/>
            <w:shd w:val="clear" w:color="auto" w:fill="auto"/>
            <w:noWrap/>
            <w:vAlign w:val="center"/>
            <w:hideMark/>
          </w:tcPr>
          <w:p w14:paraId="62463E59" w14:textId="6003A213" w:rsidR="005B7B63" w:rsidRPr="0029544B" w:rsidRDefault="005B7B63" w:rsidP="005B7B63">
            <w:pPr>
              <w:spacing w:line="240" w:lineRule="auto"/>
              <w:jc w:val="right"/>
              <w:rPr>
                <w:rFonts w:cs="Arial"/>
                <w:color w:val="000000"/>
                <w:sz w:val="16"/>
                <w:szCs w:val="16"/>
              </w:rPr>
            </w:pPr>
            <w:r>
              <w:rPr>
                <w:rFonts w:cs="Arial"/>
                <w:color w:val="000000"/>
                <w:sz w:val="16"/>
                <w:szCs w:val="16"/>
              </w:rPr>
              <w:t>0,1096</w:t>
            </w:r>
          </w:p>
        </w:tc>
        <w:tc>
          <w:tcPr>
            <w:tcW w:w="754" w:type="dxa"/>
            <w:shd w:val="clear" w:color="auto" w:fill="auto"/>
            <w:noWrap/>
            <w:vAlign w:val="center"/>
            <w:hideMark/>
          </w:tcPr>
          <w:p w14:paraId="3BD2D1BF" w14:textId="36C263E8"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21C55811" w14:textId="6C0FB1DA" w:rsidR="005B7B63" w:rsidRPr="0029544B" w:rsidRDefault="005B7B63" w:rsidP="005B7B63">
            <w:pPr>
              <w:spacing w:line="240" w:lineRule="auto"/>
              <w:jc w:val="right"/>
              <w:rPr>
                <w:rFonts w:cs="Arial"/>
                <w:color w:val="000000"/>
                <w:sz w:val="16"/>
                <w:szCs w:val="16"/>
              </w:rPr>
            </w:pPr>
            <w:r>
              <w:rPr>
                <w:rFonts w:cs="Arial"/>
                <w:color w:val="000000"/>
                <w:sz w:val="16"/>
                <w:szCs w:val="16"/>
              </w:rPr>
              <w:t>0,1774</w:t>
            </w:r>
          </w:p>
        </w:tc>
      </w:tr>
      <w:tr w:rsidR="005B7B63" w:rsidRPr="00833271" w14:paraId="5DE10624" w14:textId="77777777" w:rsidTr="005B7B63">
        <w:trPr>
          <w:trHeight w:val="288"/>
        </w:trPr>
        <w:tc>
          <w:tcPr>
            <w:tcW w:w="775" w:type="dxa"/>
            <w:shd w:val="clear" w:color="auto" w:fill="auto"/>
            <w:noWrap/>
            <w:vAlign w:val="center"/>
            <w:hideMark/>
          </w:tcPr>
          <w:p w14:paraId="13947515" w14:textId="5664CA6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415C5469" w14:textId="3EBB16BC" w:rsidR="005B7B63" w:rsidRPr="0029544B" w:rsidRDefault="005B7B63" w:rsidP="005B7B63">
            <w:pPr>
              <w:spacing w:line="240" w:lineRule="auto"/>
              <w:jc w:val="right"/>
              <w:rPr>
                <w:rFonts w:cs="Arial"/>
                <w:color w:val="000000"/>
                <w:sz w:val="16"/>
                <w:szCs w:val="16"/>
              </w:rPr>
            </w:pPr>
            <w:r>
              <w:rPr>
                <w:rFonts w:cs="Arial"/>
                <w:color w:val="000000"/>
                <w:sz w:val="16"/>
                <w:szCs w:val="16"/>
              </w:rPr>
              <w:t>0,1859</w:t>
            </w:r>
          </w:p>
        </w:tc>
        <w:tc>
          <w:tcPr>
            <w:tcW w:w="755" w:type="dxa"/>
            <w:shd w:val="clear" w:color="auto" w:fill="auto"/>
            <w:noWrap/>
            <w:vAlign w:val="center"/>
            <w:hideMark/>
          </w:tcPr>
          <w:p w14:paraId="0E1F1950" w14:textId="5BD40F4E" w:rsidR="005B7B63" w:rsidRPr="0029544B" w:rsidRDefault="005B7B63" w:rsidP="005B7B63">
            <w:pPr>
              <w:spacing w:line="240" w:lineRule="auto"/>
              <w:jc w:val="right"/>
              <w:rPr>
                <w:rFonts w:cs="Arial"/>
                <w:color w:val="000000"/>
                <w:sz w:val="16"/>
                <w:szCs w:val="16"/>
              </w:rPr>
            </w:pPr>
            <w:r>
              <w:rPr>
                <w:rFonts w:cs="Arial"/>
                <w:color w:val="000000"/>
                <w:sz w:val="16"/>
                <w:szCs w:val="16"/>
              </w:rPr>
              <w:t>0,0891</w:t>
            </w:r>
          </w:p>
        </w:tc>
        <w:tc>
          <w:tcPr>
            <w:tcW w:w="755" w:type="dxa"/>
            <w:shd w:val="clear" w:color="auto" w:fill="auto"/>
            <w:noWrap/>
            <w:vAlign w:val="center"/>
            <w:hideMark/>
          </w:tcPr>
          <w:p w14:paraId="5A1ACB62" w14:textId="73CCB955" w:rsidR="005B7B63" w:rsidRPr="0029544B" w:rsidRDefault="005B7B63" w:rsidP="005B7B63">
            <w:pPr>
              <w:spacing w:line="240" w:lineRule="auto"/>
              <w:jc w:val="right"/>
              <w:rPr>
                <w:rFonts w:cs="Arial"/>
                <w:color w:val="000000"/>
                <w:sz w:val="16"/>
                <w:szCs w:val="16"/>
              </w:rPr>
            </w:pPr>
            <w:r>
              <w:rPr>
                <w:rFonts w:cs="Arial"/>
                <w:color w:val="000000"/>
                <w:sz w:val="16"/>
                <w:szCs w:val="16"/>
              </w:rPr>
              <w:t>0,2561</w:t>
            </w:r>
          </w:p>
        </w:tc>
        <w:tc>
          <w:tcPr>
            <w:tcW w:w="754" w:type="dxa"/>
            <w:shd w:val="clear" w:color="auto" w:fill="auto"/>
            <w:noWrap/>
            <w:vAlign w:val="center"/>
            <w:hideMark/>
          </w:tcPr>
          <w:p w14:paraId="50F946B7" w14:textId="5AE6F71A" w:rsidR="005B7B63" w:rsidRPr="0029544B" w:rsidRDefault="005B7B63" w:rsidP="005B7B63">
            <w:pPr>
              <w:spacing w:line="240" w:lineRule="auto"/>
              <w:jc w:val="right"/>
              <w:rPr>
                <w:rFonts w:cs="Arial"/>
                <w:color w:val="000000"/>
                <w:sz w:val="16"/>
                <w:szCs w:val="16"/>
              </w:rPr>
            </w:pPr>
            <w:r>
              <w:rPr>
                <w:rFonts w:cs="Arial"/>
                <w:color w:val="000000"/>
                <w:sz w:val="16"/>
                <w:szCs w:val="16"/>
              </w:rPr>
              <w:t>0,0279</w:t>
            </w:r>
          </w:p>
        </w:tc>
        <w:tc>
          <w:tcPr>
            <w:tcW w:w="754" w:type="dxa"/>
            <w:shd w:val="clear" w:color="auto" w:fill="auto"/>
            <w:noWrap/>
            <w:vAlign w:val="center"/>
            <w:hideMark/>
          </w:tcPr>
          <w:p w14:paraId="061ACBB3" w14:textId="1A7925D7" w:rsidR="005B7B63" w:rsidRPr="0029544B" w:rsidRDefault="005B7B63" w:rsidP="005B7B63">
            <w:pPr>
              <w:spacing w:line="240" w:lineRule="auto"/>
              <w:jc w:val="right"/>
              <w:rPr>
                <w:rFonts w:cs="Arial"/>
                <w:color w:val="000000"/>
                <w:sz w:val="16"/>
                <w:szCs w:val="16"/>
              </w:rPr>
            </w:pPr>
            <w:r>
              <w:rPr>
                <w:rFonts w:cs="Arial"/>
                <w:color w:val="000000"/>
                <w:sz w:val="16"/>
                <w:szCs w:val="16"/>
              </w:rPr>
              <w:t>0,0053</w:t>
            </w:r>
          </w:p>
        </w:tc>
        <w:tc>
          <w:tcPr>
            <w:tcW w:w="754" w:type="dxa"/>
            <w:shd w:val="clear" w:color="auto" w:fill="auto"/>
            <w:noWrap/>
            <w:vAlign w:val="center"/>
            <w:hideMark/>
          </w:tcPr>
          <w:p w14:paraId="4D05571C" w14:textId="7A246D88" w:rsidR="005B7B63" w:rsidRPr="0029544B" w:rsidRDefault="005B7B63" w:rsidP="005B7B63">
            <w:pPr>
              <w:spacing w:line="240" w:lineRule="auto"/>
              <w:jc w:val="right"/>
              <w:rPr>
                <w:rFonts w:cs="Arial"/>
                <w:color w:val="000000"/>
                <w:sz w:val="16"/>
                <w:szCs w:val="16"/>
              </w:rPr>
            </w:pPr>
            <w:r>
              <w:rPr>
                <w:rFonts w:cs="Arial"/>
                <w:color w:val="000000"/>
                <w:sz w:val="16"/>
                <w:szCs w:val="16"/>
              </w:rPr>
              <w:t>0,0999</w:t>
            </w:r>
          </w:p>
        </w:tc>
        <w:tc>
          <w:tcPr>
            <w:tcW w:w="754" w:type="dxa"/>
            <w:shd w:val="clear" w:color="auto" w:fill="auto"/>
            <w:noWrap/>
            <w:vAlign w:val="center"/>
            <w:hideMark/>
          </w:tcPr>
          <w:p w14:paraId="60EBB924" w14:textId="0589C95B" w:rsidR="005B7B63" w:rsidRPr="0029544B" w:rsidRDefault="005B7B63" w:rsidP="005B7B63">
            <w:pPr>
              <w:spacing w:line="240" w:lineRule="auto"/>
              <w:jc w:val="right"/>
              <w:rPr>
                <w:rFonts w:cs="Arial"/>
                <w:color w:val="000000"/>
                <w:sz w:val="16"/>
                <w:szCs w:val="16"/>
              </w:rPr>
            </w:pPr>
            <w:r>
              <w:rPr>
                <w:rFonts w:cs="Arial"/>
                <w:color w:val="000000"/>
                <w:sz w:val="16"/>
                <w:szCs w:val="16"/>
              </w:rPr>
              <w:t>0,1850</w:t>
            </w:r>
          </w:p>
        </w:tc>
        <w:tc>
          <w:tcPr>
            <w:tcW w:w="754" w:type="dxa"/>
            <w:shd w:val="clear" w:color="auto" w:fill="auto"/>
            <w:noWrap/>
            <w:vAlign w:val="center"/>
            <w:hideMark/>
          </w:tcPr>
          <w:p w14:paraId="4E2A9077" w14:textId="65D98AA3" w:rsidR="005B7B63" w:rsidRPr="0029544B" w:rsidRDefault="005B7B63" w:rsidP="005B7B63">
            <w:pPr>
              <w:spacing w:line="240" w:lineRule="auto"/>
              <w:jc w:val="right"/>
              <w:rPr>
                <w:rFonts w:cs="Arial"/>
                <w:color w:val="000000"/>
                <w:sz w:val="16"/>
                <w:szCs w:val="16"/>
              </w:rPr>
            </w:pPr>
            <w:r>
              <w:rPr>
                <w:rFonts w:cs="Arial"/>
                <w:color w:val="000000"/>
                <w:sz w:val="16"/>
                <w:szCs w:val="16"/>
              </w:rPr>
              <w:t>0,0599</w:t>
            </w:r>
          </w:p>
        </w:tc>
        <w:tc>
          <w:tcPr>
            <w:tcW w:w="754" w:type="dxa"/>
            <w:shd w:val="clear" w:color="auto" w:fill="auto"/>
            <w:noWrap/>
            <w:vAlign w:val="center"/>
            <w:hideMark/>
          </w:tcPr>
          <w:p w14:paraId="51F4FEC5" w14:textId="0D81B9D5"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3EDEA7BB" w14:textId="0262DD6E" w:rsidR="005B7B63" w:rsidRPr="0029544B" w:rsidRDefault="005B7B63" w:rsidP="005B7B63">
            <w:pPr>
              <w:spacing w:line="240" w:lineRule="auto"/>
              <w:jc w:val="right"/>
              <w:rPr>
                <w:rFonts w:cs="Arial"/>
                <w:color w:val="000000"/>
                <w:sz w:val="16"/>
                <w:szCs w:val="16"/>
              </w:rPr>
            </w:pPr>
            <w:r>
              <w:rPr>
                <w:rFonts w:cs="Arial"/>
                <w:color w:val="000000"/>
                <w:sz w:val="16"/>
                <w:szCs w:val="16"/>
              </w:rPr>
              <w:t>0,2515</w:t>
            </w:r>
          </w:p>
        </w:tc>
        <w:tc>
          <w:tcPr>
            <w:tcW w:w="754" w:type="dxa"/>
            <w:shd w:val="clear" w:color="auto" w:fill="auto"/>
            <w:noWrap/>
            <w:vAlign w:val="center"/>
            <w:hideMark/>
          </w:tcPr>
          <w:p w14:paraId="7ED57471" w14:textId="0B827AF5" w:rsidR="005B7B63" w:rsidRPr="0029544B" w:rsidRDefault="005B7B63" w:rsidP="005B7B63">
            <w:pPr>
              <w:spacing w:line="240" w:lineRule="auto"/>
              <w:jc w:val="right"/>
              <w:rPr>
                <w:rFonts w:cs="Arial"/>
                <w:color w:val="000000"/>
                <w:sz w:val="16"/>
                <w:szCs w:val="16"/>
              </w:rPr>
            </w:pPr>
            <w:r>
              <w:rPr>
                <w:rFonts w:cs="Arial"/>
                <w:color w:val="000000"/>
                <w:sz w:val="16"/>
                <w:szCs w:val="16"/>
              </w:rPr>
              <w:t>0,1720</w:t>
            </w:r>
          </w:p>
        </w:tc>
      </w:tr>
      <w:tr w:rsidR="005B7B63" w:rsidRPr="00833271" w14:paraId="651E8B0C" w14:textId="77777777" w:rsidTr="005B7B63">
        <w:trPr>
          <w:trHeight w:val="288"/>
        </w:trPr>
        <w:tc>
          <w:tcPr>
            <w:tcW w:w="775" w:type="dxa"/>
            <w:shd w:val="clear" w:color="auto" w:fill="auto"/>
            <w:noWrap/>
            <w:vAlign w:val="center"/>
            <w:hideMark/>
          </w:tcPr>
          <w:p w14:paraId="1CB56CEB" w14:textId="20CBBB4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7720450A" w14:textId="362742C9" w:rsidR="005B7B63" w:rsidRPr="0029544B" w:rsidRDefault="005B7B63" w:rsidP="005B7B63">
            <w:pPr>
              <w:spacing w:line="240" w:lineRule="auto"/>
              <w:jc w:val="right"/>
              <w:rPr>
                <w:rFonts w:cs="Arial"/>
                <w:color w:val="000000"/>
                <w:sz w:val="16"/>
                <w:szCs w:val="16"/>
              </w:rPr>
            </w:pPr>
            <w:r>
              <w:rPr>
                <w:rFonts w:cs="Arial"/>
                <w:color w:val="000000"/>
                <w:sz w:val="16"/>
                <w:szCs w:val="16"/>
              </w:rPr>
              <w:t>1,7915</w:t>
            </w:r>
          </w:p>
        </w:tc>
        <w:tc>
          <w:tcPr>
            <w:tcW w:w="755" w:type="dxa"/>
            <w:shd w:val="clear" w:color="auto" w:fill="auto"/>
            <w:noWrap/>
            <w:vAlign w:val="center"/>
            <w:hideMark/>
          </w:tcPr>
          <w:p w14:paraId="2C059063" w14:textId="19603103" w:rsidR="005B7B63" w:rsidRPr="0029544B" w:rsidRDefault="005B7B63" w:rsidP="005B7B63">
            <w:pPr>
              <w:spacing w:line="240" w:lineRule="auto"/>
              <w:jc w:val="right"/>
              <w:rPr>
                <w:rFonts w:cs="Arial"/>
                <w:color w:val="000000"/>
                <w:sz w:val="16"/>
                <w:szCs w:val="16"/>
              </w:rPr>
            </w:pPr>
            <w:r>
              <w:rPr>
                <w:rFonts w:cs="Arial"/>
                <w:color w:val="000000"/>
                <w:sz w:val="16"/>
                <w:szCs w:val="16"/>
              </w:rPr>
              <w:t>0,0757</w:t>
            </w:r>
          </w:p>
        </w:tc>
        <w:tc>
          <w:tcPr>
            <w:tcW w:w="755" w:type="dxa"/>
            <w:shd w:val="clear" w:color="auto" w:fill="auto"/>
            <w:noWrap/>
            <w:vAlign w:val="center"/>
            <w:hideMark/>
          </w:tcPr>
          <w:p w14:paraId="6C80F443" w14:textId="61551DF3" w:rsidR="005B7B63" w:rsidRPr="0029544B" w:rsidRDefault="005B7B63" w:rsidP="005B7B63">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2A27A76D" w14:textId="35E094CE" w:rsidR="005B7B63" w:rsidRPr="0029544B" w:rsidRDefault="005B7B63" w:rsidP="005B7B63">
            <w:pPr>
              <w:spacing w:line="240" w:lineRule="auto"/>
              <w:jc w:val="right"/>
              <w:rPr>
                <w:rFonts w:cs="Arial"/>
                <w:color w:val="000000"/>
                <w:sz w:val="16"/>
                <w:szCs w:val="16"/>
              </w:rPr>
            </w:pPr>
            <w:r>
              <w:rPr>
                <w:rFonts w:cs="Arial"/>
                <w:color w:val="000000"/>
                <w:sz w:val="16"/>
                <w:szCs w:val="16"/>
              </w:rPr>
              <w:t>0,0791</w:t>
            </w:r>
          </w:p>
        </w:tc>
        <w:tc>
          <w:tcPr>
            <w:tcW w:w="754" w:type="dxa"/>
            <w:shd w:val="clear" w:color="auto" w:fill="auto"/>
            <w:noWrap/>
            <w:vAlign w:val="center"/>
            <w:hideMark/>
          </w:tcPr>
          <w:p w14:paraId="4E4EC874" w14:textId="7EDC7FE9" w:rsidR="005B7B63" w:rsidRPr="0029544B" w:rsidRDefault="005B7B63" w:rsidP="005B7B63">
            <w:pPr>
              <w:spacing w:line="240" w:lineRule="auto"/>
              <w:jc w:val="right"/>
              <w:rPr>
                <w:rFonts w:cs="Arial"/>
                <w:color w:val="000000"/>
                <w:sz w:val="16"/>
                <w:szCs w:val="16"/>
              </w:rPr>
            </w:pPr>
            <w:r>
              <w:rPr>
                <w:rFonts w:cs="Arial"/>
                <w:color w:val="000000"/>
                <w:sz w:val="16"/>
                <w:szCs w:val="16"/>
              </w:rPr>
              <w:t>0,0871</w:t>
            </w:r>
          </w:p>
        </w:tc>
        <w:tc>
          <w:tcPr>
            <w:tcW w:w="754" w:type="dxa"/>
            <w:shd w:val="clear" w:color="auto" w:fill="auto"/>
            <w:noWrap/>
            <w:vAlign w:val="center"/>
            <w:hideMark/>
          </w:tcPr>
          <w:p w14:paraId="3F6CEB66" w14:textId="3F3C83AE" w:rsidR="005B7B63" w:rsidRPr="0029544B" w:rsidRDefault="005B7B63" w:rsidP="005B7B63">
            <w:pPr>
              <w:spacing w:line="240" w:lineRule="auto"/>
              <w:jc w:val="right"/>
              <w:rPr>
                <w:rFonts w:cs="Arial"/>
                <w:color w:val="000000"/>
                <w:sz w:val="16"/>
                <w:szCs w:val="16"/>
              </w:rPr>
            </w:pPr>
            <w:r>
              <w:rPr>
                <w:rFonts w:cs="Arial"/>
                <w:color w:val="000000"/>
                <w:sz w:val="16"/>
                <w:szCs w:val="16"/>
              </w:rPr>
              <w:t>0,0296</w:t>
            </w:r>
          </w:p>
        </w:tc>
        <w:tc>
          <w:tcPr>
            <w:tcW w:w="754" w:type="dxa"/>
            <w:shd w:val="clear" w:color="auto" w:fill="auto"/>
            <w:noWrap/>
            <w:vAlign w:val="center"/>
            <w:hideMark/>
          </w:tcPr>
          <w:p w14:paraId="508F790D" w14:textId="51442541" w:rsidR="005B7B63" w:rsidRPr="0029544B" w:rsidRDefault="005B7B63" w:rsidP="005B7B63">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2B23CF20" w14:textId="061355DE" w:rsidR="005B7B63" w:rsidRPr="0029544B" w:rsidRDefault="005B7B63" w:rsidP="005B7B63">
            <w:pPr>
              <w:spacing w:line="240" w:lineRule="auto"/>
              <w:jc w:val="right"/>
              <w:rPr>
                <w:rFonts w:cs="Arial"/>
                <w:color w:val="000000"/>
                <w:sz w:val="16"/>
                <w:szCs w:val="16"/>
              </w:rPr>
            </w:pPr>
            <w:r>
              <w:rPr>
                <w:rFonts w:cs="Arial"/>
                <w:color w:val="000000"/>
                <w:sz w:val="16"/>
                <w:szCs w:val="16"/>
              </w:rPr>
              <w:t>0,1285</w:t>
            </w:r>
          </w:p>
        </w:tc>
        <w:tc>
          <w:tcPr>
            <w:tcW w:w="754" w:type="dxa"/>
            <w:shd w:val="clear" w:color="auto" w:fill="auto"/>
            <w:noWrap/>
            <w:vAlign w:val="center"/>
            <w:hideMark/>
          </w:tcPr>
          <w:p w14:paraId="17CDCB94" w14:textId="43C86F31" w:rsidR="005B7B63" w:rsidRPr="0029544B" w:rsidRDefault="005B7B63" w:rsidP="005B7B63">
            <w:pPr>
              <w:spacing w:line="240" w:lineRule="auto"/>
              <w:jc w:val="right"/>
              <w:rPr>
                <w:rFonts w:cs="Arial"/>
                <w:color w:val="000000"/>
                <w:sz w:val="16"/>
                <w:szCs w:val="16"/>
              </w:rPr>
            </w:pPr>
            <w:r>
              <w:rPr>
                <w:rFonts w:cs="Arial"/>
                <w:color w:val="000000"/>
                <w:sz w:val="16"/>
                <w:szCs w:val="16"/>
              </w:rPr>
              <w:t>0,3922</w:t>
            </w:r>
          </w:p>
        </w:tc>
        <w:tc>
          <w:tcPr>
            <w:tcW w:w="754" w:type="dxa"/>
            <w:shd w:val="clear" w:color="auto" w:fill="auto"/>
            <w:noWrap/>
            <w:vAlign w:val="center"/>
            <w:hideMark/>
          </w:tcPr>
          <w:p w14:paraId="4D07B525" w14:textId="766EFE17" w:rsidR="005B7B63" w:rsidRPr="0029544B" w:rsidRDefault="005B7B63" w:rsidP="005B7B63">
            <w:pPr>
              <w:spacing w:line="240" w:lineRule="auto"/>
              <w:jc w:val="right"/>
              <w:rPr>
                <w:rFonts w:cs="Arial"/>
                <w:color w:val="000000"/>
                <w:sz w:val="16"/>
                <w:szCs w:val="16"/>
              </w:rPr>
            </w:pPr>
            <w:r>
              <w:rPr>
                <w:rFonts w:cs="Arial"/>
                <w:color w:val="000000"/>
                <w:sz w:val="16"/>
                <w:szCs w:val="16"/>
              </w:rPr>
              <w:t>0,8389</w:t>
            </w:r>
          </w:p>
        </w:tc>
        <w:tc>
          <w:tcPr>
            <w:tcW w:w="754" w:type="dxa"/>
            <w:shd w:val="clear" w:color="auto" w:fill="auto"/>
            <w:noWrap/>
            <w:vAlign w:val="center"/>
            <w:hideMark/>
          </w:tcPr>
          <w:p w14:paraId="3BBD381D" w14:textId="4E6BBD75"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7686870A" w14:textId="77777777" w:rsidTr="005B7B63">
        <w:trPr>
          <w:trHeight w:val="288"/>
        </w:trPr>
        <w:tc>
          <w:tcPr>
            <w:tcW w:w="775" w:type="dxa"/>
            <w:shd w:val="clear" w:color="auto" w:fill="auto"/>
            <w:noWrap/>
            <w:vAlign w:val="center"/>
            <w:hideMark/>
          </w:tcPr>
          <w:p w14:paraId="5FC93562" w14:textId="43CC933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4511CB44" w14:textId="1AE67D14" w:rsidR="005B7B63" w:rsidRPr="0029544B" w:rsidRDefault="005B7B63" w:rsidP="005B7B63">
            <w:pPr>
              <w:spacing w:line="240" w:lineRule="auto"/>
              <w:jc w:val="right"/>
              <w:rPr>
                <w:rFonts w:cs="Arial"/>
                <w:color w:val="000000"/>
                <w:sz w:val="16"/>
                <w:szCs w:val="16"/>
              </w:rPr>
            </w:pPr>
            <w:r>
              <w:rPr>
                <w:rFonts w:cs="Arial"/>
                <w:color w:val="000000"/>
                <w:sz w:val="16"/>
                <w:szCs w:val="16"/>
              </w:rPr>
              <w:t>0,0357</w:t>
            </w:r>
          </w:p>
        </w:tc>
        <w:tc>
          <w:tcPr>
            <w:tcW w:w="755" w:type="dxa"/>
            <w:shd w:val="clear" w:color="auto" w:fill="auto"/>
            <w:noWrap/>
            <w:vAlign w:val="center"/>
            <w:hideMark/>
          </w:tcPr>
          <w:p w14:paraId="56AFC14D" w14:textId="531C5C14" w:rsidR="005B7B63" w:rsidRPr="0029544B" w:rsidRDefault="005B7B63" w:rsidP="005B7B63">
            <w:pPr>
              <w:spacing w:line="240" w:lineRule="auto"/>
              <w:jc w:val="right"/>
              <w:rPr>
                <w:rFonts w:cs="Arial"/>
                <w:color w:val="000000"/>
                <w:sz w:val="16"/>
                <w:szCs w:val="16"/>
              </w:rPr>
            </w:pPr>
            <w:r>
              <w:rPr>
                <w:rFonts w:cs="Arial"/>
                <w:color w:val="000000"/>
                <w:sz w:val="16"/>
                <w:szCs w:val="16"/>
              </w:rPr>
              <w:t>0,1330</w:t>
            </w:r>
          </w:p>
        </w:tc>
        <w:tc>
          <w:tcPr>
            <w:tcW w:w="755" w:type="dxa"/>
            <w:shd w:val="clear" w:color="auto" w:fill="auto"/>
            <w:noWrap/>
            <w:vAlign w:val="center"/>
            <w:hideMark/>
          </w:tcPr>
          <w:p w14:paraId="2F977965" w14:textId="2174F4BF" w:rsidR="005B7B63" w:rsidRPr="0029544B" w:rsidRDefault="005B7B63" w:rsidP="005B7B63">
            <w:pPr>
              <w:spacing w:line="240" w:lineRule="auto"/>
              <w:jc w:val="right"/>
              <w:rPr>
                <w:rFonts w:cs="Arial"/>
                <w:color w:val="000000"/>
                <w:sz w:val="16"/>
                <w:szCs w:val="16"/>
              </w:rPr>
            </w:pPr>
            <w:r>
              <w:rPr>
                <w:rFonts w:cs="Arial"/>
                <w:color w:val="000000"/>
                <w:sz w:val="16"/>
                <w:szCs w:val="16"/>
              </w:rPr>
              <w:t>0,5975</w:t>
            </w:r>
          </w:p>
        </w:tc>
        <w:tc>
          <w:tcPr>
            <w:tcW w:w="754" w:type="dxa"/>
            <w:shd w:val="clear" w:color="auto" w:fill="auto"/>
            <w:noWrap/>
            <w:vAlign w:val="center"/>
            <w:hideMark/>
          </w:tcPr>
          <w:p w14:paraId="6118EA09" w14:textId="47D81C7B" w:rsidR="005B7B63" w:rsidRPr="0029544B" w:rsidRDefault="005B7B63" w:rsidP="005B7B63">
            <w:pPr>
              <w:spacing w:line="240" w:lineRule="auto"/>
              <w:jc w:val="right"/>
              <w:rPr>
                <w:rFonts w:cs="Arial"/>
                <w:color w:val="000000"/>
                <w:sz w:val="16"/>
                <w:szCs w:val="16"/>
              </w:rPr>
            </w:pPr>
            <w:r>
              <w:rPr>
                <w:rFonts w:cs="Arial"/>
                <w:color w:val="000000"/>
                <w:sz w:val="16"/>
                <w:szCs w:val="16"/>
              </w:rPr>
              <w:t>0,3060</w:t>
            </w:r>
          </w:p>
        </w:tc>
        <w:tc>
          <w:tcPr>
            <w:tcW w:w="754" w:type="dxa"/>
            <w:shd w:val="clear" w:color="auto" w:fill="auto"/>
            <w:noWrap/>
            <w:vAlign w:val="center"/>
            <w:hideMark/>
          </w:tcPr>
          <w:p w14:paraId="13D74D04" w14:textId="7445C1D0" w:rsidR="005B7B63" w:rsidRPr="0029544B" w:rsidRDefault="005B7B63" w:rsidP="005B7B63">
            <w:pPr>
              <w:spacing w:line="240" w:lineRule="auto"/>
              <w:jc w:val="right"/>
              <w:rPr>
                <w:rFonts w:cs="Arial"/>
                <w:color w:val="000000"/>
                <w:sz w:val="16"/>
                <w:szCs w:val="16"/>
              </w:rPr>
            </w:pPr>
            <w:r>
              <w:rPr>
                <w:rFonts w:cs="Arial"/>
                <w:color w:val="000000"/>
                <w:sz w:val="16"/>
                <w:szCs w:val="16"/>
              </w:rPr>
              <w:t>0,0489</w:t>
            </w:r>
          </w:p>
        </w:tc>
        <w:tc>
          <w:tcPr>
            <w:tcW w:w="754" w:type="dxa"/>
            <w:shd w:val="clear" w:color="auto" w:fill="auto"/>
            <w:noWrap/>
            <w:vAlign w:val="center"/>
            <w:hideMark/>
          </w:tcPr>
          <w:p w14:paraId="45B23B97" w14:textId="5143DFAD" w:rsidR="005B7B63" w:rsidRPr="0029544B" w:rsidRDefault="005B7B63" w:rsidP="005B7B63">
            <w:pPr>
              <w:spacing w:line="240" w:lineRule="auto"/>
              <w:jc w:val="right"/>
              <w:rPr>
                <w:rFonts w:cs="Arial"/>
                <w:color w:val="000000"/>
                <w:sz w:val="16"/>
                <w:szCs w:val="16"/>
              </w:rPr>
            </w:pPr>
            <w:r>
              <w:rPr>
                <w:rFonts w:cs="Arial"/>
                <w:color w:val="000000"/>
                <w:sz w:val="16"/>
                <w:szCs w:val="16"/>
              </w:rPr>
              <w:t>0,0500</w:t>
            </w:r>
          </w:p>
        </w:tc>
        <w:tc>
          <w:tcPr>
            <w:tcW w:w="754" w:type="dxa"/>
            <w:shd w:val="clear" w:color="auto" w:fill="auto"/>
            <w:noWrap/>
            <w:vAlign w:val="center"/>
            <w:hideMark/>
          </w:tcPr>
          <w:p w14:paraId="61A4DEFA" w14:textId="0326E6C7" w:rsidR="005B7B63" w:rsidRPr="0029544B" w:rsidRDefault="005B7B63" w:rsidP="005B7B63">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hideMark/>
          </w:tcPr>
          <w:p w14:paraId="0D0B15D5" w14:textId="171782B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4" w:type="dxa"/>
            <w:shd w:val="clear" w:color="auto" w:fill="auto"/>
            <w:noWrap/>
            <w:vAlign w:val="center"/>
            <w:hideMark/>
          </w:tcPr>
          <w:p w14:paraId="7D514D43" w14:textId="4F1F5DF5" w:rsidR="005B7B63" w:rsidRPr="0029544B" w:rsidRDefault="005B7B63" w:rsidP="005B7B63">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hideMark/>
          </w:tcPr>
          <w:p w14:paraId="330E0F15" w14:textId="05865ABA" w:rsidR="005B7B63" w:rsidRPr="0029544B" w:rsidRDefault="005B7B63" w:rsidP="005B7B63">
            <w:pPr>
              <w:spacing w:line="240" w:lineRule="auto"/>
              <w:jc w:val="right"/>
              <w:rPr>
                <w:rFonts w:cs="Arial"/>
                <w:color w:val="000000"/>
                <w:sz w:val="16"/>
                <w:szCs w:val="16"/>
              </w:rPr>
            </w:pPr>
            <w:r>
              <w:rPr>
                <w:rFonts w:cs="Arial"/>
                <w:color w:val="000000"/>
                <w:sz w:val="16"/>
                <w:szCs w:val="16"/>
              </w:rPr>
              <w:t>0,2203</w:t>
            </w:r>
          </w:p>
        </w:tc>
        <w:tc>
          <w:tcPr>
            <w:tcW w:w="754" w:type="dxa"/>
            <w:shd w:val="clear" w:color="auto" w:fill="auto"/>
            <w:noWrap/>
            <w:vAlign w:val="center"/>
            <w:hideMark/>
          </w:tcPr>
          <w:p w14:paraId="3D656954" w14:textId="2A228AD3" w:rsidR="005B7B63" w:rsidRPr="0029544B" w:rsidRDefault="005B7B63" w:rsidP="005B7B63">
            <w:pPr>
              <w:spacing w:line="240" w:lineRule="auto"/>
              <w:jc w:val="right"/>
              <w:rPr>
                <w:rFonts w:cs="Arial"/>
                <w:color w:val="000000"/>
                <w:sz w:val="16"/>
                <w:szCs w:val="16"/>
              </w:rPr>
            </w:pPr>
            <w:r>
              <w:rPr>
                <w:rFonts w:cs="Arial"/>
                <w:color w:val="000000"/>
                <w:sz w:val="16"/>
                <w:szCs w:val="16"/>
              </w:rPr>
              <w:t>0,0501</w:t>
            </w:r>
          </w:p>
        </w:tc>
      </w:tr>
      <w:tr w:rsidR="005B7B63" w:rsidRPr="00833271" w14:paraId="6C6CE578" w14:textId="77777777" w:rsidTr="005B7B63">
        <w:trPr>
          <w:trHeight w:val="288"/>
        </w:trPr>
        <w:tc>
          <w:tcPr>
            <w:tcW w:w="775" w:type="dxa"/>
            <w:shd w:val="clear" w:color="auto" w:fill="auto"/>
            <w:noWrap/>
            <w:vAlign w:val="center"/>
            <w:hideMark/>
          </w:tcPr>
          <w:p w14:paraId="21F78E6F" w14:textId="0F936D88"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311FFF48" w14:textId="1D67C0E6" w:rsidR="005B7B63" w:rsidRPr="0029544B" w:rsidRDefault="005B7B63" w:rsidP="005B7B63">
            <w:pPr>
              <w:spacing w:line="240" w:lineRule="auto"/>
              <w:jc w:val="right"/>
              <w:rPr>
                <w:rFonts w:cs="Arial"/>
                <w:color w:val="000000"/>
                <w:sz w:val="16"/>
                <w:szCs w:val="16"/>
              </w:rPr>
            </w:pPr>
            <w:r>
              <w:rPr>
                <w:rFonts w:cs="Arial"/>
                <w:color w:val="000000"/>
                <w:sz w:val="16"/>
                <w:szCs w:val="16"/>
              </w:rPr>
              <w:t>0,5293</w:t>
            </w:r>
          </w:p>
        </w:tc>
        <w:tc>
          <w:tcPr>
            <w:tcW w:w="755" w:type="dxa"/>
            <w:shd w:val="clear" w:color="auto" w:fill="auto"/>
            <w:noWrap/>
            <w:vAlign w:val="center"/>
            <w:hideMark/>
          </w:tcPr>
          <w:p w14:paraId="33914785" w14:textId="6BC83811" w:rsidR="005B7B63" w:rsidRPr="0029544B" w:rsidRDefault="005B7B63" w:rsidP="005B7B63">
            <w:pPr>
              <w:spacing w:line="240" w:lineRule="auto"/>
              <w:jc w:val="right"/>
              <w:rPr>
                <w:rFonts w:cs="Arial"/>
                <w:color w:val="000000"/>
                <w:sz w:val="16"/>
                <w:szCs w:val="16"/>
              </w:rPr>
            </w:pPr>
            <w:r>
              <w:rPr>
                <w:rFonts w:cs="Arial"/>
                <w:color w:val="000000"/>
                <w:sz w:val="16"/>
                <w:szCs w:val="16"/>
              </w:rPr>
              <w:t>0,0403</w:t>
            </w:r>
          </w:p>
        </w:tc>
        <w:tc>
          <w:tcPr>
            <w:tcW w:w="755" w:type="dxa"/>
            <w:shd w:val="clear" w:color="auto" w:fill="auto"/>
            <w:noWrap/>
            <w:vAlign w:val="center"/>
            <w:hideMark/>
          </w:tcPr>
          <w:p w14:paraId="67719567" w14:textId="74CAF4F3" w:rsidR="005B7B63" w:rsidRPr="0029544B" w:rsidRDefault="005B7B63" w:rsidP="005B7B63">
            <w:pPr>
              <w:spacing w:line="240" w:lineRule="auto"/>
              <w:jc w:val="right"/>
              <w:rPr>
                <w:rFonts w:cs="Arial"/>
                <w:color w:val="000000"/>
                <w:sz w:val="16"/>
                <w:szCs w:val="16"/>
              </w:rPr>
            </w:pPr>
            <w:r>
              <w:rPr>
                <w:rFonts w:cs="Arial"/>
                <w:color w:val="000000"/>
                <w:sz w:val="16"/>
                <w:szCs w:val="16"/>
              </w:rPr>
              <w:t>0,0064</w:t>
            </w:r>
          </w:p>
        </w:tc>
        <w:tc>
          <w:tcPr>
            <w:tcW w:w="754" w:type="dxa"/>
            <w:shd w:val="clear" w:color="auto" w:fill="auto"/>
            <w:noWrap/>
            <w:vAlign w:val="center"/>
            <w:hideMark/>
          </w:tcPr>
          <w:p w14:paraId="0B7D7354" w14:textId="664F61CF" w:rsidR="005B7B63" w:rsidRPr="0029544B" w:rsidRDefault="005B7B63" w:rsidP="005B7B63">
            <w:pPr>
              <w:spacing w:line="240" w:lineRule="auto"/>
              <w:jc w:val="right"/>
              <w:rPr>
                <w:rFonts w:cs="Arial"/>
                <w:color w:val="000000"/>
                <w:sz w:val="16"/>
                <w:szCs w:val="16"/>
              </w:rPr>
            </w:pPr>
            <w:r>
              <w:rPr>
                <w:rFonts w:cs="Arial"/>
                <w:color w:val="000000"/>
                <w:sz w:val="16"/>
                <w:szCs w:val="16"/>
              </w:rPr>
              <w:t>0,7503</w:t>
            </w:r>
          </w:p>
        </w:tc>
        <w:tc>
          <w:tcPr>
            <w:tcW w:w="754" w:type="dxa"/>
            <w:shd w:val="clear" w:color="auto" w:fill="auto"/>
            <w:noWrap/>
            <w:vAlign w:val="center"/>
            <w:hideMark/>
          </w:tcPr>
          <w:p w14:paraId="66BE07FF" w14:textId="4E9D740D" w:rsidR="005B7B63" w:rsidRPr="0029544B" w:rsidRDefault="005B7B63" w:rsidP="005B7B63">
            <w:pPr>
              <w:spacing w:line="240" w:lineRule="auto"/>
              <w:jc w:val="right"/>
              <w:rPr>
                <w:rFonts w:cs="Arial"/>
                <w:color w:val="000000"/>
                <w:sz w:val="16"/>
                <w:szCs w:val="16"/>
              </w:rPr>
            </w:pPr>
            <w:r>
              <w:rPr>
                <w:rFonts w:cs="Arial"/>
                <w:color w:val="000000"/>
                <w:sz w:val="16"/>
                <w:szCs w:val="16"/>
              </w:rPr>
              <w:t>0,0203</w:t>
            </w:r>
          </w:p>
        </w:tc>
        <w:tc>
          <w:tcPr>
            <w:tcW w:w="754" w:type="dxa"/>
            <w:shd w:val="clear" w:color="auto" w:fill="auto"/>
            <w:noWrap/>
            <w:vAlign w:val="center"/>
            <w:hideMark/>
          </w:tcPr>
          <w:p w14:paraId="2345C177" w14:textId="2473887B" w:rsidR="005B7B63" w:rsidRPr="0029544B" w:rsidRDefault="005B7B63" w:rsidP="005B7B63">
            <w:pPr>
              <w:spacing w:line="240" w:lineRule="auto"/>
              <w:jc w:val="right"/>
              <w:rPr>
                <w:rFonts w:cs="Arial"/>
                <w:color w:val="000000"/>
                <w:sz w:val="16"/>
                <w:szCs w:val="16"/>
              </w:rPr>
            </w:pPr>
            <w:r>
              <w:rPr>
                <w:rFonts w:cs="Arial"/>
                <w:color w:val="000000"/>
                <w:sz w:val="16"/>
                <w:szCs w:val="16"/>
              </w:rPr>
              <w:t>0,1517</w:t>
            </w:r>
          </w:p>
        </w:tc>
        <w:tc>
          <w:tcPr>
            <w:tcW w:w="754" w:type="dxa"/>
            <w:shd w:val="clear" w:color="auto" w:fill="auto"/>
            <w:noWrap/>
            <w:vAlign w:val="center"/>
            <w:hideMark/>
          </w:tcPr>
          <w:p w14:paraId="461BC76D" w14:textId="788EA16A" w:rsidR="005B7B63" w:rsidRPr="0029544B" w:rsidRDefault="005B7B63" w:rsidP="005B7B63">
            <w:pPr>
              <w:spacing w:line="240" w:lineRule="auto"/>
              <w:jc w:val="right"/>
              <w:rPr>
                <w:rFonts w:cs="Arial"/>
                <w:color w:val="000000"/>
                <w:sz w:val="16"/>
                <w:szCs w:val="16"/>
              </w:rPr>
            </w:pPr>
            <w:r>
              <w:rPr>
                <w:rFonts w:cs="Arial"/>
                <w:color w:val="000000"/>
                <w:sz w:val="16"/>
                <w:szCs w:val="16"/>
              </w:rPr>
              <w:t>0,0608</w:t>
            </w:r>
          </w:p>
        </w:tc>
        <w:tc>
          <w:tcPr>
            <w:tcW w:w="754" w:type="dxa"/>
            <w:shd w:val="clear" w:color="auto" w:fill="auto"/>
            <w:noWrap/>
            <w:vAlign w:val="center"/>
            <w:hideMark/>
          </w:tcPr>
          <w:p w14:paraId="32BE683B" w14:textId="50ACEAA4" w:rsidR="005B7B63" w:rsidRPr="0029544B" w:rsidRDefault="005B7B63" w:rsidP="005B7B63">
            <w:pPr>
              <w:spacing w:line="240" w:lineRule="auto"/>
              <w:jc w:val="right"/>
              <w:rPr>
                <w:rFonts w:cs="Arial"/>
                <w:color w:val="000000"/>
                <w:sz w:val="16"/>
                <w:szCs w:val="16"/>
              </w:rPr>
            </w:pPr>
            <w:r>
              <w:rPr>
                <w:rFonts w:cs="Arial"/>
                <w:color w:val="000000"/>
                <w:sz w:val="16"/>
                <w:szCs w:val="16"/>
              </w:rPr>
              <w:t>0,1892</w:t>
            </w:r>
          </w:p>
        </w:tc>
        <w:tc>
          <w:tcPr>
            <w:tcW w:w="754" w:type="dxa"/>
            <w:shd w:val="clear" w:color="auto" w:fill="auto"/>
            <w:noWrap/>
            <w:vAlign w:val="center"/>
            <w:hideMark/>
          </w:tcPr>
          <w:p w14:paraId="4DB16BC9" w14:textId="1DFE7B4F" w:rsidR="005B7B63" w:rsidRPr="0029544B" w:rsidRDefault="005B7B63" w:rsidP="005B7B63">
            <w:pPr>
              <w:spacing w:line="240" w:lineRule="auto"/>
              <w:jc w:val="right"/>
              <w:rPr>
                <w:rFonts w:cs="Arial"/>
                <w:color w:val="000000"/>
                <w:sz w:val="16"/>
                <w:szCs w:val="16"/>
              </w:rPr>
            </w:pPr>
            <w:r>
              <w:rPr>
                <w:rFonts w:cs="Arial"/>
                <w:color w:val="000000"/>
                <w:sz w:val="16"/>
                <w:szCs w:val="16"/>
              </w:rPr>
              <w:t>0,0012</w:t>
            </w:r>
          </w:p>
        </w:tc>
        <w:tc>
          <w:tcPr>
            <w:tcW w:w="754" w:type="dxa"/>
            <w:shd w:val="clear" w:color="auto" w:fill="auto"/>
            <w:noWrap/>
            <w:vAlign w:val="center"/>
            <w:hideMark/>
          </w:tcPr>
          <w:p w14:paraId="2A80DB62" w14:textId="4EEE2D48" w:rsidR="005B7B63" w:rsidRPr="0029544B" w:rsidRDefault="005B7B63" w:rsidP="005B7B63">
            <w:pPr>
              <w:spacing w:line="240" w:lineRule="auto"/>
              <w:jc w:val="right"/>
              <w:rPr>
                <w:rFonts w:cs="Arial"/>
                <w:color w:val="000000"/>
                <w:sz w:val="16"/>
                <w:szCs w:val="16"/>
              </w:rPr>
            </w:pPr>
            <w:r>
              <w:rPr>
                <w:rFonts w:cs="Arial"/>
                <w:color w:val="000000"/>
                <w:sz w:val="16"/>
                <w:szCs w:val="16"/>
              </w:rPr>
              <w:t>1,0893</w:t>
            </w:r>
          </w:p>
        </w:tc>
        <w:tc>
          <w:tcPr>
            <w:tcW w:w="754" w:type="dxa"/>
            <w:shd w:val="clear" w:color="auto" w:fill="auto"/>
            <w:noWrap/>
            <w:vAlign w:val="center"/>
            <w:hideMark/>
          </w:tcPr>
          <w:p w14:paraId="2C6CFE84" w14:textId="566C88DF" w:rsidR="005B7B63" w:rsidRPr="0029544B" w:rsidRDefault="005B7B63" w:rsidP="005B7B63">
            <w:pPr>
              <w:spacing w:line="240" w:lineRule="auto"/>
              <w:jc w:val="right"/>
              <w:rPr>
                <w:rFonts w:cs="Arial"/>
                <w:color w:val="000000"/>
                <w:sz w:val="16"/>
                <w:szCs w:val="16"/>
              </w:rPr>
            </w:pPr>
            <w:r>
              <w:rPr>
                <w:rFonts w:cs="Arial"/>
                <w:color w:val="000000"/>
                <w:sz w:val="16"/>
                <w:szCs w:val="16"/>
              </w:rPr>
              <w:t>0,9112</w:t>
            </w:r>
          </w:p>
        </w:tc>
      </w:tr>
      <w:tr w:rsidR="005B7B63" w:rsidRPr="00833271" w14:paraId="3CDFB28D" w14:textId="77777777" w:rsidTr="005B7B63">
        <w:trPr>
          <w:trHeight w:val="288"/>
        </w:trPr>
        <w:tc>
          <w:tcPr>
            <w:tcW w:w="775" w:type="dxa"/>
            <w:shd w:val="clear" w:color="auto" w:fill="auto"/>
            <w:noWrap/>
            <w:vAlign w:val="center"/>
            <w:hideMark/>
          </w:tcPr>
          <w:p w14:paraId="28AC0C6E" w14:textId="4332552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6B6597B9" w14:textId="4D179457" w:rsidR="005B7B63" w:rsidRPr="0029544B" w:rsidRDefault="005B7B63" w:rsidP="005B7B63">
            <w:pPr>
              <w:spacing w:line="240" w:lineRule="auto"/>
              <w:jc w:val="right"/>
              <w:rPr>
                <w:rFonts w:cs="Arial"/>
                <w:color w:val="000000"/>
                <w:sz w:val="16"/>
                <w:szCs w:val="16"/>
              </w:rPr>
            </w:pPr>
            <w:r>
              <w:rPr>
                <w:rFonts w:cs="Arial"/>
                <w:color w:val="000000"/>
                <w:sz w:val="16"/>
                <w:szCs w:val="16"/>
              </w:rPr>
              <w:t>0,3198</w:t>
            </w:r>
          </w:p>
        </w:tc>
        <w:tc>
          <w:tcPr>
            <w:tcW w:w="755" w:type="dxa"/>
            <w:shd w:val="clear" w:color="auto" w:fill="auto"/>
            <w:noWrap/>
            <w:vAlign w:val="center"/>
            <w:hideMark/>
          </w:tcPr>
          <w:p w14:paraId="337A8427" w14:textId="284EE2F5" w:rsidR="005B7B63" w:rsidRPr="0029544B" w:rsidRDefault="005B7B63" w:rsidP="005B7B63">
            <w:pPr>
              <w:spacing w:line="240" w:lineRule="auto"/>
              <w:jc w:val="right"/>
              <w:rPr>
                <w:rFonts w:cs="Arial"/>
                <w:color w:val="000000"/>
                <w:sz w:val="16"/>
                <w:szCs w:val="16"/>
              </w:rPr>
            </w:pPr>
            <w:r>
              <w:rPr>
                <w:rFonts w:cs="Arial"/>
                <w:color w:val="000000"/>
                <w:sz w:val="16"/>
                <w:szCs w:val="16"/>
              </w:rPr>
              <w:t>0,4443</w:t>
            </w:r>
          </w:p>
        </w:tc>
        <w:tc>
          <w:tcPr>
            <w:tcW w:w="755" w:type="dxa"/>
            <w:shd w:val="clear" w:color="auto" w:fill="auto"/>
            <w:noWrap/>
            <w:vAlign w:val="center"/>
            <w:hideMark/>
          </w:tcPr>
          <w:p w14:paraId="7E2C8E07" w14:textId="5502388D" w:rsidR="005B7B63" w:rsidRPr="0029544B" w:rsidRDefault="005B7B63" w:rsidP="005B7B63">
            <w:pPr>
              <w:spacing w:line="240" w:lineRule="auto"/>
              <w:jc w:val="right"/>
              <w:rPr>
                <w:rFonts w:cs="Arial"/>
                <w:color w:val="000000"/>
                <w:sz w:val="16"/>
                <w:szCs w:val="16"/>
              </w:rPr>
            </w:pPr>
            <w:r>
              <w:rPr>
                <w:rFonts w:cs="Arial"/>
                <w:color w:val="000000"/>
                <w:sz w:val="16"/>
                <w:szCs w:val="16"/>
              </w:rPr>
              <w:t>1,0704</w:t>
            </w:r>
          </w:p>
        </w:tc>
        <w:tc>
          <w:tcPr>
            <w:tcW w:w="754" w:type="dxa"/>
            <w:shd w:val="clear" w:color="auto" w:fill="auto"/>
            <w:noWrap/>
            <w:vAlign w:val="center"/>
            <w:hideMark/>
          </w:tcPr>
          <w:p w14:paraId="0E5195C9" w14:textId="2B242578" w:rsidR="005B7B63" w:rsidRPr="0029544B" w:rsidRDefault="005B7B63" w:rsidP="005B7B63">
            <w:pPr>
              <w:spacing w:line="240" w:lineRule="auto"/>
              <w:jc w:val="right"/>
              <w:rPr>
                <w:rFonts w:cs="Arial"/>
                <w:color w:val="000000"/>
                <w:sz w:val="16"/>
                <w:szCs w:val="16"/>
              </w:rPr>
            </w:pPr>
            <w:r>
              <w:rPr>
                <w:rFonts w:cs="Arial"/>
                <w:color w:val="000000"/>
                <w:sz w:val="16"/>
                <w:szCs w:val="16"/>
              </w:rPr>
              <w:t>0,0736</w:t>
            </w:r>
          </w:p>
        </w:tc>
        <w:tc>
          <w:tcPr>
            <w:tcW w:w="754" w:type="dxa"/>
            <w:shd w:val="clear" w:color="auto" w:fill="auto"/>
            <w:noWrap/>
            <w:vAlign w:val="center"/>
            <w:hideMark/>
          </w:tcPr>
          <w:p w14:paraId="6AEC0194" w14:textId="316A6FF7" w:rsidR="005B7B63" w:rsidRPr="0029544B" w:rsidRDefault="005B7B63" w:rsidP="005B7B63">
            <w:pPr>
              <w:spacing w:line="240" w:lineRule="auto"/>
              <w:jc w:val="right"/>
              <w:rPr>
                <w:rFonts w:cs="Arial"/>
                <w:color w:val="000000"/>
                <w:sz w:val="16"/>
                <w:szCs w:val="16"/>
              </w:rPr>
            </w:pPr>
            <w:r>
              <w:rPr>
                <w:rFonts w:cs="Arial"/>
                <w:color w:val="000000"/>
                <w:sz w:val="16"/>
                <w:szCs w:val="16"/>
              </w:rPr>
              <w:t>0,1821</w:t>
            </w:r>
          </w:p>
        </w:tc>
        <w:tc>
          <w:tcPr>
            <w:tcW w:w="754" w:type="dxa"/>
            <w:shd w:val="clear" w:color="auto" w:fill="auto"/>
            <w:noWrap/>
            <w:vAlign w:val="center"/>
            <w:hideMark/>
          </w:tcPr>
          <w:p w14:paraId="7B05887E" w14:textId="12367DDF" w:rsidR="005B7B63" w:rsidRPr="0029544B" w:rsidRDefault="005B7B63" w:rsidP="005B7B63">
            <w:pPr>
              <w:spacing w:line="240" w:lineRule="auto"/>
              <w:jc w:val="right"/>
              <w:rPr>
                <w:rFonts w:cs="Arial"/>
                <w:color w:val="000000"/>
                <w:sz w:val="16"/>
                <w:szCs w:val="16"/>
              </w:rPr>
            </w:pPr>
            <w:r>
              <w:rPr>
                <w:rFonts w:cs="Arial"/>
                <w:color w:val="000000"/>
                <w:sz w:val="16"/>
                <w:szCs w:val="16"/>
              </w:rPr>
              <w:t>0,0234</w:t>
            </w:r>
          </w:p>
        </w:tc>
        <w:tc>
          <w:tcPr>
            <w:tcW w:w="754" w:type="dxa"/>
            <w:shd w:val="clear" w:color="auto" w:fill="auto"/>
            <w:noWrap/>
            <w:vAlign w:val="center"/>
            <w:hideMark/>
          </w:tcPr>
          <w:p w14:paraId="1E524230" w14:textId="208A73DF" w:rsidR="005B7B63" w:rsidRPr="0029544B" w:rsidRDefault="005B7B63" w:rsidP="005B7B63">
            <w:pPr>
              <w:spacing w:line="240" w:lineRule="auto"/>
              <w:jc w:val="right"/>
              <w:rPr>
                <w:rFonts w:cs="Arial"/>
                <w:color w:val="000000"/>
                <w:sz w:val="16"/>
                <w:szCs w:val="16"/>
              </w:rPr>
            </w:pPr>
            <w:r>
              <w:rPr>
                <w:rFonts w:cs="Arial"/>
                <w:color w:val="000000"/>
                <w:sz w:val="16"/>
                <w:szCs w:val="16"/>
              </w:rPr>
              <w:t>0,6251</w:t>
            </w:r>
          </w:p>
        </w:tc>
        <w:tc>
          <w:tcPr>
            <w:tcW w:w="754" w:type="dxa"/>
            <w:shd w:val="clear" w:color="auto" w:fill="auto"/>
            <w:noWrap/>
            <w:vAlign w:val="center"/>
            <w:hideMark/>
          </w:tcPr>
          <w:p w14:paraId="54C1DB04" w14:textId="692B41D0" w:rsidR="005B7B63" w:rsidRPr="0029544B" w:rsidRDefault="005B7B63" w:rsidP="005B7B63">
            <w:pPr>
              <w:spacing w:line="240" w:lineRule="auto"/>
              <w:jc w:val="right"/>
              <w:rPr>
                <w:rFonts w:cs="Arial"/>
                <w:color w:val="000000"/>
                <w:sz w:val="16"/>
                <w:szCs w:val="16"/>
              </w:rPr>
            </w:pPr>
            <w:r>
              <w:rPr>
                <w:rFonts w:cs="Arial"/>
                <w:color w:val="000000"/>
                <w:sz w:val="16"/>
                <w:szCs w:val="16"/>
              </w:rPr>
              <w:t>0,1916</w:t>
            </w:r>
          </w:p>
        </w:tc>
        <w:tc>
          <w:tcPr>
            <w:tcW w:w="754" w:type="dxa"/>
            <w:shd w:val="clear" w:color="auto" w:fill="auto"/>
            <w:noWrap/>
            <w:vAlign w:val="center"/>
            <w:hideMark/>
          </w:tcPr>
          <w:p w14:paraId="2BFC0F68" w14:textId="09235D89" w:rsidR="005B7B63" w:rsidRPr="0029544B" w:rsidRDefault="005B7B63" w:rsidP="005B7B63">
            <w:pPr>
              <w:spacing w:line="240" w:lineRule="auto"/>
              <w:jc w:val="right"/>
              <w:rPr>
                <w:rFonts w:cs="Arial"/>
                <w:color w:val="000000"/>
                <w:sz w:val="16"/>
                <w:szCs w:val="16"/>
              </w:rPr>
            </w:pPr>
            <w:r>
              <w:rPr>
                <w:rFonts w:cs="Arial"/>
                <w:color w:val="000000"/>
                <w:sz w:val="16"/>
                <w:szCs w:val="16"/>
              </w:rPr>
              <w:t>0,0129</w:t>
            </w:r>
          </w:p>
        </w:tc>
        <w:tc>
          <w:tcPr>
            <w:tcW w:w="754" w:type="dxa"/>
            <w:shd w:val="clear" w:color="auto" w:fill="auto"/>
            <w:noWrap/>
            <w:vAlign w:val="center"/>
            <w:hideMark/>
          </w:tcPr>
          <w:p w14:paraId="7FE7D248" w14:textId="0F830022" w:rsidR="005B7B63" w:rsidRPr="0029544B" w:rsidRDefault="005B7B63" w:rsidP="005B7B63">
            <w:pPr>
              <w:spacing w:line="240" w:lineRule="auto"/>
              <w:jc w:val="right"/>
              <w:rPr>
                <w:rFonts w:cs="Arial"/>
                <w:color w:val="000000"/>
                <w:sz w:val="16"/>
                <w:szCs w:val="16"/>
              </w:rPr>
            </w:pPr>
            <w:r>
              <w:rPr>
                <w:rFonts w:cs="Arial"/>
                <w:color w:val="000000"/>
                <w:sz w:val="16"/>
                <w:szCs w:val="16"/>
              </w:rPr>
              <w:t>0,3231</w:t>
            </w:r>
          </w:p>
        </w:tc>
        <w:tc>
          <w:tcPr>
            <w:tcW w:w="754" w:type="dxa"/>
            <w:shd w:val="clear" w:color="auto" w:fill="auto"/>
            <w:noWrap/>
            <w:vAlign w:val="center"/>
            <w:hideMark/>
          </w:tcPr>
          <w:p w14:paraId="7B7B1BA0" w14:textId="794459D3" w:rsidR="005B7B63" w:rsidRPr="0029544B" w:rsidRDefault="005B7B63" w:rsidP="005B7B63">
            <w:pPr>
              <w:spacing w:line="240" w:lineRule="auto"/>
              <w:jc w:val="right"/>
              <w:rPr>
                <w:rFonts w:cs="Arial"/>
                <w:color w:val="000000"/>
                <w:sz w:val="16"/>
                <w:szCs w:val="16"/>
              </w:rPr>
            </w:pPr>
            <w:r>
              <w:rPr>
                <w:rFonts w:cs="Arial"/>
                <w:color w:val="000000"/>
                <w:sz w:val="16"/>
                <w:szCs w:val="16"/>
              </w:rPr>
              <w:t>1,7417</w:t>
            </w:r>
          </w:p>
        </w:tc>
      </w:tr>
      <w:tr w:rsidR="005B7B63" w:rsidRPr="00833271" w14:paraId="4332ED44" w14:textId="77777777" w:rsidTr="005B7B63">
        <w:trPr>
          <w:trHeight w:val="288"/>
        </w:trPr>
        <w:tc>
          <w:tcPr>
            <w:tcW w:w="775" w:type="dxa"/>
            <w:shd w:val="clear" w:color="auto" w:fill="auto"/>
            <w:noWrap/>
            <w:vAlign w:val="center"/>
            <w:hideMark/>
          </w:tcPr>
          <w:p w14:paraId="6CD19493" w14:textId="13ABE37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3F3DC4F0" w14:textId="29E8D054"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hideMark/>
          </w:tcPr>
          <w:p w14:paraId="3FB8F6A4" w14:textId="31E66528" w:rsidR="005B7B63" w:rsidRPr="0029544B" w:rsidRDefault="005B7B63" w:rsidP="005B7B63">
            <w:pPr>
              <w:spacing w:line="240" w:lineRule="auto"/>
              <w:jc w:val="right"/>
              <w:rPr>
                <w:rFonts w:cs="Arial"/>
                <w:color w:val="000000"/>
                <w:sz w:val="16"/>
                <w:szCs w:val="16"/>
              </w:rPr>
            </w:pPr>
            <w:r>
              <w:rPr>
                <w:rFonts w:cs="Arial"/>
                <w:color w:val="000000"/>
                <w:sz w:val="16"/>
                <w:szCs w:val="16"/>
              </w:rPr>
              <w:t>0,0785</w:t>
            </w:r>
          </w:p>
        </w:tc>
        <w:tc>
          <w:tcPr>
            <w:tcW w:w="755" w:type="dxa"/>
            <w:shd w:val="clear" w:color="auto" w:fill="auto"/>
            <w:noWrap/>
            <w:vAlign w:val="center"/>
            <w:hideMark/>
          </w:tcPr>
          <w:p w14:paraId="35DAC80C" w14:textId="5C5A8BA0" w:rsidR="005B7B63" w:rsidRPr="0029544B" w:rsidRDefault="005B7B63" w:rsidP="005B7B63">
            <w:pPr>
              <w:spacing w:line="240" w:lineRule="auto"/>
              <w:jc w:val="right"/>
              <w:rPr>
                <w:rFonts w:cs="Arial"/>
                <w:color w:val="000000"/>
                <w:sz w:val="16"/>
                <w:szCs w:val="16"/>
              </w:rPr>
            </w:pPr>
            <w:r>
              <w:rPr>
                <w:rFonts w:cs="Arial"/>
                <w:color w:val="000000"/>
                <w:sz w:val="16"/>
                <w:szCs w:val="16"/>
              </w:rPr>
              <w:t>0,1031</w:t>
            </w:r>
          </w:p>
        </w:tc>
        <w:tc>
          <w:tcPr>
            <w:tcW w:w="754" w:type="dxa"/>
            <w:shd w:val="clear" w:color="auto" w:fill="auto"/>
            <w:noWrap/>
            <w:vAlign w:val="center"/>
            <w:hideMark/>
          </w:tcPr>
          <w:p w14:paraId="25393F5D" w14:textId="0149CC02" w:rsidR="005B7B63" w:rsidRPr="0029544B" w:rsidRDefault="005B7B63" w:rsidP="005B7B63">
            <w:pPr>
              <w:spacing w:line="240" w:lineRule="auto"/>
              <w:jc w:val="right"/>
              <w:rPr>
                <w:rFonts w:cs="Arial"/>
                <w:color w:val="000000"/>
                <w:sz w:val="16"/>
                <w:szCs w:val="16"/>
              </w:rPr>
            </w:pPr>
            <w:r>
              <w:rPr>
                <w:rFonts w:cs="Arial"/>
                <w:color w:val="000000"/>
                <w:sz w:val="16"/>
                <w:szCs w:val="16"/>
              </w:rPr>
              <w:t>0,0120</w:t>
            </w:r>
          </w:p>
        </w:tc>
        <w:tc>
          <w:tcPr>
            <w:tcW w:w="754" w:type="dxa"/>
            <w:shd w:val="clear" w:color="auto" w:fill="auto"/>
            <w:noWrap/>
            <w:vAlign w:val="center"/>
            <w:hideMark/>
          </w:tcPr>
          <w:p w14:paraId="2040A5CF" w14:textId="0EA2D0D8" w:rsidR="005B7B63" w:rsidRPr="0029544B" w:rsidRDefault="005B7B63" w:rsidP="005B7B63">
            <w:pPr>
              <w:spacing w:line="240" w:lineRule="auto"/>
              <w:jc w:val="right"/>
              <w:rPr>
                <w:rFonts w:cs="Arial"/>
                <w:color w:val="000000"/>
                <w:sz w:val="16"/>
                <w:szCs w:val="16"/>
              </w:rPr>
            </w:pPr>
            <w:r>
              <w:rPr>
                <w:rFonts w:cs="Arial"/>
                <w:color w:val="000000"/>
                <w:sz w:val="16"/>
                <w:szCs w:val="16"/>
              </w:rPr>
              <w:t>0,0393</w:t>
            </w:r>
          </w:p>
        </w:tc>
        <w:tc>
          <w:tcPr>
            <w:tcW w:w="754" w:type="dxa"/>
            <w:shd w:val="clear" w:color="auto" w:fill="auto"/>
            <w:noWrap/>
            <w:vAlign w:val="center"/>
            <w:hideMark/>
          </w:tcPr>
          <w:p w14:paraId="6B25B390" w14:textId="0D6B97CA" w:rsidR="005B7B63" w:rsidRPr="0029544B" w:rsidRDefault="005B7B63" w:rsidP="005B7B63">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20669273" w14:textId="7E899E41" w:rsidR="005B7B63" w:rsidRPr="0029544B" w:rsidRDefault="005B7B63" w:rsidP="005B7B63">
            <w:pPr>
              <w:spacing w:line="240" w:lineRule="auto"/>
              <w:jc w:val="right"/>
              <w:rPr>
                <w:rFonts w:cs="Arial"/>
                <w:color w:val="000000"/>
                <w:sz w:val="16"/>
                <w:szCs w:val="16"/>
              </w:rPr>
            </w:pPr>
            <w:r>
              <w:rPr>
                <w:rFonts w:cs="Arial"/>
                <w:color w:val="000000"/>
                <w:sz w:val="16"/>
                <w:szCs w:val="16"/>
              </w:rPr>
              <w:t>0,0693</w:t>
            </w:r>
          </w:p>
        </w:tc>
        <w:tc>
          <w:tcPr>
            <w:tcW w:w="754" w:type="dxa"/>
            <w:shd w:val="clear" w:color="auto" w:fill="auto"/>
            <w:noWrap/>
            <w:vAlign w:val="center"/>
            <w:hideMark/>
          </w:tcPr>
          <w:p w14:paraId="1A0D186D" w14:textId="2801DCBE" w:rsidR="005B7B63" w:rsidRPr="0029544B" w:rsidRDefault="005B7B63" w:rsidP="005B7B63">
            <w:pPr>
              <w:spacing w:line="240" w:lineRule="auto"/>
              <w:jc w:val="right"/>
              <w:rPr>
                <w:rFonts w:cs="Arial"/>
                <w:color w:val="000000"/>
                <w:sz w:val="16"/>
                <w:szCs w:val="16"/>
              </w:rPr>
            </w:pPr>
            <w:r>
              <w:rPr>
                <w:rFonts w:cs="Arial"/>
                <w:color w:val="000000"/>
                <w:sz w:val="16"/>
                <w:szCs w:val="16"/>
              </w:rPr>
              <w:t>0,0598</w:t>
            </w:r>
          </w:p>
        </w:tc>
        <w:tc>
          <w:tcPr>
            <w:tcW w:w="754" w:type="dxa"/>
            <w:shd w:val="clear" w:color="auto" w:fill="auto"/>
            <w:noWrap/>
            <w:vAlign w:val="center"/>
            <w:hideMark/>
          </w:tcPr>
          <w:p w14:paraId="036ECE7D" w14:textId="079AA8D5" w:rsidR="005B7B63" w:rsidRPr="0029544B" w:rsidRDefault="005B7B63" w:rsidP="005B7B63">
            <w:pPr>
              <w:spacing w:line="240" w:lineRule="auto"/>
              <w:jc w:val="right"/>
              <w:rPr>
                <w:rFonts w:cs="Arial"/>
                <w:color w:val="000000"/>
                <w:sz w:val="16"/>
                <w:szCs w:val="16"/>
              </w:rPr>
            </w:pPr>
            <w:r>
              <w:rPr>
                <w:rFonts w:cs="Arial"/>
                <w:color w:val="000000"/>
                <w:sz w:val="16"/>
                <w:szCs w:val="16"/>
              </w:rPr>
              <w:t>0,0065</w:t>
            </w:r>
          </w:p>
        </w:tc>
        <w:tc>
          <w:tcPr>
            <w:tcW w:w="754" w:type="dxa"/>
            <w:shd w:val="clear" w:color="auto" w:fill="auto"/>
            <w:noWrap/>
            <w:vAlign w:val="center"/>
            <w:hideMark/>
          </w:tcPr>
          <w:p w14:paraId="4CF4506D" w14:textId="1B243083" w:rsidR="005B7B63" w:rsidRPr="0029544B" w:rsidRDefault="005B7B63" w:rsidP="005B7B63">
            <w:pPr>
              <w:spacing w:line="240" w:lineRule="auto"/>
              <w:jc w:val="right"/>
              <w:rPr>
                <w:rFonts w:cs="Arial"/>
                <w:color w:val="000000"/>
                <w:sz w:val="16"/>
                <w:szCs w:val="16"/>
              </w:rPr>
            </w:pPr>
            <w:r>
              <w:rPr>
                <w:rFonts w:cs="Arial"/>
                <w:color w:val="000000"/>
                <w:sz w:val="16"/>
                <w:szCs w:val="16"/>
              </w:rPr>
              <w:t>0,0847</w:t>
            </w:r>
          </w:p>
        </w:tc>
        <w:tc>
          <w:tcPr>
            <w:tcW w:w="754" w:type="dxa"/>
            <w:shd w:val="clear" w:color="auto" w:fill="auto"/>
            <w:noWrap/>
            <w:vAlign w:val="center"/>
            <w:hideMark/>
          </w:tcPr>
          <w:p w14:paraId="53BE3638" w14:textId="1DEED92E" w:rsidR="005B7B63" w:rsidRPr="0029544B" w:rsidRDefault="005B7B63" w:rsidP="005B7B63">
            <w:pPr>
              <w:spacing w:line="240" w:lineRule="auto"/>
              <w:jc w:val="right"/>
              <w:rPr>
                <w:rFonts w:cs="Arial"/>
                <w:color w:val="000000"/>
                <w:sz w:val="16"/>
                <w:szCs w:val="16"/>
              </w:rPr>
            </w:pPr>
            <w:r>
              <w:rPr>
                <w:rFonts w:cs="Arial"/>
                <w:color w:val="000000"/>
                <w:sz w:val="16"/>
                <w:szCs w:val="16"/>
              </w:rPr>
              <w:t>0,2491</w:t>
            </w:r>
          </w:p>
        </w:tc>
      </w:tr>
      <w:tr w:rsidR="005B7B63" w:rsidRPr="00833271" w14:paraId="1E3808E5" w14:textId="77777777" w:rsidTr="005B7B63">
        <w:trPr>
          <w:trHeight w:val="288"/>
        </w:trPr>
        <w:tc>
          <w:tcPr>
            <w:tcW w:w="775" w:type="dxa"/>
            <w:shd w:val="clear" w:color="auto" w:fill="auto"/>
            <w:noWrap/>
            <w:vAlign w:val="center"/>
            <w:hideMark/>
          </w:tcPr>
          <w:p w14:paraId="13C52B43" w14:textId="588686FC"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0E196FDA" w14:textId="19D86115"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5" w:type="dxa"/>
            <w:shd w:val="clear" w:color="auto" w:fill="auto"/>
            <w:noWrap/>
            <w:vAlign w:val="center"/>
            <w:hideMark/>
          </w:tcPr>
          <w:p w14:paraId="00E4AEC1" w14:textId="36A337CA" w:rsidR="005B7B63" w:rsidRPr="0029544B" w:rsidRDefault="005B7B63" w:rsidP="005B7B63">
            <w:pPr>
              <w:spacing w:line="240" w:lineRule="auto"/>
              <w:jc w:val="right"/>
              <w:rPr>
                <w:rFonts w:cs="Arial"/>
                <w:color w:val="000000"/>
                <w:sz w:val="16"/>
                <w:szCs w:val="16"/>
              </w:rPr>
            </w:pPr>
            <w:r>
              <w:rPr>
                <w:rFonts w:cs="Arial"/>
                <w:color w:val="000000"/>
                <w:sz w:val="16"/>
                <w:szCs w:val="16"/>
              </w:rPr>
              <w:t>0,0168</w:t>
            </w:r>
          </w:p>
        </w:tc>
        <w:tc>
          <w:tcPr>
            <w:tcW w:w="755" w:type="dxa"/>
            <w:shd w:val="clear" w:color="auto" w:fill="auto"/>
            <w:noWrap/>
            <w:vAlign w:val="center"/>
            <w:hideMark/>
          </w:tcPr>
          <w:p w14:paraId="6010CA33" w14:textId="4B4F3A17" w:rsidR="005B7B63" w:rsidRPr="0029544B" w:rsidRDefault="005B7B63" w:rsidP="005B7B63">
            <w:pPr>
              <w:spacing w:line="240" w:lineRule="auto"/>
              <w:jc w:val="right"/>
              <w:rPr>
                <w:rFonts w:cs="Arial"/>
                <w:color w:val="000000"/>
                <w:sz w:val="16"/>
                <w:szCs w:val="16"/>
              </w:rPr>
            </w:pPr>
            <w:r>
              <w:rPr>
                <w:rFonts w:cs="Arial"/>
                <w:color w:val="000000"/>
                <w:sz w:val="16"/>
                <w:szCs w:val="16"/>
              </w:rPr>
              <w:t>0,2745</w:t>
            </w:r>
          </w:p>
        </w:tc>
        <w:tc>
          <w:tcPr>
            <w:tcW w:w="754" w:type="dxa"/>
            <w:shd w:val="clear" w:color="auto" w:fill="auto"/>
            <w:noWrap/>
            <w:vAlign w:val="center"/>
            <w:hideMark/>
          </w:tcPr>
          <w:p w14:paraId="7F29E72F" w14:textId="4203622E" w:rsidR="005B7B63" w:rsidRPr="0029544B" w:rsidRDefault="005B7B63" w:rsidP="005B7B63">
            <w:pPr>
              <w:spacing w:line="240" w:lineRule="auto"/>
              <w:jc w:val="right"/>
              <w:rPr>
                <w:rFonts w:cs="Arial"/>
                <w:color w:val="000000"/>
                <w:sz w:val="16"/>
                <w:szCs w:val="16"/>
              </w:rPr>
            </w:pPr>
            <w:r>
              <w:rPr>
                <w:rFonts w:cs="Arial"/>
                <w:color w:val="000000"/>
                <w:sz w:val="16"/>
                <w:szCs w:val="16"/>
              </w:rPr>
              <w:t>0,2632</w:t>
            </w:r>
          </w:p>
        </w:tc>
        <w:tc>
          <w:tcPr>
            <w:tcW w:w="754" w:type="dxa"/>
            <w:shd w:val="clear" w:color="auto" w:fill="auto"/>
            <w:noWrap/>
            <w:vAlign w:val="center"/>
            <w:hideMark/>
          </w:tcPr>
          <w:p w14:paraId="0596E785" w14:textId="4F8FC166" w:rsidR="005B7B63" w:rsidRPr="0029544B" w:rsidRDefault="005B7B63" w:rsidP="005B7B63">
            <w:pPr>
              <w:spacing w:line="240" w:lineRule="auto"/>
              <w:jc w:val="right"/>
              <w:rPr>
                <w:rFonts w:cs="Arial"/>
                <w:color w:val="000000"/>
                <w:sz w:val="16"/>
                <w:szCs w:val="16"/>
              </w:rPr>
            </w:pPr>
            <w:r>
              <w:rPr>
                <w:rFonts w:cs="Arial"/>
                <w:color w:val="000000"/>
                <w:sz w:val="16"/>
                <w:szCs w:val="16"/>
              </w:rPr>
              <w:t>0,6129</w:t>
            </w:r>
          </w:p>
        </w:tc>
        <w:tc>
          <w:tcPr>
            <w:tcW w:w="754" w:type="dxa"/>
            <w:shd w:val="clear" w:color="auto" w:fill="auto"/>
            <w:noWrap/>
            <w:vAlign w:val="center"/>
            <w:hideMark/>
          </w:tcPr>
          <w:p w14:paraId="093C8D18" w14:textId="37F79B13" w:rsidR="005B7B63" w:rsidRPr="0029544B" w:rsidRDefault="005B7B63" w:rsidP="005B7B63">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72FD98E6" w14:textId="25DC01D2" w:rsidR="005B7B63" w:rsidRPr="0029544B" w:rsidRDefault="005B7B63" w:rsidP="005B7B63">
            <w:pPr>
              <w:spacing w:line="240" w:lineRule="auto"/>
              <w:jc w:val="right"/>
              <w:rPr>
                <w:rFonts w:cs="Arial"/>
                <w:color w:val="000000"/>
                <w:sz w:val="16"/>
                <w:szCs w:val="16"/>
              </w:rPr>
            </w:pPr>
            <w:r>
              <w:rPr>
                <w:rFonts w:cs="Arial"/>
                <w:color w:val="000000"/>
                <w:sz w:val="16"/>
                <w:szCs w:val="16"/>
              </w:rPr>
              <w:t>0,1082</w:t>
            </w:r>
          </w:p>
        </w:tc>
        <w:tc>
          <w:tcPr>
            <w:tcW w:w="754" w:type="dxa"/>
            <w:shd w:val="clear" w:color="auto" w:fill="auto"/>
            <w:noWrap/>
            <w:vAlign w:val="center"/>
            <w:hideMark/>
          </w:tcPr>
          <w:p w14:paraId="05DF9ED4" w14:textId="72056B59" w:rsidR="005B7B63" w:rsidRPr="0029544B" w:rsidRDefault="005B7B63" w:rsidP="005B7B63">
            <w:pPr>
              <w:spacing w:line="240" w:lineRule="auto"/>
              <w:jc w:val="right"/>
              <w:rPr>
                <w:rFonts w:cs="Arial"/>
                <w:color w:val="000000"/>
                <w:sz w:val="16"/>
                <w:szCs w:val="16"/>
              </w:rPr>
            </w:pPr>
            <w:r>
              <w:rPr>
                <w:rFonts w:cs="Arial"/>
                <w:color w:val="000000"/>
                <w:sz w:val="16"/>
                <w:szCs w:val="16"/>
              </w:rPr>
              <w:t>0,1246</w:t>
            </w:r>
          </w:p>
        </w:tc>
        <w:tc>
          <w:tcPr>
            <w:tcW w:w="754" w:type="dxa"/>
            <w:shd w:val="clear" w:color="auto" w:fill="auto"/>
            <w:noWrap/>
            <w:vAlign w:val="center"/>
            <w:hideMark/>
          </w:tcPr>
          <w:p w14:paraId="6EDCD473" w14:textId="38B94EE1" w:rsidR="005B7B63" w:rsidRPr="0029544B" w:rsidRDefault="005B7B63" w:rsidP="005B7B63">
            <w:pPr>
              <w:spacing w:line="240" w:lineRule="auto"/>
              <w:jc w:val="right"/>
              <w:rPr>
                <w:rFonts w:cs="Arial"/>
                <w:color w:val="000000"/>
                <w:sz w:val="16"/>
                <w:szCs w:val="16"/>
              </w:rPr>
            </w:pPr>
            <w:r>
              <w:rPr>
                <w:rFonts w:cs="Arial"/>
                <w:color w:val="000000"/>
                <w:sz w:val="16"/>
                <w:szCs w:val="16"/>
              </w:rPr>
              <w:t>0,2231</w:t>
            </w:r>
          </w:p>
        </w:tc>
        <w:tc>
          <w:tcPr>
            <w:tcW w:w="754" w:type="dxa"/>
            <w:shd w:val="clear" w:color="auto" w:fill="auto"/>
            <w:noWrap/>
            <w:vAlign w:val="center"/>
            <w:hideMark/>
          </w:tcPr>
          <w:p w14:paraId="28CF2AC7" w14:textId="6BCAEB6A" w:rsidR="005B7B63" w:rsidRPr="0029544B" w:rsidRDefault="005B7B63" w:rsidP="005B7B63">
            <w:pPr>
              <w:spacing w:line="240" w:lineRule="auto"/>
              <w:jc w:val="right"/>
              <w:rPr>
                <w:rFonts w:cs="Arial"/>
                <w:color w:val="000000"/>
                <w:sz w:val="16"/>
                <w:szCs w:val="16"/>
              </w:rPr>
            </w:pPr>
            <w:r>
              <w:rPr>
                <w:rFonts w:cs="Arial"/>
                <w:color w:val="000000"/>
                <w:sz w:val="16"/>
                <w:szCs w:val="16"/>
              </w:rPr>
              <w:t>0,0301</w:t>
            </w:r>
          </w:p>
        </w:tc>
        <w:tc>
          <w:tcPr>
            <w:tcW w:w="754" w:type="dxa"/>
            <w:shd w:val="clear" w:color="auto" w:fill="auto"/>
            <w:noWrap/>
            <w:vAlign w:val="center"/>
            <w:hideMark/>
          </w:tcPr>
          <w:p w14:paraId="2EA8D675" w14:textId="01747DF0" w:rsidR="005B7B63" w:rsidRPr="0029544B" w:rsidRDefault="005B7B63" w:rsidP="005B7B63">
            <w:pPr>
              <w:spacing w:line="240" w:lineRule="auto"/>
              <w:jc w:val="right"/>
              <w:rPr>
                <w:rFonts w:cs="Arial"/>
                <w:color w:val="000000"/>
                <w:sz w:val="16"/>
                <w:szCs w:val="16"/>
              </w:rPr>
            </w:pPr>
            <w:r>
              <w:rPr>
                <w:rFonts w:cs="Arial"/>
                <w:color w:val="000000"/>
                <w:sz w:val="16"/>
                <w:szCs w:val="16"/>
              </w:rPr>
              <w:t>0,0104</w:t>
            </w:r>
          </w:p>
        </w:tc>
      </w:tr>
      <w:tr w:rsidR="005B7B63" w:rsidRPr="00833271" w14:paraId="3B7BD3F9" w14:textId="77777777" w:rsidTr="005B7B63">
        <w:trPr>
          <w:trHeight w:val="288"/>
        </w:trPr>
        <w:tc>
          <w:tcPr>
            <w:tcW w:w="775" w:type="dxa"/>
            <w:shd w:val="clear" w:color="auto" w:fill="auto"/>
            <w:noWrap/>
            <w:vAlign w:val="center"/>
            <w:hideMark/>
          </w:tcPr>
          <w:p w14:paraId="66B9EA1E" w14:textId="0C254F1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05577232" w14:textId="1F2237AA" w:rsidR="005B7B63" w:rsidRPr="0029544B" w:rsidRDefault="005B7B63" w:rsidP="005B7B63">
            <w:pPr>
              <w:spacing w:line="240" w:lineRule="auto"/>
              <w:jc w:val="right"/>
              <w:rPr>
                <w:rFonts w:cs="Arial"/>
                <w:color w:val="000000"/>
                <w:sz w:val="16"/>
                <w:szCs w:val="16"/>
              </w:rPr>
            </w:pPr>
            <w:r>
              <w:rPr>
                <w:rFonts w:cs="Arial"/>
                <w:color w:val="000000"/>
                <w:sz w:val="16"/>
                <w:szCs w:val="16"/>
              </w:rPr>
              <w:t>0,4860</w:t>
            </w:r>
          </w:p>
        </w:tc>
        <w:tc>
          <w:tcPr>
            <w:tcW w:w="755" w:type="dxa"/>
            <w:shd w:val="clear" w:color="auto" w:fill="auto"/>
            <w:noWrap/>
            <w:vAlign w:val="center"/>
            <w:hideMark/>
          </w:tcPr>
          <w:p w14:paraId="06C48DDB" w14:textId="606AD3D9" w:rsidR="005B7B63" w:rsidRPr="0029544B" w:rsidRDefault="005B7B63" w:rsidP="005B7B63">
            <w:pPr>
              <w:spacing w:line="240" w:lineRule="auto"/>
              <w:jc w:val="right"/>
              <w:rPr>
                <w:rFonts w:cs="Arial"/>
                <w:color w:val="000000"/>
                <w:sz w:val="16"/>
                <w:szCs w:val="16"/>
              </w:rPr>
            </w:pPr>
            <w:r>
              <w:rPr>
                <w:rFonts w:cs="Arial"/>
                <w:color w:val="000000"/>
                <w:sz w:val="16"/>
                <w:szCs w:val="16"/>
              </w:rPr>
              <w:t>0,7458</w:t>
            </w:r>
          </w:p>
        </w:tc>
        <w:tc>
          <w:tcPr>
            <w:tcW w:w="755" w:type="dxa"/>
            <w:shd w:val="clear" w:color="auto" w:fill="auto"/>
            <w:noWrap/>
            <w:vAlign w:val="center"/>
            <w:hideMark/>
          </w:tcPr>
          <w:p w14:paraId="3D82CC0C" w14:textId="35256A31" w:rsidR="005B7B63" w:rsidRPr="0029544B" w:rsidRDefault="005B7B63" w:rsidP="005B7B63">
            <w:pPr>
              <w:spacing w:line="240" w:lineRule="auto"/>
              <w:jc w:val="right"/>
              <w:rPr>
                <w:rFonts w:cs="Arial"/>
                <w:color w:val="000000"/>
                <w:sz w:val="16"/>
                <w:szCs w:val="16"/>
              </w:rPr>
            </w:pPr>
            <w:r>
              <w:rPr>
                <w:rFonts w:cs="Arial"/>
                <w:color w:val="000000"/>
                <w:sz w:val="16"/>
                <w:szCs w:val="16"/>
              </w:rPr>
              <w:t>0,0569</w:t>
            </w:r>
          </w:p>
        </w:tc>
        <w:tc>
          <w:tcPr>
            <w:tcW w:w="754" w:type="dxa"/>
            <w:shd w:val="clear" w:color="auto" w:fill="auto"/>
            <w:noWrap/>
            <w:vAlign w:val="center"/>
            <w:hideMark/>
          </w:tcPr>
          <w:p w14:paraId="5DDAB8C2" w14:textId="5F88F614" w:rsidR="005B7B63" w:rsidRPr="0029544B" w:rsidRDefault="005B7B63" w:rsidP="005B7B63">
            <w:pPr>
              <w:spacing w:line="240" w:lineRule="auto"/>
              <w:jc w:val="right"/>
              <w:rPr>
                <w:rFonts w:cs="Arial"/>
                <w:color w:val="000000"/>
                <w:sz w:val="16"/>
                <w:szCs w:val="16"/>
              </w:rPr>
            </w:pPr>
            <w:r>
              <w:rPr>
                <w:rFonts w:cs="Arial"/>
                <w:color w:val="000000"/>
                <w:sz w:val="16"/>
                <w:szCs w:val="16"/>
              </w:rPr>
              <w:t>1,3962</w:t>
            </w:r>
          </w:p>
        </w:tc>
        <w:tc>
          <w:tcPr>
            <w:tcW w:w="754" w:type="dxa"/>
            <w:shd w:val="clear" w:color="auto" w:fill="auto"/>
            <w:noWrap/>
            <w:vAlign w:val="center"/>
            <w:hideMark/>
          </w:tcPr>
          <w:p w14:paraId="2AEEC07F" w14:textId="7515CE22" w:rsidR="005B7B63" w:rsidRPr="0029544B" w:rsidRDefault="005B7B63" w:rsidP="005B7B63">
            <w:pPr>
              <w:spacing w:line="240" w:lineRule="auto"/>
              <w:jc w:val="right"/>
              <w:rPr>
                <w:rFonts w:cs="Arial"/>
                <w:color w:val="000000"/>
                <w:sz w:val="16"/>
                <w:szCs w:val="16"/>
              </w:rPr>
            </w:pPr>
            <w:r>
              <w:rPr>
                <w:rFonts w:cs="Arial"/>
                <w:color w:val="000000"/>
                <w:sz w:val="16"/>
                <w:szCs w:val="16"/>
              </w:rPr>
              <w:t>0,9719</w:t>
            </w:r>
          </w:p>
        </w:tc>
        <w:tc>
          <w:tcPr>
            <w:tcW w:w="754" w:type="dxa"/>
            <w:shd w:val="clear" w:color="auto" w:fill="auto"/>
            <w:noWrap/>
            <w:vAlign w:val="center"/>
            <w:hideMark/>
          </w:tcPr>
          <w:p w14:paraId="245B8FB2" w14:textId="55FE776C" w:rsidR="005B7B63" w:rsidRPr="0029544B" w:rsidRDefault="005B7B63" w:rsidP="005B7B63">
            <w:pPr>
              <w:spacing w:line="240" w:lineRule="auto"/>
              <w:jc w:val="right"/>
              <w:rPr>
                <w:rFonts w:cs="Arial"/>
                <w:color w:val="000000"/>
                <w:sz w:val="16"/>
                <w:szCs w:val="16"/>
              </w:rPr>
            </w:pPr>
            <w:r>
              <w:rPr>
                <w:rFonts w:cs="Arial"/>
                <w:color w:val="000000"/>
                <w:sz w:val="16"/>
                <w:szCs w:val="16"/>
              </w:rPr>
              <w:t>0,1623</w:t>
            </w:r>
          </w:p>
        </w:tc>
        <w:tc>
          <w:tcPr>
            <w:tcW w:w="754" w:type="dxa"/>
            <w:shd w:val="clear" w:color="auto" w:fill="auto"/>
            <w:noWrap/>
            <w:vAlign w:val="center"/>
            <w:hideMark/>
          </w:tcPr>
          <w:p w14:paraId="67A4650C" w14:textId="724D1F67"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8C55ED8" w14:textId="7CF5E8FC" w:rsidR="005B7B63" w:rsidRPr="0029544B" w:rsidRDefault="005B7B63" w:rsidP="005B7B63">
            <w:pPr>
              <w:spacing w:line="240" w:lineRule="auto"/>
              <w:jc w:val="right"/>
              <w:rPr>
                <w:rFonts w:cs="Arial"/>
                <w:color w:val="000000"/>
                <w:sz w:val="16"/>
                <w:szCs w:val="16"/>
              </w:rPr>
            </w:pPr>
            <w:r>
              <w:rPr>
                <w:rFonts w:cs="Arial"/>
                <w:color w:val="000000"/>
                <w:sz w:val="16"/>
                <w:szCs w:val="16"/>
              </w:rPr>
              <w:t>1,4195</w:t>
            </w:r>
          </w:p>
        </w:tc>
        <w:tc>
          <w:tcPr>
            <w:tcW w:w="754" w:type="dxa"/>
            <w:shd w:val="clear" w:color="auto" w:fill="auto"/>
            <w:noWrap/>
            <w:vAlign w:val="center"/>
            <w:hideMark/>
          </w:tcPr>
          <w:p w14:paraId="36D44402" w14:textId="462CBEFA" w:rsidR="005B7B63" w:rsidRPr="0029544B" w:rsidRDefault="005B7B63" w:rsidP="005B7B63">
            <w:pPr>
              <w:spacing w:line="240" w:lineRule="auto"/>
              <w:jc w:val="right"/>
              <w:rPr>
                <w:rFonts w:cs="Arial"/>
                <w:color w:val="000000"/>
                <w:sz w:val="16"/>
                <w:szCs w:val="16"/>
              </w:rPr>
            </w:pPr>
            <w:r>
              <w:rPr>
                <w:rFonts w:cs="Arial"/>
                <w:color w:val="000000"/>
                <w:sz w:val="16"/>
                <w:szCs w:val="16"/>
              </w:rPr>
              <w:t>0,4647</w:t>
            </w:r>
          </w:p>
        </w:tc>
        <w:tc>
          <w:tcPr>
            <w:tcW w:w="754" w:type="dxa"/>
            <w:shd w:val="clear" w:color="auto" w:fill="auto"/>
            <w:noWrap/>
            <w:vAlign w:val="center"/>
            <w:hideMark/>
          </w:tcPr>
          <w:p w14:paraId="0841DBC5" w14:textId="599FF86A" w:rsidR="005B7B63" w:rsidRPr="0029544B" w:rsidRDefault="005B7B63" w:rsidP="005B7B63">
            <w:pPr>
              <w:spacing w:line="240" w:lineRule="auto"/>
              <w:jc w:val="right"/>
              <w:rPr>
                <w:rFonts w:cs="Arial"/>
                <w:color w:val="000000"/>
                <w:sz w:val="16"/>
                <w:szCs w:val="16"/>
              </w:rPr>
            </w:pPr>
            <w:r>
              <w:rPr>
                <w:rFonts w:cs="Arial"/>
                <w:color w:val="000000"/>
                <w:sz w:val="16"/>
                <w:szCs w:val="16"/>
              </w:rPr>
              <w:t>0,1116</w:t>
            </w:r>
          </w:p>
        </w:tc>
        <w:tc>
          <w:tcPr>
            <w:tcW w:w="754" w:type="dxa"/>
            <w:shd w:val="clear" w:color="auto" w:fill="auto"/>
            <w:noWrap/>
            <w:vAlign w:val="center"/>
            <w:hideMark/>
          </w:tcPr>
          <w:p w14:paraId="6198BC47" w14:textId="3B7FD0D9" w:rsidR="005B7B63" w:rsidRPr="0029544B" w:rsidRDefault="005B7B63" w:rsidP="005B7B63">
            <w:pPr>
              <w:spacing w:line="240" w:lineRule="auto"/>
              <w:jc w:val="right"/>
              <w:rPr>
                <w:rFonts w:cs="Arial"/>
                <w:color w:val="000000"/>
                <w:sz w:val="16"/>
                <w:szCs w:val="16"/>
              </w:rPr>
            </w:pPr>
            <w:r>
              <w:rPr>
                <w:rFonts w:cs="Arial"/>
                <w:color w:val="000000"/>
                <w:sz w:val="16"/>
                <w:szCs w:val="16"/>
              </w:rPr>
              <w:t>1,6963</w:t>
            </w:r>
          </w:p>
        </w:tc>
      </w:tr>
      <w:tr w:rsidR="005B7B63" w:rsidRPr="00833271" w14:paraId="0C137D78" w14:textId="77777777" w:rsidTr="005B7B63">
        <w:trPr>
          <w:trHeight w:val="288"/>
        </w:trPr>
        <w:tc>
          <w:tcPr>
            <w:tcW w:w="775" w:type="dxa"/>
            <w:shd w:val="clear" w:color="auto" w:fill="auto"/>
            <w:noWrap/>
            <w:vAlign w:val="center"/>
            <w:hideMark/>
          </w:tcPr>
          <w:p w14:paraId="187FCBAE" w14:textId="3232BE5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79B58BFA" w14:textId="7738B3EB" w:rsidR="005B7B63" w:rsidRPr="0029544B" w:rsidRDefault="005B7B63" w:rsidP="005B7B63">
            <w:pPr>
              <w:spacing w:line="240" w:lineRule="auto"/>
              <w:jc w:val="right"/>
              <w:rPr>
                <w:rFonts w:cs="Arial"/>
                <w:color w:val="000000"/>
                <w:sz w:val="16"/>
                <w:szCs w:val="16"/>
              </w:rPr>
            </w:pPr>
            <w:r>
              <w:rPr>
                <w:rFonts w:cs="Arial"/>
                <w:color w:val="000000"/>
                <w:sz w:val="16"/>
                <w:szCs w:val="16"/>
              </w:rPr>
              <w:t>0,2174</w:t>
            </w:r>
          </w:p>
        </w:tc>
        <w:tc>
          <w:tcPr>
            <w:tcW w:w="755" w:type="dxa"/>
            <w:shd w:val="clear" w:color="auto" w:fill="auto"/>
            <w:noWrap/>
            <w:vAlign w:val="center"/>
            <w:hideMark/>
          </w:tcPr>
          <w:p w14:paraId="44C7F7BF" w14:textId="24C7C9D4" w:rsidR="005B7B63" w:rsidRPr="0029544B" w:rsidRDefault="005B7B63" w:rsidP="005B7B63">
            <w:pPr>
              <w:spacing w:line="240" w:lineRule="auto"/>
              <w:jc w:val="right"/>
              <w:rPr>
                <w:rFonts w:cs="Arial"/>
                <w:color w:val="000000"/>
                <w:sz w:val="16"/>
                <w:szCs w:val="16"/>
              </w:rPr>
            </w:pPr>
            <w:r>
              <w:rPr>
                <w:rFonts w:cs="Arial"/>
                <w:color w:val="000000"/>
                <w:sz w:val="16"/>
                <w:szCs w:val="16"/>
              </w:rPr>
              <w:t>1,0408</w:t>
            </w:r>
          </w:p>
        </w:tc>
        <w:tc>
          <w:tcPr>
            <w:tcW w:w="755" w:type="dxa"/>
            <w:shd w:val="clear" w:color="auto" w:fill="auto"/>
            <w:noWrap/>
            <w:vAlign w:val="center"/>
            <w:hideMark/>
          </w:tcPr>
          <w:p w14:paraId="46783307" w14:textId="6EE85372" w:rsidR="005B7B63" w:rsidRPr="0029544B" w:rsidRDefault="005B7B63" w:rsidP="005B7B63">
            <w:pPr>
              <w:spacing w:line="240" w:lineRule="auto"/>
              <w:jc w:val="right"/>
              <w:rPr>
                <w:rFonts w:cs="Arial"/>
                <w:color w:val="000000"/>
                <w:sz w:val="16"/>
                <w:szCs w:val="16"/>
              </w:rPr>
            </w:pPr>
            <w:r>
              <w:rPr>
                <w:rFonts w:cs="Arial"/>
                <w:color w:val="000000"/>
                <w:sz w:val="16"/>
                <w:szCs w:val="16"/>
              </w:rPr>
              <w:t>0,7228</w:t>
            </w:r>
          </w:p>
        </w:tc>
        <w:tc>
          <w:tcPr>
            <w:tcW w:w="754" w:type="dxa"/>
            <w:shd w:val="clear" w:color="auto" w:fill="auto"/>
            <w:noWrap/>
            <w:vAlign w:val="center"/>
            <w:hideMark/>
          </w:tcPr>
          <w:p w14:paraId="0C4A68D1" w14:textId="72816F7C" w:rsidR="005B7B63" w:rsidRPr="0029544B" w:rsidRDefault="005B7B63" w:rsidP="005B7B63">
            <w:pPr>
              <w:spacing w:line="240" w:lineRule="auto"/>
              <w:jc w:val="right"/>
              <w:rPr>
                <w:rFonts w:cs="Arial"/>
                <w:color w:val="000000"/>
                <w:sz w:val="16"/>
                <w:szCs w:val="16"/>
              </w:rPr>
            </w:pPr>
            <w:r>
              <w:rPr>
                <w:rFonts w:cs="Arial"/>
                <w:color w:val="000000"/>
                <w:sz w:val="16"/>
                <w:szCs w:val="16"/>
              </w:rPr>
              <w:t>0,5809</w:t>
            </w:r>
          </w:p>
        </w:tc>
        <w:tc>
          <w:tcPr>
            <w:tcW w:w="754" w:type="dxa"/>
            <w:shd w:val="clear" w:color="auto" w:fill="auto"/>
            <w:noWrap/>
            <w:vAlign w:val="center"/>
            <w:hideMark/>
          </w:tcPr>
          <w:p w14:paraId="1DA3C22A" w14:textId="6CA857EC" w:rsidR="005B7B63" w:rsidRPr="0029544B" w:rsidRDefault="005B7B63" w:rsidP="005B7B63">
            <w:pPr>
              <w:spacing w:line="240" w:lineRule="auto"/>
              <w:jc w:val="right"/>
              <w:rPr>
                <w:rFonts w:cs="Arial"/>
                <w:color w:val="000000"/>
                <w:sz w:val="16"/>
                <w:szCs w:val="16"/>
              </w:rPr>
            </w:pPr>
            <w:r>
              <w:rPr>
                <w:rFonts w:cs="Arial"/>
                <w:color w:val="000000"/>
                <w:sz w:val="16"/>
                <w:szCs w:val="16"/>
              </w:rPr>
              <w:t>0,4028</w:t>
            </w:r>
          </w:p>
        </w:tc>
        <w:tc>
          <w:tcPr>
            <w:tcW w:w="754" w:type="dxa"/>
            <w:shd w:val="clear" w:color="auto" w:fill="auto"/>
            <w:noWrap/>
            <w:vAlign w:val="center"/>
            <w:hideMark/>
          </w:tcPr>
          <w:p w14:paraId="2E5C8D7D" w14:textId="2B39FE09" w:rsidR="005B7B63" w:rsidRPr="0029544B" w:rsidRDefault="005B7B63" w:rsidP="005B7B63">
            <w:pPr>
              <w:spacing w:line="240" w:lineRule="auto"/>
              <w:jc w:val="right"/>
              <w:rPr>
                <w:rFonts w:cs="Arial"/>
                <w:color w:val="000000"/>
                <w:sz w:val="16"/>
                <w:szCs w:val="16"/>
              </w:rPr>
            </w:pPr>
            <w:r>
              <w:rPr>
                <w:rFonts w:cs="Arial"/>
                <w:color w:val="000000"/>
                <w:sz w:val="16"/>
                <w:szCs w:val="16"/>
              </w:rPr>
              <w:t>0,1123</w:t>
            </w:r>
          </w:p>
        </w:tc>
        <w:tc>
          <w:tcPr>
            <w:tcW w:w="754" w:type="dxa"/>
            <w:shd w:val="clear" w:color="auto" w:fill="auto"/>
            <w:noWrap/>
            <w:vAlign w:val="center"/>
            <w:hideMark/>
          </w:tcPr>
          <w:p w14:paraId="2FACD226" w14:textId="4D2AA0BB" w:rsidR="005B7B63" w:rsidRPr="0029544B" w:rsidRDefault="005B7B63" w:rsidP="005B7B63">
            <w:pPr>
              <w:spacing w:line="240" w:lineRule="auto"/>
              <w:jc w:val="right"/>
              <w:rPr>
                <w:rFonts w:cs="Arial"/>
                <w:color w:val="000000"/>
                <w:sz w:val="16"/>
                <w:szCs w:val="16"/>
              </w:rPr>
            </w:pPr>
            <w:r>
              <w:rPr>
                <w:rFonts w:cs="Arial"/>
                <w:color w:val="000000"/>
                <w:sz w:val="16"/>
                <w:szCs w:val="16"/>
              </w:rPr>
              <w:t>1,9804</w:t>
            </w:r>
          </w:p>
        </w:tc>
        <w:tc>
          <w:tcPr>
            <w:tcW w:w="754" w:type="dxa"/>
            <w:shd w:val="clear" w:color="auto" w:fill="auto"/>
            <w:noWrap/>
            <w:vAlign w:val="center"/>
            <w:hideMark/>
          </w:tcPr>
          <w:p w14:paraId="1406B833" w14:textId="7BD43CA5" w:rsidR="005B7B63" w:rsidRPr="0029544B" w:rsidRDefault="005B7B63" w:rsidP="005B7B63">
            <w:pPr>
              <w:spacing w:line="240" w:lineRule="auto"/>
              <w:jc w:val="right"/>
              <w:rPr>
                <w:rFonts w:cs="Arial"/>
                <w:color w:val="000000"/>
                <w:sz w:val="16"/>
                <w:szCs w:val="16"/>
              </w:rPr>
            </w:pPr>
            <w:r>
              <w:rPr>
                <w:rFonts w:cs="Arial"/>
                <w:color w:val="000000"/>
                <w:sz w:val="16"/>
                <w:szCs w:val="16"/>
              </w:rPr>
              <w:t>1,6097</w:t>
            </w:r>
          </w:p>
        </w:tc>
        <w:tc>
          <w:tcPr>
            <w:tcW w:w="754" w:type="dxa"/>
            <w:shd w:val="clear" w:color="auto" w:fill="auto"/>
            <w:noWrap/>
            <w:vAlign w:val="center"/>
            <w:hideMark/>
          </w:tcPr>
          <w:p w14:paraId="60D53F70" w14:textId="400A02E9" w:rsidR="005B7B63" w:rsidRPr="0029544B" w:rsidRDefault="005B7B63" w:rsidP="005B7B63">
            <w:pPr>
              <w:spacing w:line="240" w:lineRule="auto"/>
              <w:jc w:val="right"/>
              <w:rPr>
                <w:rFonts w:cs="Arial"/>
                <w:color w:val="000000"/>
                <w:sz w:val="16"/>
                <w:szCs w:val="16"/>
              </w:rPr>
            </w:pPr>
            <w:r>
              <w:rPr>
                <w:rFonts w:cs="Arial"/>
                <w:color w:val="000000"/>
                <w:sz w:val="16"/>
                <w:szCs w:val="16"/>
              </w:rPr>
              <w:t>0,1765</w:t>
            </w:r>
          </w:p>
        </w:tc>
        <w:tc>
          <w:tcPr>
            <w:tcW w:w="754" w:type="dxa"/>
            <w:shd w:val="clear" w:color="auto" w:fill="auto"/>
            <w:noWrap/>
            <w:vAlign w:val="center"/>
            <w:hideMark/>
          </w:tcPr>
          <w:p w14:paraId="6FEF8D64" w14:textId="3D993931" w:rsidR="005B7B63" w:rsidRPr="0029544B" w:rsidRDefault="005B7B63" w:rsidP="005B7B63">
            <w:pPr>
              <w:spacing w:line="240" w:lineRule="auto"/>
              <w:jc w:val="right"/>
              <w:rPr>
                <w:rFonts w:cs="Arial"/>
                <w:color w:val="000000"/>
                <w:sz w:val="16"/>
                <w:szCs w:val="16"/>
              </w:rPr>
            </w:pPr>
            <w:r>
              <w:rPr>
                <w:rFonts w:cs="Arial"/>
                <w:color w:val="000000"/>
                <w:sz w:val="16"/>
                <w:szCs w:val="16"/>
              </w:rPr>
              <w:t>0,4847</w:t>
            </w:r>
          </w:p>
        </w:tc>
        <w:tc>
          <w:tcPr>
            <w:tcW w:w="754" w:type="dxa"/>
            <w:shd w:val="clear" w:color="auto" w:fill="auto"/>
            <w:noWrap/>
            <w:vAlign w:val="center"/>
            <w:hideMark/>
          </w:tcPr>
          <w:p w14:paraId="54103022" w14:textId="72CDE2A3" w:rsidR="005B7B63" w:rsidRPr="0029544B" w:rsidRDefault="005B7B63" w:rsidP="005B7B63">
            <w:pPr>
              <w:spacing w:line="240" w:lineRule="auto"/>
              <w:jc w:val="right"/>
              <w:rPr>
                <w:rFonts w:cs="Arial"/>
                <w:color w:val="000000"/>
                <w:sz w:val="16"/>
                <w:szCs w:val="16"/>
              </w:rPr>
            </w:pPr>
            <w:r>
              <w:rPr>
                <w:rFonts w:cs="Arial"/>
                <w:color w:val="000000"/>
                <w:sz w:val="16"/>
                <w:szCs w:val="16"/>
              </w:rPr>
              <w:t>0,1247</w:t>
            </w:r>
          </w:p>
        </w:tc>
      </w:tr>
      <w:tr w:rsidR="005B7B63" w:rsidRPr="00833271" w14:paraId="2A7E4C6B" w14:textId="77777777" w:rsidTr="005B7B63">
        <w:trPr>
          <w:trHeight w:val="288"/>
        </w:trPr>
        <w:tc>
          <w:tcPr>
            <w:tcW w:w="775" w:type="dxa"/>
            <w:shd w:val="clear" w:color="auto" w:fill="auto"/>
            <w:noWrap/>
            <w:vAlign w:val="center"/>
            <w:hideMark/>
          </w:tcPr>
          <w:p w14:paraId="62C11465" w14:textId="33F688A5"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2438628D" w14:textId="461394D3" w:rsidR="005B7B63" w:rsidRPr="0029544B" w:rsidRDefault="005B7B63" w:rsidP="005B7B63">
            <w:pPr>
              <w:spacing w:line="240" w:lineRule="auto"/>
              <w:jc w:val="right"/>
              <w:rPr>
                <w:rFonts w:cs="Arial"/>
                <w:color w:val="000000"/>
                <w:sz w:val="16"/>
                <w:szCs w:val="16"/>
              </w:rPr>
            </w:pPr>
            <w:r>
              <w:rPr>
                <w:rFonts w:cs="Arial"/>
                <w:color w:val="000000"/>
                <w:sz w:val="16"/>
                <w:szCs w:val="16"/>
              </w:rPr>
              <w:t>0,0113</w:t>
            </w:r>
          </w:p>
        </w:tc>
        <w:tc>
          <w:tcPr>
            <w:tcW w:w="755" w:type="dxa"/>
            <w:shd w:val="clear" w:color="auto" w:fill="auto"/>
            <w:noWrap/>
            <w:vAlign w:val="center"/>
            <w:hideMark/>
          </w:tcPr>
          <w:p w14:paraId="2229785E" w14:textId="7944A4BF"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2BFB6A05" w14:textId="6359E1B1" w:rsidR="005B7B63" w:rsidRPr="0029544B" w:rsidRDefault="005B7B63" w:rsidP="005B7B63">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671EFA4F" w14:textId="0F038096" w:rsidR="005B7B63" w:rsidRPr="0029544B" w:rsidRDefault="005B7B63" w:rsidP="005B7B63">
            <w:pPr>
              <w:spacing w:line="240" w:lineRule="auto"/>
              <w:jc w:val="right"/>
              <w:rPr>
                <w:rFonts w:cs="Arial"/>
                <w:color w:val="000000"/>
                <w:sz w:val="16"/>
                <w:szCs w:val="16"/>
              </w:rPr>
            </w:pPr>
            <w:r>
              <w:rPr>
                <w:rFonts w:cs="Arial"/>
                <w:color w:val="000000"/>
                <w:sz w:val="16"/>
                <w:szCs w:val="16"/>
              </w:rPr>
              <w:t>0,7240</w:t>
            </w:r>
          </w:p>
        </w:tc>
        <w:tc>
          <w:tcPr>
            <w:tcW w:w="754" w:type="dxa"/>
            <w:shd w:val="clear" w:color="auto" w:fill="auto"/>
            <w:noWrap/>
            <w:vAlign w:val="center"/>
            <w:hideMark/>
          </w:tcPr>
          <w:p w14:paraId="2A75A741" w14:textId="0F796E2C"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7E9E3A6E" w14:textId="2FBE5BC9" w:rsidR="005B7B63" w:rsidRPr="0029544B" w:rsidRDefault="005B7B63" w:rsidP="005B7B63">
            <w:pPr>
              <w:spacing w:line="240" w:lineRule="auto"/>
              <w:jc w:val="right"/>
              <w:rPr>
                <w:rFonts w:cs="Arial"/>
                <w:color w:val="000000"/>
                <w:sz w:val="16"/>
                <w:szCs w:val="16"/>
              </w:rPr>
            </w:pPr>
            <w:r>
              <w:rPr>
                <w:rFonts w:cs="Arial"/>
                <w:color w:val="000000"/>
                <w:sz w:val="16"/>
                <w:szCs w:val="16"/>
              </w:rPr>
              <w:t>0,0004</w:t>
            </w:r>
          </w:p>
        </w:tc>
        <w:tc>
          <w:tcPr>
            <w:tcW w:w="754" w:type="dxa"/>
            <w:shd w:val="clear" w:color="auto" w:fill="auto"/>
            <w:noWrap/>
            <w:vAlign w:val="center"/>
            <w:hideMark/>
          </w:tcPr>
          <w:p w14:paraId="17349BA7" w14:textId="44F677D4" w:rsidR="005B7B63" w:rsidRPr="0029544B" w:rsidRDefault="005B7B63" w:rsidP="005B7B63">
            <w:pPr>
              <w:spacing w:line="240" w:lineRule="auto"/>
              <w:jc w:val="right"/>
              <w:rPr>
                <w:rFonts w:cs="Arial"/>
                <w:color w:val="000000"/>
                <w:sz w:val="16"/>
                <w:szCs w:val="16"/>
              </w:rPr>
            </w:pPr>
            <w:r>
              <w:rPr>
                <w:rFonts w:cs="Arial"/>
                <w:color w:val="000000"/>
                <w:sz w:val="16"/>
                <w:szCs w:val="16"/>
              </w:rPr>
              <w:t>0,2558</w:t>
            </w:r>
          </w:p>
        </w:tc>
        <w:tc>
          <w:tcPr>
            <w:tcW w:w="754" w:type="dxa"/>
            <w:shd w:val="clear" w:color="auto" w:fill="auto"/>
            <w:noWrap/>
            <w:vAlign w:val="center"/>
            <w:hideMark/>
          </w:tcPr>
          <w:p w14:paraId="58441BBA" w14:textId="7C556DD3" w:rsidR="005B7B63" w:rsidRPr="0029544B" w:rsidRDefault="005B7B63" w:rsidP="005B7B63">
            <w:pPr>
              <w:spacing w:line="240" w:lineRule="auto"/>
              <w:jc w:val="right"/>
              <w:rPr>
                <w:rFonts w:cs="Arial"/>
                <w:color w:val="000000"/>
                <w:sz w:val="16"/>
                <w:szCs w:val="16"/>
              </w:rPr>
            </w:pPr>
            <w:r>
              <w:rPr>
                <w:rFonts w:cs="Arial"/>
                <w:color w:val="000000"/>
                <w:sz w:val="16"/>
                <w:szCs w:val="16"/>
              </w:rPr>
              <w:t>0,0380</w:t>
            </w:r>
          </w:p>
        </w:tc>
        <w:tc>
          <w:tcPr>
            <w:tcW w:w="754" w:type="dxa"/>
            <w:shd w:val="clear" w:color="auto" w:fill="auto"/>
            <w:noWrap/>
            <w:vAlign w:val="center"/>
            <w:hideMark/>
          </w:tcPr>
          <w:p w14:paraId="47E8820A" w14:textId="1CF8432B" w:rsidR="005B7B63" w:rsidRPr="0029544B" w:rsidRDefault="005B7B63" w:rsidP="005B7B63">
            <w:pPr>
              <w:spacing w:line="240" w:lineRule="auto"/>
              <w:jc w:val="right"/>
              <w:rPr>
                <w:rFonts w:cs="Arial"/>
                <w:color w:val="000000"/>
                <w:sz w:val="16"/>
                <w:szCs w:val="16"/>
              </w:rPr>
            </w:pPr>
            <w:r>
              <w:rPr>
                <w:rFonts w:cs="Arial"/>
                <w:color w:val="000000"/>
                <w:sz w:val="16"/>
                <w:szCs w:val="16"/>
              </w:rPr>
              <w:t>0,1651</w:t>
            </w:r>
          </w:p>
        </w:tc>
        <w:tc>
          <w:tcPr>
            <w:tcW w:w="754" w:type="dxa"/>
            <w:shd w:val="clear" w:color="auto" w:fill="auto"/>
            <w:noWrap/>
            <w:vAlign w:val="center"/>
            <w:hideMark/>
          </w:tcPr>
          <w:p w14:paraId="3DD1A0CF" w14:textId="4FC98707" w:rsidR="005B7B63" w:rsidRPr="0029544B" w:rsidRDefault="005B7B63" w:rsidP="005B7B63">
            <w:pPr>
              <w:spacing w:line="240" w:lineRule="auto"/>
              <w:jc w:val="right"/>
              <w:rPr>
                <w:rFonts w:cs="Arial"/>
                <w:color w:val="000000"/>
                <w:sz w:val="16"/>
                <w:szCs w:val="16"/>
              </w:rPr>
            </w:pPr>
            <w:r>
              <w:rPr>
                <w:rFonts w:cs="Arial"/>
                <w:color w:val="000000"/>
                <w:sz w:val="16"/>
                <w:szCs w:val="16"/>
              </w:rPr>
              <w:t>0,4256</w:t>
            </w:r>
          </w:p>
        </w:tc>
        <w:tc>
          <w:tcPr>
            <w:tcW w:w="754" w:type="dxa"/>
            <w:shd w:val="clear" w:color="auto" w:fill="auto"/>
            <w:noWrap/>
            <w:vAlign w:val="center"/>
            <w:hideMark/>
          </w:tcPr>
          <w:p w14:paraId="2E13039C" w14:textId="25E191E5" w:rsidR="005B7B63" w:rsidRPr="0029544B" w:rsidRDefault="005B7B63" w:rsidP="005B7B63">
            <w:pPr>
              <w:spacing w:line="240" w:lineRule="auto"/>
              <w:jc w:val="right"/>
              <w:rPr>
                <w:rFonts w:cs="Arial"/>
                <w:color w:val="000000"/>
                <w:sz w:val="16"/>
                <w:szCs w:val="16"/>
              </w:rPr>
            </w:pPr>
            <w:r>
              <w:rPr>
                <w:rFonts w:cs="Arial"/>
                <w:color w:val="000000"/>
                <w:sz w:val="16"/>
                <w:szCs w:val="16"/>
              </w:rPr>
              <w:t>0,0076</w:t>
            </w:r>
          </w:p>
        </w:tc>
      </w:tr>
      <w:tr w:rsidR="005B7B63" w:rsidRPr="00833271" w14:paraId="2638D59A" w14:textId="77777777" w:rsidTr="005B7B63">
        <w:trPr>
          <w:trHeight w:val="288"/>
        </w:trPr>
        <w:tc>
          <w:tcPr>
            <w:tcW w:w="775" w:type="dxa"/>
            <w:shd w:val="clear" w:color="auto" w:fill="auto"/>
            <w:noWrap/>
            <w:vAlign w:val="center"/>
            <w:hideMark/>
          </w:tcPr>
          <w:p w14:paraId="4A46690E" w14:textId="2C45E95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0A39232B" w14:textId="70B4C856" w:rsidR="005B7B63" w:rsidRPr="0029544B" w:rsidRDefault="005B7B63" w:rsidP="005B7B63">
            <w:pPr>
              <w:spacing w:line="240" w:lineRule="auto"/>
              <w:jc w:val="right"/>
              <w:rPr>
                <w:rFonts w:cs="Arial"/>
                <w:color w:val="000000"/>
                <w:sz w:val="16"/>
                <w:szCs w:val="16"/>
              </w:rPr>
            </w:pPr>
            <w:r>
              <w:rPr>
                <w:rFonts w:cs="Arial"/>
                <w:color w:val="000000"/>
                <w:sz w:val="16"/>
                <w:szCs w:val="16"/>
              </w:rPr>
              <w:t>0,0266</w:t>
            </w:r>
          </w:p>
        </w:tc>
        <w:tc>
          <w:tcPr>
            <w:tcW w:w="755" w:type="dxa"/>
            <w:shd w:val="clear" w:color="auto" w:fill="auto"/>
            <w:noWrap/>
            <w:vAlign w:val="center"/>
            <w:hideMark/>
          </w:tcPr>
          <w:p w14:paraId="4D06DD5F" w14:textId="766C21C7" w:rsidR="005B7B63" w:rsidRPr="0029544B" w:rsidRDefault="005B7B63" w:rsidP="005B7B63">
            <w:pPr>
              <w:spacing w:line="240" w:lineRule="auto"/>
              <w:jc w:val="right"/>
              <w:rPr>
                <w:rFonts w:cs="Arial"/>
                <w:color w:val="000000"/>
                <w:sz w:val="16"/>
                <w:szCs w:val="16"/>
              </w:rPr>
            </w:pPr>
            <w:r>
              <w:rPr>
                <w:rFonts w:cs="Arial"/>
                <w:color w:val="000000"/>
                <w:sz w:val="16"/>
                <w:szCs w:val="16"/>
              </w:rPr>
              <w:t>0,3518</w:t>
            </w:r>
          </w:p>
        </w:tc>
        <w:tc>
          <w:tcPr>
            <w:tcW w:w="755" w:type="dxa"/>
            <w:shd w:val="clear" w:color="auto" w:fill="auto"/>
            <w:noWrap/>
            <w:vAlign w:val="center"/>
            <w:hideMark/>
          </w:tcPr>
          <w:p w14:paraId="1B675A8F" w14:textId="44731D92" w:rsidR="005B7B63" w:rsidRPr="0029544B" w:rsidRDefault="005B7B63" w:rsidP="005B7B63">
            <w:pPr>
              <w:spacing w:line="240" w:lineRule="auto"/>
              <w:jc w:val="right"/>
              <w:rPr>
                <w:rFonts w:cs="Arial"/>
                <w:color w:val="000000"/>
                <w:sz w:val="16"/>
                <w:szCs w:val="16"/>
              </w:rPr>
            </w:pPr>
            <w:r>
              <w:rPr>
                <w:rFonts w:cs="Arial"/>
                <w:color w:val="000000"/>
                <w:sz w:val="16"/>
                <w:szCs w:val="16"/>
              </w:rPr>
              <w:t>0,0561</w:t>
            </w:r>
          </w:p>
        </w:tc>
        <w:tc>
          <w:tcPr>
            <w:tcW w:w="754" w:type="dxa"/>
            <w:shd w:val="clear" w:color="auto" w:fill="auto"/>
            <w:noWrap/>
            <w:vAlign w:val="center"/>
            <w:hideMark/>
          </w:tcPr>
          <w:p w14:paraId="6709D9A4" w14:textId="79B79CFD" w:rsidR="005B7B63" w:rsidRPr="0029544B" w:rsidRDefault="005B7B63" w:rsidP="005B7B63">
            <w:pPr>
              <w:spacing w:line="240" w:lineRule="auto"/>
              <w:jc w:val="right"/>
              <w:rPr>
                <w:rFonts w:cs="Arial"/>
                <w:color w:val="000000"/>
                <w:sz w:val="16"/>
                <w:szCs w:val="16"/>
              </w:rPr>
            </w:pPr>
            <w:r>
              <w:rPr>
                <w:rFonts w:cs="Arial"/>
                <w:color w:val="000000"/>
                <w:sz w:val="16"/>
                <w:szCs w:val="16"/>
              </w:rPr>
              <w:t>0,1688</w:t>
            </w:r>
          </w:p>
        </w:tc>
        <w:tc>
          <w:tcPr>
            <w:tcW w:w="754" w:type="dxa"/>
            <w:shd w:val="clear" w:color="auto" w:fill="auto"/>
            <w:noWrap/>
            <w:vAlign w:val="center"/>
            <w:hideMark/>
          </w:tcPr>
          <w:p w14:paraId="7FEF6388" w14:textId="0D121A30" w:rsidR="005B7B63" w:rsidRPr="0029544B" w:rsidRDefault="005B7B63" w:rsidP="005B7B63">
            <w:pPr>
              <w:spacing w:line="240" w:lineRule="auto"/>
              <w:jc w:val="right"/>
              <w:rPr>
                <w:rFonts w:cs="Arial"/>
                <w:color w:val="000000"/>
                <w:sz w:val="16"/>
                <w:szCs w:val="16"/>
              </w:rPr>
            </w:pPr>
            <w:r>
              <w:rPr>
                <w:rFonts w:cs="Arial"/>
                <w:color w:val="000000"/>
                <w:sz w:val="16"/>
                <w:szCs w:val="16"/>
              </w:rPr>
              <w:t>0,1128</w:t>
            </w:r>
          </w:p>
        </w:tc>
        <w:tc>
          <w:tcPr>
            <w:tcW w:w="754" w:type="dxa"/>
            <w:shd w:val="clear" w:color="auto" w:fill="auto"/>
            <w:noWrap/>
            <w:vAlign w:val="center"/>
            <w:hideMark/>
          </w:tcPr>
          <w:p w14:paraId="1DCA5B62" w14:textId="6B3445FB" w:rsidR="005B7B63" w:rsidRPr="0029544B" w:rsidRDefault="005B7B63" w:rsidP="005B7B63">
            <w:pPr>
              <w:spacing w:line="240" w:lineRule="auto"/>
              <w:jc w:val="right"/>
              <w:rPr>
                <w:rFonts w:cs="Arial"/>
                <w:color w:val="000000"/>
                <w:sz w:val="16"/>
                <w:szCs w:val="16"/>
              </w:rPr>
            </w:pPr>
            <w:r>
              <w:rPr>
                <w:rFonts w:cs="Arial"/>
                <w:color w:val="000000"/>
                <w:sz w:val="16"/>
                <w:szCs w:val="16"/>
              </w:rPr>
              <w:t>0,0459</w:t>
            </w:r>
          </w:p>
        </w:tc>
        <w:tc>
          <w:tcPr>
            <w:tcW w:w="754" w:type="dxa"/>
            <w:shd w:val="clear" w:color="auto" w:fill="auto"/>
            <w:noWrap/>
            <w:vAlign w:val="center"/>
            <w:hideMark/>
          </w:tcPr>
          <w:p w14:paraId="7720858E" w14:textId="3A49E5DC" w:rsidR="005B7B63" w:rsidRPr="0029544B" w:rsidRDefault="005B7B63" w:rsidP="005B7B63">
            <w:pPr>
              <w:spacing w:line="240" w:lineRule="auto"/>
              <w:jc w:val="right"/>
              <w:rPr>
                <w:rFonts w:cs="Arial"/>
                <w:color w:val="000000"/>
                <w:sz w:val="16"/>
                <w:szCs w:val="16"/>
              </w:rPr>
            </w:pPr>
            <w:r>
              <w:rPr>
                <w:rFonts w:cs="Arial"/>
                <w:color w:val="000000"/>
                <w:sz w:val="16"/>
                <w:szCs w:val="16"/>
              </w:rPr>
              <w:t>0,0941</w:t>
            </w:r>
          </w:p>
        </w:tc>
        <w:tc>
          <w:tcPr>
            <w:tcW w:w="754" w:type="dxa"/>
            <w:shd w:val="clear" w:color="auto" w:fill="auto"/>
            <w:noWrap/>
            <w:vAlign w:val="center"/>
            <w:hideMark/>
          </w:tcPr>
          <w:p w14:paraId="35B09950" w14:textId="71728C78" w:rsidR="005B7B63" w:rsidRPr="0029544B" w:rsidRDefault="005B7B63" w:rsidP="005B7B63">
            <w:pPr>
              <w:spacing w:line="240" w:lineRule="auto"/>
              <w:jc w:val="right"/>
              <w:rPr>
                <w:rFonts w:cs="Arial"/>
                <w:color w:val="000000"/>
                <w:sz w:val="16"/>
                <w:szCs w:val="16"/>
              </w:rPr>
            </w:pPr>
            <w:r>
              <w:rPr>
                <w:rFonts w:cs="Arial"/>
                <w:color w:val="000000"/>
                <w:sz w:val="16"/>
                <w:szCs w:val="16"/>
              </w:rPr>
              <w:t>0,2890</w:t>
            </w:r>
          </w:p>
        </w:tc>
        <w:tc>
          <w:tcPr>
            <w:tcW w:w="754" w:type="dxa"/>
            <w:shd w:val="clear" w:color="auto" w:fill="auto"/>
            <w:noWrap/>
            <w:vAlign w:val="center"/>
            <w:hideMark/>
          </w:tcPr>
          <w:p w14:paraId="52F66E4C" w14:textId="2805D2C1" w:rsidR="005B7B63" w:rsidRPr="0029544B" w:rsidRDefault="005B7B63" w:rsidP="005B7B63">
            <w:pPr>
              <w:spacing w:line="240" w:lineRule="auto"/>
              <w:jc w:val="right"/>
              <w:rPr>
                <w:rFonts w:cs="Arial"/>
                <w:color w:val="000000"/>
                <w:sz w:val="16"/>
                <w:szCs w:val="16"/>
              </w:rPr>
            </w:pPr>
            <w:r>
              <w:rPr>
                <w:rFonts w:cs="Arial"/>
                <w:color w:val="000000"/>
                <w:sz w:val="16"/>
                <w:szCs w:val="16"/>
              </w:rPr>
              <w:t>0,4210</w:t>
            </w:r>
          </w:p>
        </w:tc>
        <w:tc>
          <w:tcPr>
            <w:tcW w:w="754" w:type="dxa"/>
            <w:shd w:val="clear" w:color="auto" w:fill="auto"/>
            <w:noWrap/>
            <w:vAlign w:val="center"/>
            <w:hideMark/>
          </w:tcPr>
          <w:p w14:paraId="52F24A73" w14:textId="1334F572" w:rsidR="005B7B63" w:rsidRPr="0029544B" w:rsidRDefault="005B7B63" w:rsidP="005B7B63">
            <w:pPr>
              <w:spacing w:line="240" w:lineRule="auto"/>
              <w:jc w:val="right"/>
              <w:rPr>
                <w:rFonts w:cs="Arial"/>
                <w:color w:val="000000"/>
                <w:sz w:val="16"/>
                <w:szCs w:val="16"/>
              </w:rPr>
            </w:pPr>
            <w:r>
              <w:rPr>
                <w:rFonts w:cs="Arial"/>
                <w:color w:val="000000"/>
                <w:sz w:val="16"/>
                <w:szCs w:val="16"/>
              </w:rPr>
              <w:t>0,0627</w:t>
            </w:r>
          </w:p>
        </w:tc>
        <w:tc>
          <w:tcPr>
            <w:tcW w:w="754" w:type="dxa"/>
            <w:shd w:val="clear" w:color="auto" w:fill="auto"/>
            <w:noWrap/>
            <w:vAlign w:val="center"/>
            <w:hideMark/>
          </w:tcPr>
          <w:p w14:paraId="341F0CBF" w14:textId="59B2F22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r>
      <w:tr w:rsidR="005B7B63" w:rsidRPr="00833271" w14:paraId="6E155C52" w14:textId="77777777" w:rsidTr="005B7B63">
        <w:trPr>
          <w:trHeight w:val="288"/>
        </w:trPr>
        <w:tc>
          <w:tcPr>
            <w:tcW w:w="775" w:type="dxa"/>
            <w:shd w:val="clear" w:color="auto" w:fill="auto"/>
            <w:noWrap/>
            <w:vAlign w:val="center"/>
            <w:hideMark/>
          </w:tcPr>
          <w:p w14:paraId="6D674318" w14:textId="2B8981A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2D85DADE" w14:textId="63816329" w:rsidR="005B7B63" w:rsidRPr="0029544B" w:rsidRDefault="005B7B63" w:rsidP="005B7B63">
            <w:pPr>
              <w:spacing w:line="240" w:lineRule="auto"/>
              <w:jc w:val="right"/>
              <w:rPr>
                <w:rFonts w:cs="Arial"/>
                <w:color w:val="000000"/>
                <w:sz w:val="16"/>
                <w:szCs w:val="16"/>
              </w:rPr>
            </w:pPr>
            <w:r>
              <w:rPr>
                <w:rFonts w:cs="Arial"/>
                <w:color w:val="000000"/>
                <w:sz w:val="16"/>
                <w:szCs w:val="16"/>
              </w:rPr>
              <w:t>0,1575</w:t>
            </w:r>
          </w:p>
        </w:tc>
        <w:tc>
          <w:tcPr>
            <w:tcW w:w="755" w:type="dxa"/>
            <w:shd w:val="clear" w:color="auto" w:fill="auto"/>
            <w:noWrap/>
            <w:vAlign w:val="center"/>
            <w:hideMark/>
          </w:tcPr>
          <w:p w14:paraId="032A46E7" w14:textId="4BB8022F" w:rsidR="005B7B63" w:rsidRPr="0029544B" w:rsidRDefault="005B7B63" w:rsidP="005B7B63">
            <w:pPr>
              <w:spacing w:line="240" w:lineRule="auto"/>
              <w:jc w:val="right"/>
              <w:rPr>
                <w:rFonts w:cs="Arial"/>
                <w:color w:val="000000"/>
                <w:sz w:val="16"/>
                <w:szCs w:val="16"/>
              </w:rPr>
            </w:pPr>
            <w:r>
              <w:rPr>
                <w:rFonts w:cs="Arial"/>
                <w:color w:val="000000"/>
                <w:sz w:val="16"/>
                <w:szCs w:val="16"/>
              </w:rPr>
              <w:t>0,3322</w:t>
            </w:r>
          </w:p>
        </w:tc>
        <w:tc>
          <w:tcPr>
            <w:tcW w:w="755" w:type="dxa"/>
            <w:shd w:val="clear" w:color="auto" w:fill="auto"/>
            <w:noWrap/>
            <w:vAlign w:val="center"/>
            <w:hideMark/>
          </w:tcPr>
          <w:p w14:paraId="07EEADA4" w14:textId="33152793"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4" w:type="dxa"/>
            <w:shd w:val="clear" w:color="auto" w:fill="auto"/>
            <w:noWrap/>
            <w:vAlign w:val="center"/>
            <w:hideMark/>
          </w:tcPr>
          <w:p w14:paraId="6A881603" w14:textId="73A319D1" w:rsidR="005B7B63" w:rsidRPr="0029544B" w:rsidRDefault="005B7B63" w:rsidP="005B7B63">
            <w:pPr>
              <w:spacing w:line="240" w:lineRule="auto"/>
              <w:jc w:val="right"/>
              <w:rPr>
                <w:rFonts w:cs="Arial"/>
                <w:color w:val="000000"/>
                <w:sz w:val="16"/>
                <w:szCs w:val="16"/>
              </w:rPr>
            </w:pPr>
            <w:r>
              <w:rPr>
                <w:rFonts w:cs="Arial"/>
                <w:color w:val="000000"/>
                <w:sz w:val="16"/>
                <w:szCs w:val="16"/>
              </w:rPr>
              <w:t>0,3212</w:t>
            </w:r>
          </w:p>
        </w:tc>
        <w:tc>
          <w:tcPr>
            <w:tcW w:w="754" w:type="dxa"/>
            <w:shd w:val="clear" w:color="auto" w:fill="auto"/>
            <w:noWrap/>
            <w:vAlign w:val="center"/>
            <w:hideMark/>
          </w:tcPr>
          <w:p w14:paraId="01C17316" w14:textId="6962742A" w:rsidR="005B7B63" w:rsidRPr="0029544B" w:rsidRDefault="005B7B63" w:rsidP="005B7B63">
            <w:pPr>
              <w:spacing w:line="240" w:lineRule="auto"/>
              <w:jc w:val="right"/>
              <w:rPr>
                <w:rFonts w:cs="Arial"/>
                <w:color w:val="000000"/>
                <w:sz w:val="16"/>
                <w:szCs w:val="16"/>
              </w:rPr>
            </w:pPr>
            <w:r>
              <w:rPr>
                <w:rFonts w:cs="Arial"/>
                <w:color w:val="000000"/>
                <w:sz w:val="16"/>
                <w:szCs w:val="16"/>
              </w:rPr>
              <w:t>0,6052</w:t>
            </w:r>
          </w:p>
        </w:tc>
        <w:tc>
          <w:tcPr>
            <w:tcW w:w="754" w:type="dxa"/>
            <w:shd w:val="clear" w:color="auto" w:fill="auto"/>
            <w:noWrap/>
            <w:vAlign w:val="center"/>
            <w:hideMark/>
          </w:tcPr>
          <w:p w14:paraId="7568BCCD" w14:textId="465F489E" w:rsidR="005B7B63" w:rsidRPr="0029544B" w:rsidRDefault="005B7B63" w:rsidP="005B7B63">
            <w:pPr>
              <w:spacing w:line="240" w:lineRule="auto"/>
              <w:jc w:val="right"/>
              <w:rPr>
                <w:rFonts w:cs="Arial"/>
                <w:color w:val="000000"/>
                <w:sz w:val="16"/>
                <w:szCs w:val="16"/>
              </w:rPr>
            </w:pPr>
            <w:r>
              <w:rPr>
                <w:rFonts w:cs="Arial"/>
                <w:color w:val="000000"/>
                <w:sz w:val="16"/>
                <w:szCs w:val="16"/>
              </w:rPr>
              <w:t>1,6699</w:t>
            </w:r>
          </w:p>
        </w:tc>
        <w:tc>
          <w:tcPr>
            <w:tcW w:w="754" w:type="dxa"/>
            <w:shd w:val="clear" w:color="auto" w:fill="auto"/>
            <w:noWrap/>
            <w:vAlign w:val="center"/>
            <w:hideMark/>
          </w:tcPr>
          <w:p w14:paraId="4E1FEBF3" w14:textId="37399352" w:rsidR="005B7B63" w:rsidRPr="0029544B" w:rsidRDefault="005B7B63" w:rsidP="005B7B63">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39ABB433" w14:textId="35AD7CC5" w:rsidR="005B7B63" w:rsidRPr="0029544B" w:rsidRDefault="005B7B63" w:rsidP="005B7B63">
            <w:pPr>
              <w:spacing w:line="240" w:lineRule="auto"/>
              <w:jc w:val="right"/>
              <w:rPr>
                <w:rFonts w:cs="Arial"/>
                <w:color w:val="000000"/>
                <w:sz w:val="16"/>
                <w:szCs w:val="16"/>
              </w:rPr>
            </w:pPr>
            <w:r>
              <w:rPr>
                <w:rFonts w:cs="Arial"/>
                <w:color w:val="000000"/>
                <w:sz w:val="16"/>
                <w:szCs w:val="16"/>
              </w:rPr>
              <w:t>0,0052</w:t>
            </w:r>
          </w:p>
        </w:tc>
        <w:tc>
          <w:tcPr>
            <w:tcW w:w="754" w:type="dxa"/>
            <w:shd w:val="clear" w:color="auto" w:fill="auto"/>
            <w:noWrap/>
            <w:vAlign w:val="center"/>
            <w:hideMark/>
          </w:tcPr>
          <w:p w14:paraId="0B2CEA16" w14:textId="7FBF5913" w:rsidR="005B7B63" w:rsidRPr="0029544B" w:rsidRDefault="005B7B63" w:rsidP="005B7B63">
            <w:pPr>
              <w:spacing w:line="240" w:lineRule="auto"/>
              <w:jc w:val="right"/>
              <w:rPr>
                <w:rFonts w:cs="Arial"/>
                <w:color w:val="000000"/>
                <w:sz w:val="16"/>
                <w:szCs w:val="16"/>
              </w:rPr>
            </w:pPr>
            <w:r>
              <w:rPr>
                <w:rFonts w:cs="Arial"/>
                <w:color w:val="000000"/>
                <w:sz w:val="16"/>
                <w:szCs w:val="16"/>
              </w:rPr>
              <w:t>0,4504</w:t>
            </w:r>
          </w:p>
        </w:tc>
        <w:tc>
          <w:tcPr>
            <w:tcW w:w="754" w:type="dxa"/>
            <w:shd w:val="clear" w:color="auto" w:fill="auto"/>
            <w:noWrap/>
            <w:vAlign w:val="center"/>
            <w:hideMark/>
          </w:tcPr>
          <w:p w14:paraId="551D1480" w14:textId="3FDB7782" w:rsidR="005B7B63" w:rsidRPr="0029544B" w:rsidRDefault="005B7B63" w:rsidP="005B7B63">
            <w:pPr>
              <w:spacing w:line="240" w:lineRule="auto"/>
              <w:jc w:val="right"/>
              <w:rPr>
                <w:rFonts w:cs="Arial"/>
                <w:color w:val="000000"/>
                <w:sz w:val="16"/>
                <w:szCs w:val="16"/>
              </w:rPr>
            </w:pPr>
            <w:r>
              <w:rPr>
                <w:rFonts w:cs="Arial"/>
                <w:color w:val="000000"/>
                <w:sz w:val="16"/>
                <w:szCs w:val="16"/>
              </w:rPr>
              <w:t>0,0767</w:t>
            </w:r>
          </w:p>
        </w:tc>
        <w:tc>
          <w:tcPr>
            <w:tcW w:w="754" w:type="dxa"/>
            <w:shd w:val="clear" w:color="auto" w:fill="auto"/>
            <w:noWrap/>
            <w:vAlign w:val="center"/>
            <w:hideMark/>
          </w:tcPr>
          <w:p w14:paraId="57A8496A" w14:textId="35CB6B85" w:rsidR="005B7B63" w:rsidRPr="0029544B" w:rsidRDefault="005B7B63" w:rsidP="005B7B63">
            <w:pPr>
              <w:spacing w:line="240" w:lineRule="auto"/>
              <w:jc w:val="right"/>
              <w:rPr>
                <w:rFonts w:cs="Arial"/>
                <w:color w:val="000000"/>
                <w:sz w:val="16"/>
                <w:szCs w:val="16"/>
              </w:rPr>
            </w:pPr>
            <w:r>
              <w:rPr>
                <w:rFonts w:cs="Arial"/>
                <w:color w:val="000000"/>
                <w:sz w:val="16"/>
                <w:szCs w:val="16"/>
              </w:rPr>
              <w:t>0,0334</w:t>
            </w:r>
          </w:p>
        </w:tc>
      </w:tr>
      <w:tr w:rsidR="005B7B63" w:rsidRPr="00833271" w14:paraId="79643004" w14:textId="77777777" w:rsidTr="005B7B63">
        <w:trPr>
          <w:trHeight w:val="288"/>
        </w:trPr>
        <w:tc>
          <w:tcPr>
            <w:tcW w:w="775" w:type="dxa"/>
            <w:shd w:val="clear" w:color="auto" w:fill="auto"/>
            <w:noWrap/>
            <w:vAlign w:val="center"/>
            <w:hideMark/>
          </w:tcPr>
          <w:p w14:paraId="44839672" w14:textId="18FFFFF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072F798C" w14:textId="13B1F796" w:rsidR="005B7B63" w:rsidRPr="0029544B" w:rsidRDefault="005B7B63" w:rsidP="005B7B63">
            <w:pPr>
              <w:spacing w:line="240" w:lineRule="auto"/>
              <w:jc w:val="right"/>
              <w:rPr>
                <w:rFonts w:cs="Arial"/>
                <w:color w:val="000000"/>
                <w:sz w:val="16"/>
                <w:szCs w:val="16"/>
              </w:rPr>
            </w:pPr>
            <w:r>
              <w:rPr>
                <w:rFonts w:cs="Arial"/>
                <w:color w:val="000000"/>
                <w:sz w:val="16"/>
                <w:szCs w:val="16"/>
              </w:rPr>
              <w:t>0,3486</w:t>
            </w:r>
          </w:p>
        </w:tc>
        <w:tc>
          <w:tcPr>
            <w:tcW w:w="755" w:type="dxa"/>
            <w:shd w:val="clear" w:color="auto" w:fill="auto"/>
            <w:noWrap/>
            <w:vAlign w:val="center"/>
            <w:hideMark/>
          </w:tcPr>
          <w:p w14:paraId="43569313" w14:textId="52A0850F" w:rsidR="005B7B63" w:rsidRPr="0029544B" w:rsidRDefault="005B7B63" w:rsidP="005B7B63">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hideMark/>
          </w:tcPr>
          <w:p w14:paraId="6B5527FA" w14:textId="4ADF666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c>
          <w:tcPr>
            <w:tcW w:w="754" w:type="dxa"/>
            <w:shd w:val="clear" w:color="auto" w:fill="auto"/>
            <w:noWrap/>
            <w:vAlign w:val="center"/>
            <w:hideMark/>
          </w:tcPr>
          <w:p w14:paraId="3CEB8720" w14:textId="0D57E547" w:rsidR="005B7B63" w:rsidRPr="0029544B" w:rsidRDefault="005B7B63" w:rsidP="005B7B63">
            <w:pPr>
              <w:spacing w:line="240" w:lineRule="auto"/>
              <w:jc w:val="right"/>
              <w:rPr>
                <w:rFonts w:cs="Arial"/>
                <w:color w:val="000000"/>
                <w:sz w:val="16"/>
                <w:szCs w:val="16"/>
              </w:rPr>
            </w:pPr>
            <w:r>
              <w:rPr>
                <w:rFonts w:cs="Arial"/>
                <w:color w:val="000000"/>
                <w:sz w:val="16"/>
                <w:szCs w:val="16"/>
              </w:rPr>
              <w:t>0,3495</w:t>
            </w:r>
          </w:p>
        </w:tc>
        <w:tc>
          <w:tcPr>
            <w:tcW w:w="754" w:type="dxa"/>
            <w:shd w:val="clear" w:color="auto" w:fill="auto"/>
            <w:noWrap/>
            <w:vAlign w:val="center"/>
            <w:hideMark/>
          </w:tcPr>
          <w:p w14:paraId="32ABA048" w14:textId="255870AB" w:rsidR="005B7B63" w:rsidRPr="0029544B" w:rsidRDefault="005B7B63" w:rsidP="005B7B63">
            <w:pPr>
              <w:spacing w:line="240" w:lineRule="auto"/>
              <w:jc w:val="right"/>
              <w:rPr>
                <w:rFonts w:cs="Arial"/>
                <w:color w:val="000000"/>
                <w:sz w:val="16"/>
                <w:szCs w:val="16"/>
              </w:rPr>
            </w:pPr>
            <w:r>
              <w:rPr>
                <w:rFonts w:cs="Arial"/>
                <w:color w:val="000000"/>
                <w:sz w:val="16"/>
                <w:szCs w:val="16"/>
              </w:rPr>
              <w:t>1,6652</w:t>
            </w:r>
          </w:p>
        </w:tc>
        <w:tc>
          <w:tcPr>
            <w:tcW w:w="754" w:type="dxa"/>
            <w:shd w:val="clear" w:color="auto" w:fill="auto"/>
            <w:noWrap/>
            <w:vAlign w:val="center"/>
            <w:hideMark/>
          </w:tcPr>
          <w:p w14:paraId="7D30B2D5" w14:textId="57818D0F" w:rsidR="005B7B63" w:rsidRPr="0029544B" w:rsidRDefault="005B7B63" w:rsidP="005B7B63">
            <w:pPr>
              <w:spacing w:line="240" w:lineRule="auto"/>
              <w:jc w:val="right"/>
              <w:rPr>
                <w:rFonts w:cs="Arial"/>
                <w:color w:val="000000"/>
                <w:sz w:val="16"/>
                <w:szCs w:val="16"/>
              </w:rPr>
            </w:pPr>
            <w:r>
              <w:rPr>
                <w:rFonts w:cs="Arial"/>
                <w:color w:val="000000"/>
                <w:sz w:val="16"/>
                <w:szCs w:val="16"/>
              </w:rPr>
              <w:t>0,0094</w:t>
            </w:r>
          </w:p>
        </w:tc>
        <w:tc>
          <w:tcPr>
            <w:tcW w:w="754" w:type="dxa"/>
            <w:shd w:val="clear" w:color="auto" w:fill="auto"/>
            <w:noWrap/>
            <w:vAlign w:val="center"/>
            <w:hideMark/>
          </w:tcPr>
          <w:p w14:paraId="50499CEC" w14:textId="396B5A72" w:rsidR="005B7B63" w:rsidRPr="0029544B" w:rsidRDefault="005B7B63" w:rsidP="005B7B63">
            <w:pPr>
              <w:spacing w:line="240" w:lineRule="auto"/>
              <w:jc w:val="right"/>
              <w:rPr>
                <w:rFonts w:cs="Arial"/>
                <w:color w:val="000000"/>
                <w:sz w:val="16"/>
                <w:szCs w:val="16"/>
              </w:rPr>
            </w:pPr>
            <w:r>
              <w:rPr>
                <w:rFonts w:cs="Arial"/>
                <w:color w:val="000000"/>
                <w:sz w:val="16"/>
                <w:szCs w:val="16"/>
              </w:rPr>
              <w:t>0,1730</w:t>
            </w:r>
          </w:p>
        </w:tc>
        <w:tc>
          <w:tcPr>
            <w:tcW w:w="754" w:type="dxa"/>
            <w:shd w:val="clear" w:color="auto" w:fill="auto"/>
            <w:noWrap/>
            <w:vAlign w:val="center"/>
            <w:hideMark/>
          </w:tcPr>
          <w:p w14:paraId="3315FA34" w14:textId="60888AAD" w:rsidR="005B7B63" w:rsidRPr="0029544B" w:rsidRDefault="005B7B63" w:rsidP="005B7B63">
            <w:pPr>
              <w:spacing w:line="240" w:lineRule="auto"/>
              <w:jc w:val="right"/>
              <w:rPr>
                <w:rFonts w:cs="Arial"/>
                <w:color w:val="000000"/>
                <w:sz w:val="16"/>
                <w:szCs w:val="16"/>
              </w:rPr>
            </w:pPr>
            <w:r>
              <w:rPr>
                <w:rFonts w:cs="Arial"/>
                <w:color w:val="000000"/>
                <w:sz w:val="16"/>
                <w:szCs w:val="16"/>
              </w:rPr>
              <w:t>0,0048</w:t>
            </w:r>
          </w:p>
        </w:tc>
        <w:tc>
          <w:tcPr>
            <w:tcW w:w="754" w:type="dxa"/>
            <w:shd w:val="clear" w:color="auto" w:fill="auto"/>
            <w:noWrap/>
            <w:vAlign w:val="center"/>
            <w:hideMark/>
          </w:tcPr>
          <w:p w14:paraId="6D2C6904" w14:textId="4A0D8A38" w:rsidR="005B7B63" w:rsidRPr="0029544B" w:rsidRDefault="005B7B63" w:rsidP="005B7B63">
            <w:pPr>
              <w:spacing w:line="240" w:lineRule="auto"/>
              <w:jc w:val="right"/>
              <w:rPr>
                <w:rFonts w:cs="Arial"/>
                <w:color w:val="000000"/>
                <w:sz w:val="16"/>
                <w:szCs w:val="16"/>
              </w:rPr>
            </w:pPr>
            <w:r>
              <w:rPr>
                <w:rFonts w:cs="Arial"/>
                <w:color w:val="000000"/>
                <w:sz w:val="16"/>
                <w:szCs w:val="16"/>
              </w:rPr>
              <w:t>1,0319</w:t>
            </w:r>
          </w:p>
        </w:tc>
        <w:tc>
          <w:tcPr>
            <w:tcW w:w="754" w:type="dxa"/>
            <w:shd w:val="clear" w:color="auto" w:fill="auto"/>
            <w:noWrap/>
            <w:vAlign w:val="center"/>
            <w:hideMark/>
          </w:tcPr>
          <w:p w14:paraId="5BC5AD45" w14:textId="33B36F0A" w:rsidR="005B7B63" w:rsidRPr="0029544B" w:rsidRDefault="005B7B63" w:rsidP="005B7B63">
            <w:pPr>
              <w:spacing w:line="240" w:lineRule="auto"/>
              <w:jc w:val="right"/>
              <w:rPr>
                <w:rFonts w:cs="Arial"/>
                <w:color w:val="000000"/>
                <w:sz w:val="16"/>
                <w:szCs w:val="16"/>
              </w:rPr>
            </w:pPr>
            <w:r>
              <w:rPr>
                <w:rFonts w:cs="Arial"/>
                <w:color w:val="000000"/>
                <w:sz w:val="16"/>
                <w:szCs w:val="16"/>
              </w:rPr>
              <w:t>0,0483</w:t>
            </w:r>
          </w:p>
        </w:tc>
        <w:tc>
          <w:tcPr>
            <w:tcW w:w="754" w:type="dxa"/>
            <w:shd w:val="clear" w:color="auto" w:fill="auto"/>
            <w:noWrap/>
            <w:vAlign w:val="center"/>
            <w:hideMark/>
          </w:tcPr>
          <w:p w14:paraId="499522C8" w14:textId="70160A02" w:rsidR="005B7B63" w:rsidRPr="0029544B" w:rsidRDefault="005B7B63" w:rsidP="005B7B63">
            <w:pPr>
              <w:spacing w:line="240" w:lineRule="auto"/>
              <w:jc w:val="right"/>
              <w:rPr>
                <w:rFonts w:cs="Arial"/>
                <w:color w:val="000000"/>
                <w:sz w:val="16"/>
                <w:szCs w:val="16"/>
              </w:rPr>
            </w:pPr>
            <w:r>
              <w:rPr>
                <w:rFonts w:cs="Arial"/>
                <w:color w:val="000000"/>
                <w:sz w:val="16"/>
                <w:szCs w:val="16"/>
              </w:rPr>
              <w:t>0,0116</w:t>
            </w:r>
          </w:p>
        </w:tc>
      </w:tr>
      <w:tr w:rsidR="005B7B63" w:rsidRPr="00833271" w14:paraId="5DD0F486" w14:textId="77777777" w:rsidTr="005B7B63">
        <w:trPr>
          <w:trHeight w:val="288"/>
        </w:trPr>
        <w:tc>
          <w:tcPr>
            <w:tcW w:w="775" w:type="dxa"/>
            <w:tcBorders>
              <w:bottom w:val="single" w:sz="12" w:space="0" w:color="auto"/>
            </w:tcBorders>
            <w:shd w:val="clear" w:color="auto" w:fill="auto"/>
            <w:noWrap/>
            <w:vAlign w:val="center"/>
            <w:hideMark/>
          </w:tcPr>
          <w:p w14:paraId="1392EFBC" w14:textId="6A6D4E9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0703B087" w14:textId="246D38AD" w:rsidR="005B7B63" w:rsidRPr="0029544B" w:rsidRDefault="005B7B63" w:rsidP="005B7B63">
            <w:pPr>
              <w:spacing w:line="240" w:lineRule="auto"/>
              <w:jc w:val="right"/>
              <w:rPr>
                <w:rFonts w:cs="Arial"/>
                <w:color w:val="000000"/>
                <w:sz w:val="16"/>
                <w:szCs w:val="16"/>
              </w:rPr>
            </w:pPr>
            <w:r>
              <w:rPr>
                <w:rFonts w:cs="Arial"/>
                <w:color w:val="000000"/>
                <w:sz w:val="16"/>
                <w:szCs w:val="16"/>
              </w:rPr>
              <w:t>0,0375</w:t>
            </w:r>
          </w:p>
        </w:tc>
        <w:tc>
          <w:tcPr>
            <w:tcW w:w="755" w:type="dxa"/>
            <w:tcBorders>
              <w:bottom w:val="single" w:sz="12" w:space="0" w:color="auto"/>
            </w:tcBorders>
            <w:shd w:val="clear" w:color="auto" w:fill="auto"/>
            <w:noWrap/>
            <w:vAlign w:val="center"/>
            <w:hideMark/>
          </w:tcPr>
          <w:p w14:paraId="3397EB7B" w14:textId="3B169600" w:rsidR="005B7B63" w:rsidRPr="0029544B" w:rsidRDefault="005B7B63" w:rsidP="005B7B63">
            <w:pPr>
              <w:spacing w:line="240" w:lineRule="auto"/>
              <w:jc w:val="right"/>
              <w:rPr>
                <w:rFonts w:cs="Arial"/>
                <w:color w:val="000000"/>
                <w:sz w:val="16"/>
                <w:szCs w:val="16"/>
              </w:rPr>
            </w:pPr>
            <w:r>
              <w:rPr>
                <w:rFonts w:cs="Arial"/>
                <w:color w:val="000000"/>
                <w:sz w:val="16"/>
                <w:szCs w:val="16"/>
              </w:rPr>
              <w:t>0,7973</w:t>
            </w:r>
          </w:p>
        </w:tc>
        <w:tc>
          <w:tcPr>
            <w:tcW w:w="755" w:type="dxa"/>
            <w:tcBorders>
              <w:bottom w:val="single" w:sz="12" w:space="0" w:color="auto"/>
            </w:tcBorders>
            <w:shd w:val="clear" w:color="auto" w:fill="auto"/>
            <w:noWrap/>
            <w:vAlign w:val="center"/>
            <w:hideMark/>
          </w:tcPr>
          <w:p w14:paraId="6631AF9D" w14:textId="53DDB563" w:rsidR="005B7B63" w:rsidRPr="0029544B" w:rsidRDefault="005B7B63" w:rsidP="005B7B63">
            <w:pPr>
              <w:spacing w:line="240" w:lineRule="auto"/>
              <w:jc w:val="right"/>
              <w:rPr>
                <w:rFonts w:cs="Arial"/>
                <w:color w:val="000000"/>
                <w:sz w:val="16"/>
                <w:szCs w:val="16"/>
              </w:rPr>
            </w:pPr>
            <w:r>
              <w:rPr>
                <w:rFonts w:cs="Arial"/>
                <w:color w:val="000000"/>
                <w:sz w:val="16"/>
                <w:szCs w:val="16"/>
              </w:rPr>
              <w:t>0,0056</w:t>
            </w:r>
          </w:p>
        </w:tc>
        <w:tc>
          <w:tcPr>
            <w:tcW w:w="754" w:type="dxa"/>
            <w:tcBorders>
              <w:bottom w:val="single" w:sz="12" w:space="0" w:color="auto"/>
            </w:tcBorders>
            <w:shd w:val="clear" w:color="auto" w:fill="auto"/>
            <w:noWrap/>
            <w:vAlign w:val="center"/>
            <w:hideMark/>
          </w:tcPr>
          <w:p w14:paraId="1B2B0363" w14:textId="241912CD" w:rsidR="005B7B63" w:rsidRPr="0029544B" w:rsidRDefault="005B7B63" w:rsidP="005B7B63">
            <w:pPr>
              <w:spacing w:line="240" w:lineRule="auto"/>
              <w:jc w:val="right"/>
              <w:rPr>
                <w:rFonts w:cs="Arial"/>
                <w:color w:val="000000"/>
                <w:sz w:val="16"/>
                <w:szCs w:val="16"/>
              </w:rPr>
            </w:pPr>
            <w:r>
              <w:rPr>
                <w:rFonts w:cs="Arial"/>
                <w:color w:val="000000"/>
                <w:sz w:val="16"/>
                <w:szCs w:val="16"/>
              </w:rPr>
              <w:t>0,0006</w:t>
            </w:r>
          </w:p>
        </w:tc>
        <w:tc>
          <w:tcPr>
            <w:tcW w:w="754" w:type="dxa"/>
            <w:tcBorders>
              <w:bottom w:val="single" w:sz="12" w:space="0" w:color="auto"/>
            </w:tcBorders>
            <w:shd w:val="clear" w:color="auto" w:fill="auto"/>
            <w:noWrap/>
            <w:vAlign w:val="center"/>
            <w:hideMark/>
          </w:tcPr>
          <w:p w14:paraId="5C2DAF46" w14:textId="3747951E" w:rsidR="005B7B63" w:rsidRPr="0029544B" w:rsidRDefault="005B7B63" w:rsidP="005B7B63">
            <w:pPr>
              <w:spacing w:line="240" w:lineRule="auto"/>
              <w:jc w:val="right"/>
              <w:rPr>
                <w:rFonts w:cs="Arial"/>
                <w:color w:val="000000"/>
                <w:sz w:val="16"/>
                <w:szCs w:val="16"/>
              </w:rPr>
            </w:pPr>
            <w:r>
              <w:rPr>
                <w:rFonts w:cs="Arial"/>
                <w:color w:val="000000"/>
                <w:sz w:val="16"/>
                <w:szCs w:val="16"/>
              </w:rPr>
              <w:t>0,2626</w:t>
            </w:r>
          </w:p>
        </w:tc>
        <w:tc>
          <w:tcPr>
            <w:tcW w:w="754" w:type="dxa"/>
            <w:tcBorders>
              <w:bottom w:val="single" w:sz="12" w:space="0" w:color="auto"/>
            </w:tcBorders>
            <w:shd w:val="clear" w:color="auto" w:fill="auto"/>
            <w:noWrap/>
            <w:vAlign w:val="center"/>
            <w:hideMark/>
          </w:tcPr>
          <w:p w14:paraId="5FAA071D" w14:textId="6E311F8A" w:rsidR="005B7B63" w:rsidRPr="0029544B" w:rsidRDefault="005B7B63" w:rsidP="005B7B63">
            <w:pPr>
              <w:spacing w:line="240" w:lineRule="auto"/>
              <w:jc w:val="right"/>
              <w:rPr>
                <w:rFonts w:cs="Arial"/>
                <w:color w:val="000000"/>
                <w:sz w:val="16"/>
                <w:szCs w:val="16"/>
              </w:rPr>
            </w:pPr>
            <w:r>
              <w:rPr>
                <w:rFonts w:cs="Arial"/>
                <w:color w:val="000000"/>
                <w:sz w:val="16"/>
                <w:szCs w:val="16"/>
              </w:rPr>
              <w:t>1,9305</w:t>
            </w:r>
          </w:p>
        </w:tc>
        <w:tc>
          <w:tcPr>
            <w:tcW w:w="754" w:type="dxa"/>
            <w:tcBorders>
              <w:bottom w:val="single" w:sz="12" w:space="0" w:color="auto"/>
            </w:tcBorders>
            <w:shd w:val="clear" w:color="auto" w:fill="auto"/>
            <w:noWrap/>
            <w:vAlign w:val="center"/>
            <w:hideMark/>
          </w:tcPr>
          <w:p w14:paraId="18DFD8F3" w14:textId="5AB33AA2" w:rsidR="005B7B63" w:rsidRPr="0029544B" w:rsidRDefault="005B7B63" w:rsidP="005B7B63">
            <w:pPr>
              <w:spacing w:line="240" w:lineRule="auto"/>
              <w:jc w:val="right"/>
              <w:rPr>
                <w:rFonts w:cs="Arial"/>
                <w:color w:val="000000"/>
                <w:sz w:val="16"/>
                <w:szCs w:val="16"/>
              </w:rPr>
            </w:pPr>
            <w:r>
              <w:rPr>
                <w:rFonts w:cs="Arial"/>
                <w:color w:val="000000"/>
                <w:sz w:val="16"/>
                <w:szCs w:val="16"/>
              </w:rPr>
              <w:t>0,1584</w:t>
            </w:r>
          </w:p>
        </w:tc>
        <w:tc>
          <w:tcPr>
            <w:tcW w:w="754" w:type="dxa"/>
            <w:tcBorders>
              <w:bottom w:val="single" w:sz="12" w:space="0" w:color="auto"/>
            </w:tcBorders>
            <w:shd w:val="clear" w:color="auto" w:fill="auto"/>
            <w:noWrap/>
            <w:vAlign w:val="center"/>
            <w:hideMark/>
          </w:tcPr>
          <w:p w14:paraId="5E92ADF4" w14:textId="4A36333B"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3C285503" w14:textId="7DF8382B" w:rsidR="005B7B63" w:rsidRPr="0029544B" w:rsidRDefault="005B7B63" w:rsidP="005B7B63">
            <w:pPr>
              <w:spacing w:line="240" w:lineRule="auto"/>
              <w:jc w:val="right"/>
              <w:rPr>
                <w:rFonts w:cs="Arial"/>
                <w:color w:val="000000"/>
                <w:sz w:val="16"/>
                <w:szCs w:val="16"/>
              </w:rPr>
            </w:pPr>
            <w:r>
              <w:rPr>
                <w:rFonts w:cs="Arial"/>
                <w:color w:val="000000"/>
                <w:sz w:val="16"/>
                <w:szCs w:val="16"/>
              </w:rPr>
              <w:t>0,1188</w:t>
            </w:r>
          </w:p>
        </w:tc>
        <w:tc>
          <w:tcPr>
            <w:tcW w:w="754" w:type="dxa"/>
            <w:tcBorders>
              <w:bottom w:val="single" w:sz="12" w:space="0" w:color="auto"/>
            </w:tcBorders>
            <w:shd w:val="clear" w:color="auto" w:fill="auto"/>
            <w:noWrap/>
            <w:vAlign w:val="center"/>
            <w:hideMark/>
          </w:tcPr>
          <w:p w14:paraId="72523917" w14:textId="4635AA47" w:rsidR="005B7B63" w:rsidRPr="0029544B" w:rsidRDefault="005B7B63" w:rsidP="005B7B63">
            <w:pPr>
              <w:spacing w:line="240" w:lineRule="auto"/>
              <w:jc w:val="right"/>
              <w:rPr>
                <w:rFonts w:cs="Arial"/>
                <w:color w:val="000000"/>
                <w:sz w:val="16"/>
                <w:szCs w:val="16"/>
              </w:rPr>
            </w:pPr>
            <w:r>
              <w:rPr>
                <w:rFonts w:cs="Arial"/>
                <w:color w:val="000000"/>
                <w:sz w:val="16"/>
                <w:szCs w:val="16"/>
              </w:rPr>
              <w:t>0,2468</w:t>
            </w:r>
          </w:p>
        </w:tc>
        <w:tc>
          <w:tcPr>
            <w:tcW w:w="754" w:type="dxa"/>
            <w:tcBorders>
              <w:bottom w:val="single" w:sz="12" w:space="0" w:color="auto"/>
            </w:tcBorders>
            <w:shd w:val="clear" w:color="auto" w:fill="auto"/>
            <w:noWrap/>
            <w:vAlign w:val="center"/>
            <w:hideMark/>
          </w:tcPr>
          <w:p w14:paraId="576521DD" w14:textId="037B600E" w:rsidR="005B7B63" w:rsidRPr="0029544B" w:rsidRDefault="005B7B63" w:rsidP="005B7B63">
            <w:pPr>
              <w:spacing w:line="240" w:lineRule="auto"/>
              <w:jc w:val="right"/>
              <w:rPr>
                <w:rFonts w:cs="Arial"/>
                <w:color w:val="000000"/>
                <w:sz w:val="16"/>
                <w:szCs w:val="16"/>
              </w:rPr>
            </w:pPr>
            <w:r>
              <w:rPr>
                <w:rFonts w:cs="Arial"/>
                <w:color w:val="000000"/>
                <w:sz w:val="16"/>
                <w:szCs w:val="16"/>
              </w:rPr>
              <w:t>0,0844</w:t>
            </w:r>
          </w:p>
        </w:tc>
      </w:tr>
    </w:tbl>
    <w:p w14:paraId="35743D8D" w14:textId="476A09D6" w:rsidR="00552261" w:rsidRDefault="00552261" w:rsidP="006522F4">
      <w:pPr>
        <w:rPr>
          <w:rFonts w:cs="Arial"/>
          <w:szCs w:val="24"/>
        </w:rPr>
      </w:pPr>
    </w:p>
    <w:p w14:paraId="4784FAB4" w14:textId="0D222035" w:rsidR="003A53C2" w:rsidRDefault="003A53C2" w:rsidP="003A53C2">
      <w:pPr>
        <w:ind w:firstLine="1134"/>
      </w:pPr>
      <w:r>
        <w:lastRenderedPageBreak/>
        <w:t>Nossa próxima etapa é calcula</w:t>
      </w:r>
      <w:r w:rsidR="00F04EBD">
        <w:t>r</w:t>
      </w:r>
      <w:r>
        <w:t xml:space="preserve"> o vetor de </w:t>
      </w:r>
      <w:r w:rsidR="00F04EBD">
        <w:t>frequência de colunas da matriz</w:t>
      </w:r>
      <w:r>
        <w:t xml:space="preserve"> </w:t>
      </w:r>
      <m:oMath>
        <m:r>
          <w:rPr>
            <w:rFonts w:ascii="Cambria Math" w:hAnsi="Cambria Math"/>
          </w:rPr>
          <m:t>T</m:t>
        </m:r>
      </m:oMath>
      <w:r>
        <w:t xml:space="preserve">, conforme especificado na equação </w:t>
      </w:r>
      <w:r>
        <w:fldChar w:fldCharType="begin"/>
      </w:r>
      <w:r>
        <w:instrText xml:space="preserve"> REF _Ref509824909 \h </w:instrText>
      </w:r>
      <w:r>
        <w:fldChar w:fldCharType="separate"/>
      </w:r>
      <w:r w:rsidR="00AF5A3D">
        <w:rPr>
          <w:rFonts w:cs="Arial"/>
          <w:szCs w:val="24"/>
        </w:rPr>
        <w:t>(</w:t>
      </w:r>
      <w:r w:rsidR="00AF5A3D">
        <w:rPr>
          <w:noProof/>
        </w:rPr>
        <w:t>8</w:t>
      </w:r>
      <w:r w:rsidR="00AF5A3D">
        <w:rPr>
          <w:rFonts w:cs="Arial"/>
          <w:szCs w:val="24"/>
        </w:rPr>
        <w:t>)</w:t>
      </w:r>
      <w:r>
        <w:fldChar w:fldCharType="end"/>
      </w:r>
      <w:r>
        <w:t xml:space="preserve">. Se pegarmos a primeira linha da matriz, teremos </w:t>
      </w:r>
      <m:oMath>
        <m:sSub>
          <m:sSubPr>
            <m:ctrlPr>
              <w:rPr>
                <w:rFonts w:ascii="Cambria Math" w:hAnsi="Cambria Math"/>
                <w:i/>
              </w:rPr>
            </m:ctrlPr>
          </m:sSubPr>
          <m:e>
            <m:r>
              <w:rPr>
                <w:rFonts w:ascii="Cambria Math" w:hAnsi="Cambria Math"/>
              </w:rPr>
              <m:t>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0,2577+1,1943+0,1921+0,1167+0,1859+1,7915+0,0357+0,5293+0,3198+0,0775+0,0017+0,4860+0,2174+0,0113+0,0266+0,1575+0,3486+0,0375</m:t>
            </m:r>
          </m:e>
        </m:d>
        <m:r>
          <w:rPr>
            <w:rFonts w:ascii="Cambria Math" w:hAnsi="Cambria Math"/>
          </w:rPr>
          <m:t>=5,9869</m:t>
        </m:r>
      </m:oMath>
      <w:r>
        <w:t xml:space="preserve">. A </w:t>
      </w:r>
      <w:r w:rsidR="00AF316F">
        <w:fldChar w:fldCharType="begin"/>
      </w:r>
      <w:r w:rsidR="00AF316F">
        <w:instrText xml:space="preserve"> REF _Ref509825971 \h </w:instrText>
      </w:r>
      <w:r w:rsidR="00AF316F">
        <w:fldChar w:fldCharType="separate"/>
      </w:r>
      <w:r w:rsidR="00AF5A3D">
        <w:t xml:space="preserve">Tabela </w:t>
      </w:r>
      <w:r w:rsidR="00AF5A3D">
        <w:rPr>
          <w:noProof/>
        </w:rPr>
        <w:t>12</w:t>
      </w:r>
      <w:r w:rsidR="00AF316F">
        <w:fldChar w:fldCharType="end"/>
      </w:r>
      <w:r w:rsidR="00AF316F">
        <w:t xml:space="preserve"> </w:t>
      </w:r>
      <w:r>
        <w:t xml:space="preserve">mostra todos os resultados de </w:t>
      </w:r>
      <m:oMath>
        <m:r>
          <w:rPr>
            <w:rFonts w:ascii="Cambria Math" w:hAnsi="Cambria Math"/>
          </w:rPr>
          <m:t>tc</m:t>
        </m:r>
      </m:oMath>
      <w:r>
        <w:t>.</w:t>
      </w:r>
    </w:p>
    <w:p w14:paraId="6971D5A5" w14:textId="48012C1A" w:rsidR="00AF316F" w:rsidRDefault="00AF316F" w:rsidP="00AF316F">
      <w:pPr>
        <w:pStyle w:val="Legenda"/>
        <w:keepNext/>
      </w:pPr>
      <w:bookmarkStart w:id="68" w:name="_Ref509825971"/>
      <w:bookmarkStart w:id="69" w:name="_Toc511244416"/>
      <w:r>
        <w:t xml:space="preserve">Tabela </w:t>
      </w:r>
      <w:fldSimple w:instr=" SEQ Tabela \* ARABIC ">
        <w:r w:rsidR="00AF5A3D">
          <w:rPr>
            <w:noProof/>
          </w:rPr>
          <w:t>12</w:t>
        </w:r>
      </w:fldSimple>
      <w:bookmarkEnd w:id="68"/>
      <w:r>
        <w:t xml:space="preserve"> - Valores aproximados do vetor de frequência de colunas </w:t>
      </w:r>
      <m:oMath>
        <m:r>
          <w:rPr>
            <w:rFonts w:ascii="Cambria Math" w:hAnsi="Cambria Math"/>
          </w:rPr>
          <m:t>tc</m:t>
        </m:r>
      </m:oMath>
      <w:r>
        <w:t xml:space="preserve"> da matriz </w:t>
      </w:r>
      <m:oMath>
        <m:r>
          <w:rPr>
            <w:rFonts w:ascii="Cambria Math" w:hAnsi="Cambria Math"/>
          </w:rPr>
          <m:t>T</m:t>
        </m:r>
      </m:oMath>
      <w:r>
        <w:t>.</w:t>
      </w:r>
      <w:bookmarkEnd w:id="69"/>
      <w:r>
        <w:t xml:space="preserve"> </w:t>
      </w:r>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3D65C1" w:rsidRPr="00EB4EA3" w14:paraId="4C46AE56" w14:textId="77777777" w:rsidTr="00EB5FA3">
        <w:trPr>
          <w:trHeight w:val="284"/>
        </w:trPr>
        <w:tc>
          <w:tcPr>
            <w:tcW w:w="9072" w:type="dxa"/>
            <w:gridSpan w:val="12"/>
            <w:tcBorders>
              <w:top w:val="single" w:sz="12" w:space="0" w:color="auto"/>
            </w:tcBorders>
            <w:shd w:val="clear" w:color="auto" w:fill="auto"/>
            <w:noWrap/>
            <w:vAlign w:val="center"/>
            <w:hideMark/>
          </w:tcPr>
          <w:p w14:paraId="466C8568" w14:textId="4B714AAE" w:rsidR="003D65C1" w:rsidRPr="00EB4EA3" w:rsidRDefault="003D65C1" w:rsidP="003D65C1">
            <w:pPr>
              <w:spacing w:line="240" w:lineRule="auto"/>
              <w:jc w:val="center"/>
              <w:rPr>
                <w:rFonts w:cs="Arial"/>
                <w:b/>
                <w:bCs/>
                <w:color w:val="000000"/>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tc</m:t>
              </m:r>
            </m:oMath>
          </w:p>
        </w:tc>
      </w:tr>
      <w:tr w:rsidR="003D65C1" w:rsidRPr="00EB4EA3" w14:paraId="74D90876" w14:textId="77777777" w:rsidTr="00EB5FA3">
        <w:trPr>
          <w:trHeight w:val="284"/>
        </w:trPr>
        <w:tc>
          <w:tcPr>
            <w:tcW w:w="767" w:type="dxa"/>
            <w:tcBorders>
              <w:top w:val="single" w:sz="4" w:space="0" w:color="auto"/>
              <w:bottom w:val="single" w:sz="4" w:space="0" w:color="auto"/>
            </w:tcBorders>
            <w:shd w:val="clear" w:color="auto" w:fill="auto"/>
            <w:noWrap/>
            <w:vAlign w:val="center"/>
            <w:hideMark/>
          </w:tcPr>
          <w:p w14:paraId="4E9B04FD" w14:textId="77777777" w:rsidR="003D65C1" w:rsidRPr="00EB4EA3" w:rsidRDefault="003D65C1" w:rsidP="00EB5FA3">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2C1B3F65"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C5BC53B"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57AA437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9EB470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1210E21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2CBE3A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8CC09C1"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669EE64F"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78F6638D"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1F5605EC"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422DDF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11</w:t>
            </w:r>
          </w:p>
        </w:tc>
      </w:tr>
      <w:tr w:rsidR="003C623F" w:rsidRPr="00EB4EA3" w14:paraId="5AEA39B3" w14:textId="77777777" w:rsidTr="003C623F">
        <w:trPr>
          <w:trHeight w:val="284"/>
        </w:trPr>
        <w:tc>
          <w:tcPr>
            <w:tcW w:w="767" w:type="dxa"/>
            <w:tcBorders>
              <w:top w:val="single" w:sz="4" w:space="0" w:color="auto"/>
              <w:bottom w:val="single" w:sz="12" w:space="0" w:color="auto"/>
            </w:tcBorders>
            <w:shd w:val="clear" w:color="auto" w:fill="auto"/>
            <w:noWrap/>
            <w:vAlign w:val="center"/>
            <w:hideMark/>
          </w:tcPr>
          <w:p w14:paraId="45267BA5" w14:textId="77777777" w:rsidR="003C623F" w:rsidRPr="00EB4EA3" w:rsidRDefault="003C623F" w:rsidP="003C623F">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70624E9E" w14:textId="03139665"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5,9869</w:t>
            </w:r>
          </w:p>
        </w:tc>
        <w:tc>
          <w:tcPr>
            <w:tcW w:w="755" w:type="dxa"/>
            <w:tcBorders>
              <w:top w:val="single" w:sz="4" w:space="0" w:color="auto"/>
              <w:bottom w:val="single" w:sz="12" w:space="0" w:color="auto"/>
            </w:tcBorders>
            <w:shd w:val="clear" w:color="auto" w:fill="auto"/>
            <w:noWrap/>
            <w:vAlign w:val="center"/>
            <w:hideMark/>
          </w:tcPr>
          <w:p w14:paraId="066EEFE6" w14:textId="5F3851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5,2973</w:t>
            </w:r>
          </w:p>
        </w:tc>
        <w:tc>
          <w:tcPr>
            <w:tcW w:w="755" w:type="dxa"/>
            <w:tcBorders>
              <w:top w:val="single" w:sz="4" w:space="0" w:color="auto"/>
              <w:bottom w:val="single" w:sz="12" w:space="0" w:color="auto"/>
            </w:tcBorders>
            <w:shd w:val="clear" w:color="auto" w:fill="auto"/>
            <w:noWrap/>
            <w:vAlign w:val="center"/>
            <w:hideMark/>
          </w:tcPr>
          <w:p w14:paraId="68F5FEA1" w14:textId="539D2153"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4,4935</w:t>
            </w:r>
          </w:p>
        </w:tc>
        <w:tc>
          <w:tcPr>
            <w:tcW w:w="755" w:type="dxa"/>
            <w:tcBorders>
              <w:top w:val="single" w:sz="4" w:space="0" w:color="auto"/>
              <w:bottom w:val="single" w:sz="12" w:space="0" w:color="auto"/>
            </w:tcBorders>
            <w:shd w:val="clear" w:color="auto" w:fill="auto"/>
            <w:noWrap/>
            <w:vAlign w:val="center"/>
            <w:hideMark/>
          </w:tcPr>
          <w:p w14:paraId="4036498B" w14:textId="7E94C62B"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5,1272</w:t>
            </w:r>
          </w:p>
        </w:tc>
        <w:tc>
          <w:tcPr>
            <w:tcW w:w="755" w:type="dxa"/>
            <w:tcBorders>
              <w:top w:val="single" w:sz="4" w:space="0" w:color="auto"/>
              <w:bottom w:val="single" w:sz="12" w:space="0" w:color="auto"/>
            </w:tcBorders>
            <w:shd w:val="clear" w:color="auto" w:fill="auto"/>
            <w:noWrap/>
            <w:vAlign w:val="center"/>
            <w:hideMark/>
          </w:tcPr>
          <w:p w14:paraId="7DB03847" w14:textId="48AC400E"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5,1606</w:t>
            </w:r>
          </w:p>
        </w:tc>
        <w:tc>
          <w:tcPr>
            <w:tcW w:w="755" w:type="dxa"/>
            <w:tcBorders>
              <w:top w:val="single" w:sz="4" w:space="0" w:color="auto"/>
              <w:bottom w:val="single" w:sz="12" w:space="0" w:color="auto"/>
            </w:tcBorders>
            <w:shd w:val="clear" w:color="auto" w:fill="auto"/>
            <w:noWrap/>
            <w:vAlign w:val="center"/>
            <w:hideMark/>
          </w:tcPr>
          <w:p w14:paraId="6C6BF360" w14:textId="21EEA0F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4,9128</w:t>
            </w:r>
          </w:p>
        </w:tc>
        <w:tc>
          <w:tcPr>
            <w:tcW w:w="755" w:type="dxa"/>
            <w:tcBorders>
              <w:top w:val="single" w:sz="4" w:space="0" w:color="auto"/>
              <w:bottom w:val="single" w:sz="12" w:space="0" w:color="auto"/>
            </w:tcBorders>
            <w:shd w:val="clear" w:color="auto" w:fill="auto"/>
            <w:noWrap/>
            <w:vAlign w:val="center"/>
            <w:hideMark/>
          </w:tcPr>
          <w:p w14:paraId="0464A62F" w14:textId="65499067"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5,0892</w:t>
            </w:r>
          </w:p>
        </w:tc>
        <w:tc>
          <w:tcPr>
            <w:tcW w:w="755" w:type="dxa"/>
            <w:tcBorders>
              <w:top w:val="single" w:sz="4" w:space="0" w:color="auto"/>
              <w:bottom w:val="single" w:sz="12" w:space="0" w:color="auto"/>
            </w:tcBorders>
            <w:shd w:val="clear" w:color="auto" w:fill="auto"/>
            <w:noWrap/>
            <w:vAlign w:val="center"/>
            <w:hideMark/>
          </w:tcPr>
          <w:p w14:paraId="244819BD" w14:textId="6FE8CC41"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5,7026</w:t>
            </w:r>
          </w:p>
        </w:tc>
        <w:tc>
          <w:tcPr>
            <w:tcW w:w="755" w:type="dxa"/>
            <w:tcBorders>
              <w:top w:val="single" w:sz="4" w:space="0" w:color="auto"/>
              <w:bottom w:val="single" w:sz="12" w:space="0" w:color="auto"/>
            </w:tcBorders>
            <w:shd w:val="clear" w:color="auto" w:fill="auto"/>
            <w:noWrap/>
            <w:vAlign w:val="center"/>
            <w:hideMark/>
          </w:tcPr>
          <w:p w14:paraId="7D103821" w14:textId="4168698A"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4,8649</w:t>
            </w:r>
          </w:p>
        </w:tc>
        <w:tc>
          <w:tcPr>
            <w:tcW w:w="755" w:type="dxa"/>
            <w:tcBorders>
              <w:top w:val="single" w:sz="4" w:space="0" w:color="auto"/>
              <w:bottom w:val="single" w:sz="12" w:space="0" w:color="auto"/>
            </w:tcBorders>
            <w:shd w:val="clear" w:color="auto" w:fill="auto"/>
            <w:noWrap/>
            <w:vAlign w:val="center"/>
            <w:hideMark/>
          </w:tcPr>
          <w:p w14:paraId="72464D56" w14:textId="3842BA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5,0625</w:t>
            </w:r>
          </w:p>
        </w:tc>
        <w:tc>
          <w:tcPr>
            <w:tcW w:w="755" w:type="dxa"/>
            <w:tcBorders>
              <w:top w:val="single" w:sz="4" w:space="0" w:color="auto"/>
              <w:bottom w:val="single" w:sz="12" w:space="0" w:color="auto"/>
            </w:tcBorders>
            <w:shd w:val="clear" w:color="auto" w:fill="auto"/>
            <w:noWrap/>
            <w:vAlign w:val="center"/>
            <w:hideMark/>
          </w:tcPr>
          <w:p w14:paraId="0E11C61F" w14:textId="3D04DAC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5,5261</w:t>
            </w:r>
          </w:p>
        </w:tc>
      </w:tr>
    </w:tbl>
    <w:p w14:paraId="6F4FF56F" w14:textId="77777777" w:rsidR="003D65C1" w:rsidRDefault="003D65C1" w:rsidP="003A53C2">
      <w:pPr>
        <w:ind w:firstLine="1134"/>
      </w:pPr>
    </w:p>
    <w:p w14:paraId="4D293D1F" w14:textId="56B38F0F" w:rsidR="00AD6E38" w:rsidRDefault="0049734A" w:rsidP="006F6C51">
      <w:pPr>
        <w:ind w:firstLine="1134"/>
        <w:rPr>
          <w:rFonts w:cs="Arial"/>
          <w:szCs w:val="24"/>
        </w:rPr>
      </w:pPr>
      <w:r>
        <w:rPr>
          <w:rFonts w:cs="Arial"/>
          <w:szCs w:val="24"/>
        </w:rPr>
        <w:t xml:space="preserve">Em seguida, </w:t>
      </w:r>
      <w:r w:rsidR="00C116EF">
        <w:rPr>
          <w:rFonts w:cs="Arial"/>
          <w:szCs w:val="24"/>
        </w:rPr>
        <w:t xml:space="preserve">vamos calcular o vetor de multiplicadores </w:t>
      </w:r>
      <m:oMath>
        <m:r>
          <w:rPr>
            <w:rFonts w:ascii="Cambria Math" w:hAnsi="Cambria Math" w:cs="Arial"/>
            <w:szCs w:val="24"/>
          </w:rPr>
          <m:t>Cc</m:t>
        </m:r>
      </m:oMath>
      <w:r w:rsidR="00C116EF">
        <w:rPr>
          <w:rFonts w:cs="Arial"/>
          <w:szCs w:val="24"/>
        </w:rPr>
        <w:t xml:space="preserve">, conforme indicado na equação </w:t>
      </w:r>
      <w:r w:rsidR="00C116EF">
        <w:rPr>
          <w:rFonts w:cs="Arial"/>
          <w:szCs w:val="24"/>
        </w:rPr>
        <w:fldChar w:fldCharType="begin"/>
      </w:r>
      <w:r w:rsidR="00C116EF">
        <w:rPr>
          <w:rFonts w:cs="Arial"/>
          <w:szCs w:val="24"/>
        </w:rPr>
        <w:instrText xml:space="preserve"> REF _Ref509826254 \h </w:instrText>
      </w:r>
      <w:r w:rsidR="00C116EF">
        <w:rPr>
          <w:rFonts w:cs="Arial"/>
          <w:szCs w:val="24"/>
        </w:rPr>
      </w:r>
      <w:r w:rsidR="00C116EF">
        <w:rPr>
          <w:rFonts w:cs="Arial"/>
          <w:szCs w:val="24"/>
        </w:rPr>
        <w:fldChar w:fldCharType="separate"/>
      </w:r>
      <w:r w:rsidR="00AF5A3D">
        <w:rPr>
          <w:rFonts w:cs="Arial"/>
          <w:szCs w:val="24"/>
        </w:rPr>
        <w:t>(</w:t>
      </w:r>
      <w:r w:rsidR="00AF5A3D">
        <w:rPr>
          <w:noProof/>
        </w:rPr>
        <w:t>9</w:t>
      </w:r>
      <w:r w:rsidR="00AF5A3D">
        <w:rPr>
          <w:rFonts w:cs="Arial"/>
          <w:szCs w:val="24"/>
        </w:rPr>
        <w:t>)</w:t>
      </w:r>
      <w:r w:rsidR="00C116EF">
        <w:rPr>
          <w:rFonts w:cs="Arial"/>
          <w:szCs w:val="24"/>
        </w:rPr>
        <w:fldChar w:fldCharType="end"/>
      </w:r>
      <w:r w:rsidR="00C116EF">
        <w:rPr>
          <w:rFonts w:cs="Arial"/>
          <w:szCs w:val="24"/>
        </w:rPr>
        <w:t xml:space="preserve">. </w:t>
      </w:r>
      <w:r w:rsidR="008C08E0" w:rsidRPr="00C116EF">
        <w:rPr>
          <w:rFonts w:cs="Arial"/>
          <w:szCs w:val="24"/>
        </w:rPr>
        <w:t xml:space="preserve">Para isso, precisamos </w:t>
      </w:r>
      <w:r w:rsidR="00722553" w:rsidRPr="00C116EF">
        <w:rPr>
          <w:rFonts w:cs="Arial"/>
          <w:szCs w:val="24"/>
        </w:rPr>
        <w:t xml:space="preserve">calcular a escalar </w:t>
      </w:r>
      <m:oMath>
        <m:r>
          <w:rPr>
            <w:rFonts w:ascii="Cambria Math" w:hAnsi="Cambria Math" w:cs="Arial"/>
            <w:szCs w:val="24"/>
          </w:rPr>
          <m:t>ft</m:t>
        </m:r>
      </m:oMath>
      <w:r w:rsidR="00722553" w:rsidRPr="00C116EF">
        <w:rPr>
          <w:rFonts w:cs="Arial"/>
          <w:szCs w:val="24"/>
        </w:rPr>
        <w:t xml:space="preserve">, que é o somatório </w:t>
      </w:r>
      <w:r w:rsidR="00722553">
        <w:rPr>
          <w:rFonts w:cs="Arial"/>
          <w:szCs w:val="24"/>
        </w:rPr>
        <w:t>de todas os valores da matriz de padr</w:t>
      </w:r>
      <w:r w:rsidR="00D91D03">
        <w:rPr>
          <w:rFonts w:cs="Arial"/>
          <w:szCs w:val="24"/>
        </w:rPr>
        <w:t>ão de respostas</w:t>
      </w:r>
      <w:r w:rsidR="00722553">
        <w:rPr>
          <w:rFonts w:cs="Arial"/>
          <w:szCs w:val="24"/>
        </w:rPr>
        <w:t xml:space="preserve"> </w:t>
      </w:r>
      <m:oMath>
        <m:r>
          <w:rPr>
            <w:rFonts w:ascii="Cambria Math" w:hAnsi="Cambria Math" w:cs="Arial"/>
            <w:szCs w:val="24"/>
          </w:rPr>
          <m:t>F</m:t>
        </m:r>
      </m:oMath>
      <w:r w:rsidR="00D91D03">
        <w:rPr>
          <w:rFonts w:cs="Arial"/>
          <w:szCs w:val="24"/>
        </w:rPr>
        <w:t xml:space="preserve">. Realizando </w:t>
      </w:r>
      <w:r w:rsidR="008221B6">
        <w:rPr>
          <w:rFonts w:cs="Arial"/>
          <w:szCs w:val="24"/>
        </w:rPr>
        <w:t>essa</w:t>
      </w:r>
      <w:r w:rsidR="00D91D03">
        <w:rPr>
          <w:rFonts w:cs="Arial"/>
          <w:szCs w:val="24"/>
        </w:rPr>
        <w:t xml:space="preserve"> soma, </w:t>
      </w:r>
      <w:r w:rsidR="008221B6">
        <w:rPr>
          <w:rFonts w:cs="Arial"/>
          <w:szCs w:val="24"/>
        </w:rPr>
        <w:t xml:space="preserve">temos </w:t>
      </w:r>
      <m:oMath>
        <m:r>
          <w:rPr>
            <w:rFonts w:ascii="Cambria Math" w:hAnsi="Cambria Math" w:cs="Arial"/>
            <w:szCs w:val="24"/>
          </w:rPr>
          <m:t>ft=90</m:t>
        </m:r>
      </m:oMath>
      <w:r w:rsidR="008221B6">
        <w:rPr>
          <w:rFonts w:cs="Arial"/>
          <w:szCs w:val="24"/>
        </w:rPr>
        <w:t>.</w:t>
      </w:r>
      <w:r w:rsidR="00981418">
        <w:rPr>
          <w:rFonts w:cs="Arial"/>
          <w:szCs w:val="24"/>
        </w:rPr>
        <w:t xml:space="preserve"> </w:t>
      </w:r>
      <w:r>
        <w:rPr>
          <w:rFonts w:cs="Arial"/>
          <w:szCs w:val="24"/>
        </w:rPr>
        <w:t xml:space="preserve">Dessa forma, como exemplo, aplicando a equação para o primeiro item do vetor, temos </w:t>
      </w:r>
      <m:oMath>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ft</m:t>
                </m:r>
              </m:num>
              <m:den>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1</m:t>
                    </m:r>
                  </m:sub>
                </m:sSub>
              </m:den>
            </m:f>
          </m:e>
        </m:ra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90</m:t>
                </m:r>
              </m:num>
              <m:den>
                <m:r>
                  <w:rPr>
                    <w:rFonts w:ascii="Cambria Math" w:hAnsi="Cambria Math" w:cs="Arial"/>
                    <w:szCs w:val="24"/>
                  </w:rPr>
                  <m:t>5,9869</m:t>
                </m:r>
              </m:den>
            </m:f>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15,0328</m:t>
            </m:r>
          </m:e>
        </m:rad>
        <m:r>
          <w:rPr>
            <w:rFonts w:ascii="Cambria Math" w:hAnsi="Cambria Math" w:cs="Arial"/>
            <w:szCs w:val="24"/>
          </w:rPr>
          <m:t>=3,8772</m:t>
        </m:r>
      </m:oMath>
      <w:r>
        <w:rPr>
          <w:rFonts w:cs="Arial"/>
          <w:szCs w:val="24"/>
        </w:rPr>
        <w:t xml:space="preserve">. A </w:t>
      </w:r>
      <w:r w:rsidR="0089386B">
        <w:rPr>
          <w:rFonts w:cs="Arial"/>
          <w:szCs w:val="24"/>
        </w:rPr>
        <w:fldChar w:fldCharType="begin"/>
      </w:r>
      <w:r w:rsidR="0089386B">
        <w:rPr>
          <w:rFonts w:cs="Arial"/>
          <w:szCs w:val="24"/>
        </w:rPr>
        <w:instrText xml:space="preserve"> REF _Ref509826906 \h </w:instrText>
      </w:r>
      <w:r w:rsidR="0089386B">
        <w:rPr>
          <w:rFonts w:cs="Arial"/>
          <w:szCs w:val="24"/>
        </w:rPr>
      </w:r>
      <w:r w:rsidR="0089386B">
        <w:rPr>
          <w:rFonts w:cs="Arial"/>
          <w:szCs w:val="24"/>
        </w:rPr>
        <w:fldChar w:fldCharType="separate"/>
      </w:r>
      <w:r w:rsidR="00AF5A3D">
        <w:t xml:space="preserve">Tabela </w:t>
      </w:r>
      <w:r w:rsidR="00AF5A3D">
        <w:rPr>
          <w:noProof/>
        </w:rPr>
        <w:t>13</w:t>
      </w:r>
      <w:r w:rsidR="0089386B">
        <w:rPr>
          <w:rFonts w:cs="Arial"/>
          <w:szCs w:val="24"/>
        </w:rPr>
        <w:fldChar w:fldCharType="end"/>
      </w:r>
      <w:r>
        <w:rPr>
          <w:rFonts w:cs="Arial"/>
          <w:szCs w:val="24"/>
        </w:rPr>
        <w:t xml:space="preserve"> apresenta todos os valores do vetor de multiplicadores </w:t>
      </w:r>
      <m:oMath>
        <m:r>
          <w:rPr>
            <w:rFonts w:ascii="Cambria Math" w:hAnsi="Cambria Math" w:cs="Arial"/>
            <w:szCs w:val="24"/>
          </w:rPr>
          <m:t>Cc</m:t>
        </m:r>
      </m:oMath>
      <w:r w:rsidR="00AD6E38">
        <w:rPr>
          <w:rFonts w:cs="Arial"/>
          <w:szCs w:val="24"/>
        </w:rPr>
        <w:t>.</w:t>
      </w:r>
    </w:p>
    <w:p w14:paraId="10B91B49" w14:textId="211AF80D" w:rsidR="00CC4040" w:rsidRDefault="00CC4040" w:rsidP="00CC4040">
      <w:pPr>
        <w:pStyle w:val="Legenda"/>
        <w:keepNext/>
      </w:pPr>
      <w:bookmarkStart w:id="70" w:name="_Ref509826906"/>
      <w:bookmarkStart w:id="71" w:name="_Toc511244417"/>
      <w:r>
        <w:t xml:space="preserve">Tabela </w:t>
      </w:r>
      <w:fldSimple w:instr=" SEQ Tabela \* ARABIC ">
        <w:r w:rsidR="00AF5A3D">
          <w:rPr>
            <w:noProof/>
          </w:rPr>
          <w:t>13</w:t>
        </w:r>
      </w:fldSimple>
      <w:bookmarkEnd w:id="70"/>
      <w:r>
        <w:t xml:space="preserve"> – </w:t>
      </w:r>
      <w:r w:rsidR="0049734A">
        <w:t>Valores aproximados do vetor de</w:t>
      </w:r>
      <w:r>
        <w:t xml:space="preserve"> multiplicadores </w:t>
      </w:r>
      <m:oMath>
        <m:r>
          <w:rPr>
            <w:rFonts w:ascii="Cambria Math" w:hAnsi="Cambria Math"/>
          </w:rPr>
          <m:t>Cc</m:t>
        </m:r>
      </m:oMath>
      <w:r w:rsidR="00457E70">
        <w:t>.</w:t>
      </w:r>
      <w:bookmarkEnd w:id="71"/>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FA7479" w:rsidRPr="00EB4EA3" w14:paraId="5B405B33"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41755589" w14:textId="77777777" w:rsidR="00FA7479" w:rsidRPr="00EB4EA3" w:rsidRDefault="00FA7479"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D5F4755" w14:textId="4043EEF1" w:rsidR="00FA7479" w:rsidRPr="00EB4EA3" w:rsidRDefault="0049734A" w:rsidP="003802AF">
            <w:pPr>
              <w:spacing w:line="240" w:lineRule="auto"/>
              <w:jc w:val="center"/>
              <w:rPr>
                <w:rFonts w:cs="Arial"/>
                <w:b/>
                <w:bCs/>
                <w:color w:val="000000"/>
                <w:sz w:val="16"/>
                <w:szCs w:val="16"/>
              </w:rPr>
            </w:pPr>
            <w:r>
              <w:rPr>
                <w:rFonts w:cs="Arial"/>
                <w:b/>
                <w:bCs/>
                <w:color w:val="000000"/>
                <w:sz w:val="16"/>
                <w:szCs w:val="16"/>
              </w:rPr>
              <w:t xml:space="preserve">Vetor de </w:t>
            </w:r>
            <w:r w:rsidR="003802AF">
              <w:rPr>
                <w:rFonts w:cs="Arial"/>
                <w:b/>
                <w:bCs/>
                <w:color w:val="000000"/>
                <w:sz w:val="16"/>
                <w:szCs w:val="16"/>
              </w:rPr>
              <w:t>M</w:t>
            </w:r>
            <w:r>
              <w:rPr>
                <w:rFonts w:cs="Arial"/>
                <w:b/>
                <w:bCs/>
                <w:color w:val="000000"/>
                <w:sz w:val="16"/>
                <w:szCs w:val="16"/>
              </w:rPr>
              <w:t xml:space="preserve">ultiplicadores </w:t>
            </w:r>
            <m:oMath>
              <m:r>
                <m:rPr>
                  <m:sty m:val="bi"/>
                </m:rPr>
                <w:rPr>
                  <w:rFonts w:ascii="Cambria Math" w:hAnsi="Cambria Math" w:cs="Arial"/>
                  <w:color w:val="000000"/>
                  <w:sz w:val="16"/>
                  <w:szCs w:val="16"/>
                </w:rPr>
                <m:t>Cc</m:t>
              </m:r>
            </m:oMath>
          </w:p>
        </w:tc>
      </w:tr>
      <w:tr w:rsidR="00FA7479" w:rsidRPr="00EB4EA3" w14:paraId="61295319"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4EF78CC4" w14:textId="63658377" w:rsidR="00FA7479" w:rsidRPr="00EB4EA3" w:rsidRDefault="0049734A"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09E021D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767FA28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198BECD1"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2808CF7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750CC5C6"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060C3532"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D6160CF"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BCBAE08"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0FE031AA"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26DE088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2EFAA8C5"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A749D9" w:rsidRPr="00EB4EA3" w14:paraId="74448965" w14:textId="77777777" w:rsidTr="00A749D9">
        <w:trPr>
          <w:trHeight w:val="284"/>
        </w:trPr>
        <w:tc>
          <w:tcPr>
            <w:tcW w:w="767" w:type="dxa"/>
            <w:tcBorders>
              <w:top w:val="single" w:sz="4" w:space="0" w:color="auto"/>
              <w:bottom w:val="single" w:sz="12" w:space="0" w:color="auto"/>
            </w:tcBorders>
            <w:shd w:val="clear" w:color="auto" w:fill="auto"/>
            <w:noWrap/>
            <w:vAlign w:val="center"/>
            <w:hideMark/>
          </w:tcPr>
          <w:p w14:paraId="0965D581" w14:textId="40B8E2C0" w:rsidR="00A749D9" w:rsidRPr="00EB4EA3" w:rsidRDefault="00A749D9" w:rsidP="00A749D9">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22BC6D2A" w14:textId="1A28BD20" w:rsidR="00A749D9" w:rsidRPr="0049734A" w:rsidRDefault="00A749D9" w:rsidP="00A749D9">
            <w:pPr>
              <w:spacing w:line="240" w:lineRule="auto"/>
              <w:jc w:val="right"/>
              <w:rPr>
                <w:rFonts w:cs="Arial"/>
                <w:color w:val="000000"/>
                <w:sz w:val="16"/>
                <w:szCs w:val="16"/>
              </w:rPr>
            </w:pPr>
            <w:r>
              <w:rPr>
                <w:rFonts w:cs="Arial"/>
                <w:color w:val="000000"/>
                <w:sz w:val="16"/>
                <w:szCs w:val="16"/>
              </w:rPr>
              <w:t>3,8772</w:t>
            </w:r>
          </w:p>
        </w:tc>
        <w:tc>
          <w:tcPr>
            <w:tcW w:w="755" w:type="dxa"/>
            <w:tcBorders>
              <w:top w:val="single" w:sz="4" w:space="0" w:color="auto"/>
              <w:bottom w:val="single" w:sz="12" w:space="0" w:color="auto"/>
            </w:tcBorders>
            <w:shd w:val="clear" w:color="auto" w:fill="auto"/>
            <w:noWrap/>
            <w:vAlign w:val="center"/>
            <w:hideMark/>
          </w:tcPr>
          <w:p w14:paraId="31B499AF" w14:textId="2E7CC90F" w:rsidR="00A749D9" w:rsidRPr="0049734A" w:rsidRDefault="00A749D9" w:rsidP="00A749D9">
            <w:pPr>
              <w:spacing w:line="240" w:lineRule="auto"/>
              <w:jc w:val="right"/>
              <w:rPr>
                <w:rFonts w:cs="Arial"/>
                <w:color w:val="000000"/>
                <w:sz w:val="16"/>
                <w:szCs w:val="16"/>
              </w:rPr>
            </w:pPr>
            <w:r>
              <w:rPr>
                <w:rFonts w:cs="Arial"/>
                <w:color w:val="000000"/>
                <w:sz w:val="16"/>
                <w:szCs w:val="16"/>
              </w:rPr>
              <w:t>4,1219</w:t>
            </w:r>
          </w:p>
        </w:tc>
        <w:tc>
          <w:tcPr>
            <w:tcW w:w="755" w:type="dxa"/>
            <w:tcBorders>
              <w:top w:val="single" w:sz="4" w:space="0" w:color="auto"/>
              <w:bottom w:val="single" w:sz="12" w:space="0" w:color="auto"/>
            </w:tcBorders>
            <w:shd w:val="clear" w:color="auto" w:fill="auto"/>
            <w:noWrap/>
            <w:vAlign w:val="center"/>
            <w:hideMark/>
          </w:tcPr>
          <w:p w14:paraId="7878959A" w14:textId="452748DD" w:rsidR="00A749D9" w:rsidRPr="0049734A" w:rsidRDefault="00A749D9" w:rsidP="00A749D9">
            <w:pPr>
              <w:spacing w:line="240" w:lineRule="auto"/>
              <w:jc w:val="right"/>
              <w:rPr>
                <w:rFonts w:cs="Arial"/>
                <w:color w:val="000000"/>
                <w:sz w:val="16"/>
                <w:szCs w:val="16"/>
              </w:rPr>
            </w:pPr>
            <w:r>
              <w:rPr>
                <w:rFonts w:cs="Arial"/>
                <w:color w:val="000000"/>
                <w:sz w:val="16"/>
                <w:szCs w:val="16"/>
              </w:rPr>
              <w:t>4,4754</w:t>
            </w:r>
          </w:p>
        </w:tc>
        <w:tc>
          <w:tcPr>
            <w:tcW w:w="755" w:type="dxa"/>
            <w:tcBorders>
              <w:top w:val="single" w:sz="4" w:space="0" w:color="auto"/>
              <w:bottom w:val="single" w:sz="12" w:space="0" w:color="auto"/>
            </w:tcBorders>
            <w:shd w:val="clear" w:color="auto" w:fill="auto"/>
            <w:noWrap/>
            <w:vAlign w:val="center"/>
            <w:hideMark/>
          </w:tcPr>
          <w:p w14:paraId="45103CA4" w14:textId="53156BF7" w:rsidR="00A749D9" w:rsidRPr="0049734A" w:rsidRDefault="00A749D9" w:rsidP="00A749D9">
            <w:pPr>
              <w:spacing w:line="240" w:lineRule="auto"/>
              <w:jc w:val="right"/>
              <w:rPr>
                <w:rFonts w:cs="Arial"/>
                <w:color w:val="000000"/>
                <w:sz w:val="16"/>
                <w:szCs w:val="16"/>
              </w:rPr>
            </w:pPr>
            <w:r>
              <w:rPr>
                <w:rFonts w:cs="Arial"/>
                <w:color w:val="000000"/>
                <w:sz w:val="16"/>
                <w:szCs w:val="16"/>
              </w:rPr>
              <w:t>4,1897</w:t>
            </w:r>
          </w:p>
        </w:tc>
        <w:tc>
          <w:tcPr>
            <w:tcW w:w="755" w:type="dxa"/>
            <w:tcBorders>
              <w:top w:val="single" w:sz="4" w:space="0" w:color="auto"/>
              <w:bottom w:val="single" w:sz="12" w:space="0" w:color="auto"/>
            </w:tcBorders>
            <w:shd w:val="clear" w:color="auto" w:fill="auto"/>
            <w:noWrap/>
            <w:vAlign w:val="center"/>
            <w:hideMark/>
          </w:tcPr>
          <w:p w14:paraId="1AF3379F" w14:textId="4747D765" w:rsidR="00A749D9" w:rsidRPr="0049734A" w:rsidRDefault="00A749D9" w:rsidP="00A749D9">
            <w:pPr>
              <w:spacing w:line="240" w:lineRule="auto"/>
              <w:jc w:val="right"/>
              <w:rPr>
                <w:rFonts w:cs="Arial"/>
                <w:color w:val="000000"/>
                <w:sz w:val="16"/>
                <w:szCs w:val="16"/>
              </w:rPr>
            </w:pPr>
            <w:r>
              <w:rPr>
                <w:rFonts w:cs="Arial"/>
                <w:color w:val="000000"/>
                <w:sz w:val="16"/>
                <w:szCs w:val="16"/>
              </w:rPr>
              <w:t>4,1761</w:t>
            </w:r>
          </w:p>
        </w:tc>
        <w:tc>
          <w:tcPr>
            <w:tcW w:w="755" w:type="dxa"/>
            <w:tcBorders>
              <w:top w:val="single" w:sz="4" w:space="0" w:color="auto"/>
              <w:bottom w:val="single" w:sz="12" w:space="0" w:color="auto"/>
            </w:tcBorders>
            <w:shd w:val="clear" w:color="auto" w:fill="auto"/>
            <w:noWrap/>
            <w:vAlign w:val="center"/>
            <w:hideMark/>
          </w:tcPr>
          <w:p w14:paraId="7FA992A5" w14:textId="07C4F7D6" w:rsidR="00A749D9" w:rsidRPr="0049734A" w:rsidRDefault="00A749D9" w:rsidP="00A749D9">
            <w:pPr>
              <w:spacing w:line="240" w:lineRule="auto"/>
              <w:jc w:val="right"/>
              <w:rPr>
                <w:rFonts w:cs="Arial"/>
                <w:color w:val="000000"/>
                <w:sz w:val="16"/>
                <w:szCs w:val="16"/>
              </w:rPr>
            </w:pPr>
            <w:r>
              <w:rPr>
                <w:rFonts w:cs="Arial"/>
                <w:color w:val="000000"/>
                <w:sz w:val="16"/>
                <w:szCs w:val="16"/>
              </w:rPr>
              <w:t>4,2801</w:t>
            </w:r>
          </w:p>
        </w:tc>
        <w:tc>
          <w:tcPr>
            <w:tcW w:w="755" w:type="dxa"/>
            <w:tcBorders>
              <w:top w:val="single" w:sz="4" w:space="0" w:color="auto"/>
              <w:bottom w:val="single" w:sz="12" w:space="0" w:color="auto"/>
            </w:tcBorders>
            <w:shd w:val="clear" w:color="auto" w:fill="auto"/>
            <w:noWrap/>
            <w:vAlign w:val="center"/>
            <w:hideMark/>
          </w:tcPr>
          <w:p w14:paraId="276BB383" w14:textId="6F88D421" w:rsidR="00A749D9" w:rsidRPr="0049734A" w:rsidRDefault="00A749D9" w:rsidP="00A749D9">
            <w:pPr>
              <w:spacing w:line="240" w:lineRule="auto"/>
              <w:jc w:val="right"/>
              <w:rPr>
                <w:rFonts w:cs="Arial"/>
                <w:color w:val="000000"/>
                <w:sz w:val="16"/>
                <w:szCs w:val="16"/>
              </w:rPr>
            </w:pPr>
            <w:r>
              <w:rPr>
                <w:rFonts w:cs="Arial"/>
                <w:color w:val="000000"/>
                <w:sz w:val="16"/>
                <w:szCs w:val="16"/>
              </w:rPr>
              <w:t>4,2053</w:t>
            </w:r>
          </w:p>
        </w:tc>
        <w:tc>
          <w:tcPr>
            <w:tcW w:w="755" w:type="dxa"/>
            <w:tcBorders>
              <w:top w:val="single" w:sz="4" w:space="0" w:color="auto"/>
              <w:bottom w:val="single" w:sz="12" w:space="0" w:color="auto"/>
            </w:tcBorders>
            <w:shd w:val="clear" w:color="auto" w:fill="auto"/>
            <w:noWrap/>
            <w:vAlign w:val="center"/>
            <w:hideMark/>
          </w:tcPr>
          <w:p w14:paraId="69D26DE5" w14:textId="5C9191E4" w:rsidR="00A749D9" w:rsidRPr="0049734A" w:rsidRDefault="00A749D9" w:rsidP="00A749D9">
            <w:pPr>
              <w:spacing w:line="240" w:lineRule="auto"/>
              <w:jc w:val="right"/>
              <w:rPr>
                <w:rFonts w:cs="Arial"/>
                <w:color w:val="000000"/>
                <w:sz w:val="16"/>
                <w:szCs w:val="16"/>
              </w:rPr>
            </w:pPr>
            <w:r>
              <w:rPr>
                <w:rFonts w:cs="Arial"/>
                <w:color w:val="000000"/>
                <w:sz w:val="16"/>
                <w:szCs w:val="16"/>
              </w:rPr>
              <w:t>3,9727</w:t>
            </w:r>
          </w:p>
        </w:tc>
        <w:tc>
          <w:tcPr>
            <w:tcW w:w="755" w:type="dxa"/>
            <w:tcBorders>
              <w:top w:val="single" w:sz="4" w:space="0" w:color="auto"/>
              <w:bottom w:val="single" w:sz="12" w:space="0" w:color="auto"/>
            </w:tcBorders>
            <w:shd w:val="clear" w:color="auto" w:fill="auto"/>
            <w:noWrap/>
            <w:vAlign w:val="center"/>
            <w:hideMark/>
          </w:tcPr>
          <w:p w14:paraId="48CEEB11" w14:textId="4F918C19" w:rsidR="00A749D9" w:rsidRPr="0049734A" w:rsidRDefault="00A749D9" w:rsidP="00A749D9">
            <w:pPr>
              <w:spacing w:line="240" w:lineRule="auto"/>
              <w:jc w:val="right"/>
              <w:rPr>
                <w:rFonts w:cs="Arial"/>
                <w:color w:val="000000"/>
                <w:sz w:val="16"/>
                <w:szCs w:val="16"/>
              </w:rPr>
            </w:pPr>
            <w:r>
              <w:rPr>
                <w:rFonts w:cs="Arial"/>
                <w:color w:val="000000"/>
                <w:sz w:val="16"/>
                <w:szCs w:val="16"/>
              </w:rPr>
              <w:t>4,3012</w:t>
            </w:r>
          </w:p>
        </w:tc>
        <w:tc>
          <w:tcPr>
            <w:tcW w:w="755" w:type="dxa"/>
            <w:tcBorders>
              <w:top w:val="single" w:sz="4" w:space="0" w:color="auto"/>
              <w:bottom w:val="single" w:sz="12" w:space="0" w:color="auto"/>
            </w:tcBorders>
            <w:shd w:val="clear" w:color="auto" w:fill="auto"/>
            <w:noWrap/>
            <w:vAlign w:val="center"/>
            <w:hideMark/>
          </w:tcPr>
          <w:p w14:paraId="451CD533" w14:textId="47B81B6D" w:rsidR="00A749D9" w:rsidRPr="0049734A" w:rsidRDefault="00A749D9" w:rsidP="00A749D9">
            <w:pPr>
              <w:spacing w:line="240" w:lineRule="auto"/>
              <w:jc w:val="right"/>
              <w:rPr>
                <w:rFonts w:cs="Arial"/>
                <w:color w:val="000000"/>
                <w:sz w:val="16"/>
                <w:szCs w:val="16"/>
              </w:rPr>
            </w:pPr>
            <w:r>
              <w:rPr>
                <w:rFonts w:cs="Arial"/>
                <w:color w:val="000000"/>
                <w:sz w:val="16"/>
                <w:szCs w:val="16"/>
              </w:rPr>
              <w:t>4,2164</w:t>
            </w:r>
          </w:p>
        </w:tc>
        <w:tc>
          <w:tcPr>
            <w:tcW w:w="755" w:type="dxa"/>
            <w:tcBorders>
              <w:top w:val="single" w:sz="4" w:space="0" w:color="auto"/>
              <w:bottom w:val="single" w:sz="12" w:space="0" w:color="auto"/>
            </w:tcBorders>
            <w:shd w:val="clear" w:color="auto" w:fill="auto"/>
            <w:noWrap/>
            <w:vAlign w:val="center"/>
            <w:hideMark/>
          </w:tcPr>
          <w:p w14:paraId="7E2BE030" w14:textId="282877A4" w:rsidR="00A749D9" w:rsidRPr="0049734A" w:rsidRDefault="00A749D9" w:rsidP="00A749D9">
            <w:pPr>
              <w:spacing w:line="240" w:lineRule="auto"/>
              <w:jc w:val="right"/>
              <w:rPr>
                <w:rFonts w:cs="Arial"/>
                <w:color w:val="000000"/>
                <w:sz w:val="16"/>
                <w:szCs w:val="16"/>
              </w:rPr>
            </w:pPr>
            <w:r>
              <w:rPr>
                <w:rFonts w:cs="Arial"/>
                <w:color w:val="000000"/>
                <w:sz w:val="16"/>
                <w:szCs w:val="16"/>
              </w:rPr>
              <w:t>4,0356</w:t>
            </w:r>
          </w:p>
        </w:tc>
      </w:tr>
    </w:tbl>
    <w:p w14:paraId="044AF73F" w14:textId="77777777" w:rsidR="00A87676" w:rsidRDefault="00A87676" w:rsidP="006F6C51">
      <w:pPr>
        <w:ind w:firstLine="1134"/>
        <w:rPr>
          <w:rFonts w:cs="Arial"/>
          <w:szCs w:val="24"/>
        </w:rPr>
      </w:pPr>
    </w:p>
    <w:p w14:paraId="6486B600" w14:textId="616881A9" w:rsidR="0025233F" w:rsidRDefault="00457E70" w:rsidP="006F6C51">
      <w:pPr>
        <w:ind w:firstLine="1134"/>
        <w:rPr>
          <w:rFonts w:cs="Arial"/>
          <w:szCs w:val="24"/>
        </w:rPr>
      </w:pPr>
      <w:r>
        <w:rPr>
          <w:rFonts w:cs="Arial"/>
          <w:szCs w:val="24"/>
        </w:rPr>
        <w:t xml:space="preserve">Uma vez </w:t>
      </w:r>
      <w:r w:rsidR="00B46B9A">
        <w:rPr>
          <w:rFonts w:cs="Arial"/>
          <w:szCs w:val="24"/>
        </w:rPr>
        <w:t>conhecidos</w:t>
      </w:r>
      <w:r>
        <w:rPr>
          <w:rFonts w:cs="Arial"/>
          <w:szCs w:val="24"/>
        </w:rPr>
        <w:t xml:space="preserve"> os valores do</w:t>
      </w:r>
      <w:r w:rsidR="00EB5FA3">
        <w:rPr>
          <w:rFonts w:cs="Arial"/>
          <w:szCs w:val="24"/>
        </w:rPr>
        <w:t xml:space="preserve"> vetor de</w:t>
      </w:r>
      <w:r>
        <w:rPr>
          <w:rFonts w:cs="Arial"/>
          <w:szCs w:val="24"/>
        </w:rPr>
        <w:t xml:space="preserve"> multiplicadores </w:t>
      </w:r>
      <m:oMath>
        <m:r>
          <w:rPr>
            <w:rFonts w:ascii="Cambria Math" w:hAnsi="Cambria Math" w:cs="Arial"/>
            <w:szCs w:val="24"/>
          </w:rPr>
          <m:t>Cc</m:t>
        </m:r>
      </m:oMath>
      <w:r>
        <w:rPr>
          <w:rFonts w:cs="Arial"/>
          <w:szCs w:val="24"/>
        </w:rPr>
        <w:t xml:space="preserve">, podemos calcular </w:t>
      </w:r>
      <w:r w:rsidR="00B46B9A">
        <w:rPr>
          <w:rFonts w:cs="Arial"/>
          <w:szCs w:val="24"/>
        </w:rPr>
        <w:t xml:space="preserve">os valores da matriz de </w:t>
      </w:r>
      <w:r w:rsidR="00C160F2">
        <w:rPr>
          <w:rFonts w:cs="Arial"/>
          <w:szCs w:val="24"/>
        </w:rPr>
        <w:t>peso</w:t>
      </w:r>
      <w:r w:rsidR="008508EB">
        <w:rPr>
          <w:rFonts w:cs="Arial"/>
          <w:szCs w:val="24"/>
        </w:rPr>
        <w:t>s</w:t>
      </w:r>
      <w:r w:rsidR="00C160F2">
        <w:rPr>
          <w:rFonts w:cs="Arial"/>
          <w:szCs w:val="24"/>
        </w:rPr>
        <w:t xml:space="preserve"> padrão</w:t>
      </w:r>
      <w:r w:rsidR="00847078">
        <w:rPr>
          <w:rFonts w:cs="Arial"/>
          <w:szCs w:val="24"/>
        </w:rPr>
        <w:t xml:space="preserve"> dos itens</w:t>
      </w:r>
      <w:r w:rsidR="00D679C5">
        <w:rPr>
          <w:rFonts w:cs="Arial"/>
          <w:szCs w:val="24"/>
        </w:rPr>
        <w:t xml:space="preserve"> (</w:t>
      </w:r>
      <w:r w:rsidR="00847078">
        <w:rPr>
          <w:rFonts w:cs="Arial"/>
          <w:i/>
          <w:szCs w:val="24"/>
        </w:rPr>
        <w:t>x-</w:t>
      </w:r>
      <w:r w:rsidR="00D679C5" w:rsidRPr="00D679C5">
        <w:rPr>
          <w:rFonts w:cs="Arial"/>
          <w:i/>
          <w:szCs w:val="24"/>
        </w:rPr>
        <w:t>normed weights</w:t>
      </w:r>
      <w:r w:rsidR="00D679C5">
        <w:rPr>
          <w:rFonts w:cs="Arial"/>
          <w:szCs w:val="24"/>
        </w:rPr>
        <w:t>)</w:t>
      </w:r>
      <w:r w:rsidR="00B46B9A">
        <w:rPr>
          <w:rFonts w:cs="Arial"/>
          <w:szCs w:val="24"/>
        </w:rPr>
        <w:t xml:space="preserve"> </w:t>
      </w:r>
      <m:oMath>
        <m:r>
          <w:rPr>
            <w:rFonts w:ascii="Cambria Math" w:hAnsi="Cambria Math" w:cs="Arial"/>
            <w:szCs w:val="24"/>
          </w:rPr>
          <m:t>Nx</m:t>
        </m:r>
      </m:oMath>
      <w:r w:rsidR="00EB5FA3">
        <w:rPr>
          <w:rFonts w:cs="Arial"/>
          <w:szCs w:val="24"/>
        </w:rPr>
        <w:t>,</w:t>
      </w:r>
      <w:r w:rsidR="00A076CC">
        <w:rPr>
          <w:rFonts w:cs="Arial"/>
          <w:szCs w:val="24"/>
        </w:rPr>
        <w:t xml:space="preserve"> após a aplicação da equação</w:t>
      </w:r>
      <w:r w:rsidR="00EB5FA3">
        <w:rPr>
          <w:rFonts w:cs="Arial"/>
          <w:szCs w:val="24"/>
        </w:rPr>
        <w:t xml:space="preserve"> </w:t>
      </w:r>
      <w:r w:rsidR="00EB5FA3">
        <w:rPr>
          <w:rFonts w:cs="Arial"/>
          <w:szCs w:val="24"/>
        </w:rPr>
        <w:fldChar w:fldCharType="begin"/>
      </w:r>
      <w:r w:rsidR="00EB5FA3">
        <w:rPr>
          <w:rFonts w:cs="Arial"/>
          <w:szCs w:val="24"/>
        </w:rPr>
        <w:instrText xml:space="preserve"> REF _Ref509826960 \h </w:instrText>
      </w:r>
      <w:r w:rsidR="00EB5FA3">
        <w:rPr>
          <w:rFonts w:cs="Arial"/>
          <w:szCs w:val="24"/>
        </w:rPr>
      </w:r>
      <w:r w:rsidR="00EB5FA3">
        <w:rPr>
          <w:rFonts w:cs="Arial"/>
          <w:szCs w:val="24"/>
        </w:rPr>
        <w:fldChar w:fldCharType="separate"/>
      </w:r>
      <w:r w:rsidR="00AF5A3D">
        <w:rPr>
          <w:rFonts w:cs="Arial"/>
          <w:szCs w:val="24"/>
        </w:rPr>
        <w:t>(</w:t>
      </w:r>
      <w:r w:rsidR="00AF5A3D">
        <w:rPr>
          <w:noProof/>
        </w:rPr>
        <w:t>10</w:t>
      </w:r>
      <w:r w:rsidR="00AF5A3D">
        <w:rPr>
          <w:rFonts w:cs="Arial"/>
          <w:szCs w:val="24"/>
        </w:rPr>
        <w:t>)</w:t>
      </w:r>
      <w:r w:rsidR="00EB5FA3">
        <w:rPr>
          <w:rFonts w:cs="Arial"/>
          <w:szCs w:val="24"/>
        </w:rPr>
        <w:fldChar w:fldCharType="end"/>
      </w:r>
      <w:r w:rsidR="00EF10EF">
        <w:rPr>
          <w:rFonts w:cs="Arial"/>
          <w:szCs w:val="24"/>
        </w:rPr>
        <w:t xml:space="preserve">. Tomando o primeiro elemento da matriz como exemplo, 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=-0,2270 ×3,8772≅ -0,8801</m:t>
        </m:r>
      </m:oMath>
      <w:r w:rsidR="008508EB">
        <w:rPr>
          <w:rFonts w:cs="Arial"/>
          <w:szCs w:val="24"/>
        </w:rPr>
        <w:t>. Todos os valores da matriz de pesos padrão</w:t>
      </w:r>
      <w:r w:rsidR="00847078">
        <w:rPr>
          <w:rFonts w:cs="Arial"/>
          <w:szCs w:val="24"/>
        </w:rPr>
        <w:t xml:space="preserve"> dos itens</w:t>
      </w:r>
      <w:r w:rsidR="008508EB">
        <w:rPr>
          <w:rFonts w:cs="Arial"/>
          <w:szCs w:val="24"/>
        </w:rPr>
        <w:t xml:space="preserve"> </w:t>
      </w:r>
      <w:r w:rsidR="0025233F">
        <w:rPr>
          <w:rFonts w:cs="Arial"/>
          <w:szCs w:val="24"/>
        </w:rPr>
        <w:t>estão apresentados na</w:t>
      </w:r>
      <w:r w:rsidR="008508EB">
        <w:rPr>
          <w:rFonts w:cs="Arial"/>
          <w:szCs w:val="24"/>
        </w:rPr>
        <w:t xml:space="preserve"> </w:t>
      </w:r>
      <w:r w:rsidR="008508EB">
        <w:rPr>
          <w:rFonts w:cs="Arial"/>
          <w:szCs w:val="24"/>
        </w:rPr>
        <w:fldChar w:fldCharType="begin"/>
      </w:r>
      <w:r w:rsidR="008508EB">
        <w:rPr>
          <w:rFonts w:cs="Arial"/>
          <w:szCs w:val="24"/>
        </w:rPr>
        <w:instrText xml:space="preserve"> REF _Ref509827720 \h </w:instrText>
      </w:r>
      <w:r w:rsidR="008508EB">
        <w:rPr>
          <w:rFonts w:cs="Arial"/>
          <w:szCs w:val="24"/>
        </w:rPr>
      </w:r>
      <w:r w:rsidR="008508EB">
        <w:rPr>
          <w:rFonts w:cs="Arial"/>
          <w:szCs w:val="24"/>
        </w:rPr>
        <w:fldChar w:fldCharType="separate"/>
      </w:r>
      <w:r w:rsidR="00AF5A3D">
        <w:t xml:space="preserve">Tabela </w:t>
      </w:r>
      <w:r w:rsidR="00AF5A3D">
        <w:rPr>
          <w:noProof/>
        </w:rPr>
        <w:t>14</w:t>
      </w:r>
      <w:r w:rsidR="008508EB">
        <w:rPr>
          <w:rFonts w:cs="Arial"/>
          <w:szCs w:val="24"/>
        </w:rPr>
        <w:fldChar w:fldCharType="end"/>
      </w:r>
      <w:r w:rsidR="0025233F">
        <w:rPr>
          <w:rFonts w:cs="Arial"/>
          <w:szCs w:val="24"/>
        </w:rPr>
        <w:t>.</w:t>
      </w:r>
    </w:p>
    <w:p w14:paraId="4116F7DD" w14:textId="3A9E2381" w:rsidR="005C2775" w:rsidRDefault="005C2775" w:rsidP="005C2775">
      <w:pPr>
        <w:pStyle w:val="Legenda"/>
        <w:keepNext/>
      </w:pPr>
      <w:bookmarkStart w:id="72" w:name="_Ref509827720"/>
      <w:bookmarkStart w:id="73" w:name="_Toc511244418"/>
      <w:r>
        <w:t xml:space="preserve">Tabela </w:t>
      </w:r>
      <w:fldSimple w:instr=" SEQ Tabela \* ARABIC ">
        <w:r w:rsidR="00AF5A3D">
          <w:rPr>
            <w:noProof/>
          </w:rPr>
          <w:t>14</w:t>
        </w:r>
      </w:fldSimple>
      <w:bookmarkEnd w:id="72"/>
      <w:r>
        <w:t xml:space="preserve"> – </w:t>
      </w:r>
      <w:r w:rsidR="00EF10EF">
        <w:t>Valores da m</w:t>
      </w:r>
      <w:r>
        <w:t>atriz de pesos padrão</w:t>
      </w:r>
      <w:r w:rsidR="00847078">
        <w:t xml:space="preserve"> dos itens</w:t>
      </w:r>
      <w:r w:rsidR="00D679C5">
        <w:t xml:space="preserve"> </w:t>
      </w:r>
      <w:r w:rsidR="00734AB5" w:rsidRPr="006A7491">
        <w:t>(</w:t>
      </w:r>
      <w:r w:rsidR="00734AB5" w:rsidRPr="006A7491">
        <w:rPr>
          <w:i/>
        </w:rPr>
        <w:t>x</w:t>
      </w:r>
      <w:r w:rsidR="00734AB5">
        <w:rPr>
          <w:i/>
        </w:rPr>
        <w:t>-n</w:t>
      </w:r>
      <w:r w:rsidR="00D679C5" w:rsidRPr="00D679C5">
        <w:rPr>
          <w:i/>
        </w:rPr>
        <w:t>ormed weight</w:t>
      </w:r>
      <w:r w:rsidR="00964595">
        <w:rPr>
          <w:i/>
        </w:rPr>
        <w:t>s</w:t>
      </w:r>
      <w:r w:rsidR="00D679C5">
        <w:t xml:space="preserve">) </w:t>
      </w:r>
      <m:oMath>
        <m:r>
          <w:rPr>
            <w:rFonts w:ascii="Cambria Math" w:hAnsi="Cambria Math"/>
          </w:rPr>
          <m:t>Nx</m:t>
        </m:r>
      </m:oMath>
      <w:r w:rsidR="00D679C5">
        <w:t>.</w:t>
      </w:r>
      <w:bookmarkEnd w:id="73"/>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EF10EF" w:rsidRPr="00B2441B" w14:paraId="6DCA893D" w14:textId="77777777" w:rsidTr="000F0FC4">
        <w:trPr>
          <w:trHeight w:val="288"/>
        </w:trPr>
        <w:tc>
          <w:tcPr>
            <w:tcW w:w="9072" w:type="dxa"/>
            <w:gridSpan w:val="12"/>
            <w:tcBorders>
              <w:top w:val="single" w:sz="12" w:space="0" w:color="auto"/>
            </w:tcBorders>
            <w:shd w:val="clear" w:color="auto" w:fill="auto"/>
            <w:noWrap/>
            <w:vAlign w:val="center"/>
            <w:hideMark/>
          </w:tcPr>
          <w:p w14:paraId="0999D69A" w14:textId="6B69294F"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Matriz de pesos padrão</w:t>
            </w:r>
            <w:r w:rsidR="00734AB5">
              <w:rPr>
                <w:rFonts w:cs="Arial"/>
                <w:b/>
                <w:bCs/>
                <w:color w:val="000000"/>
                <w:sz w:val="16"/>
                <w:szCs w:val="16"/>
              </w:rPr>
              <w:t xml:space="preserve"> dos itens</w:t>
            </w:r>
            <w:r>
              <w:rPr>
                <w:rFonts w:cs="Arial"/>
                <w:b/>
                <w:bCs/>
                <w:color w:val="000000"/>
                <w:sz w:val="16"/>
                <w:szCs w:val="16"/>
              </w:rPr>
              <w:t xml:space="preserve"> </w:t>
            </w:r>
            <m:oMath>
              <m:r>
                <m:rPr>
                  <m:sty m:val="bi"/>
                </m:rPr>
                <w:rPr>
                  <w:rFonts w:ascii="Cambria Math" w:hAnsi="Cambria Math" w:cs="Arial"/>
                  <w:color w:val="000000"/>
                  <w:sz w:val="16"/>
                  <w:szCs w:val="16"/>
                </w:rPr>
                <m:t>Nx</m:t>
              </m:r>
            </m:oMath>
          </w:p>
        </w:tc>
      </w:tr>
      <w:tr w:rsidR="00EF10EF" w:rsidRPr="00B2441B" w14:paraId="6B63D8D6" w14:textId="77777777" w:rsidTr="008508EB">
        <w:trPr>
          <w:trHeight w:val="288"/>
        </w:trPr>
        <w:tc>
          <w:tcPr>
            <w:tcW w:w="775" w:type="dxa"/>
            <w:vMerge w:val="restart"/>
            <w:tcBorders>
              <w:top w:val="single" w:sz="4" w:space="0" w:color="auto"/>
            </w:tcBorders>
            <w:shd w:val="clear" w:color="auto" w:fill="auto"/>
            <w:noWrap/>
            <w:vAlign w:val="center"/>
            <w:hideMark/>
          </w:tcPr>
          <w:p w14:paraId="30F47B83" w14:textId="77777777" w:rsidR="00EF10EF" w:rsidRDefault="00EF10EF" w:rsidP="00EF10EF">
            <w:pPr>
              <w:spacing w:line="240" w:lineRule="auto"/>
              <w:jc w:val="center"/>
              <w:rPr>
                <w:rFonts w:cs="Arial"/>
                <w:b/>
                <w:bCs/>
                <w:color w:val="000000"/>
                <w:sz w:val="16"/>
                <w:szCs w:val="16"/>
              </w:rPr>
            </w:pPr>
            <w:r>
              <w:rPr>
                <w:rFonts w:cs="Arial"/>
                <w:b/>
                <w:bCs/>
                <w:color w:val="000000"/>
                <w:sz w:val="16"/>
                <w:szCs w:val="16"/>
              </w:rPr>
              <w:t xml:space="preserve">Índice das </w:t>
            </w:r>
          </w:p>
          <w:p w14:paraId="0DFFEB50" w14:textId="2E3328DB"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3E33FC53" w14:textId="5B2729AE" w:rsidR="00EF10EF" w:rsidRPr="00B2441B" w:rsidRDefault="00EF10EF" w:rsidP="007C47D4">
            <w:pPr>
              <w:spacing w:line="240" w:lineRule="auto"/>
              <w:jc w:val="center"/>
              <w:rPr>
                <w:rFonts w:cs="Arial"/>
                <w:b/>
                <w:bCs/>
                <w:color w:val="000000"/>
                <w:sz w:val="16"/>
                <w:szCs w:val="16"/>
              </w:rPr>
            </w:pPr>
            <w:r>
              <w:rPr>
                <w:rFonts w:cs="Arial"/>
                <w:b/>
                <w:bCs/>
                <w:color w:val="000000"/>
                <w:sz w:val="16"/>
                <w:szCs w:val="16"/>
              </w:rPr>
              <w:t>Índice das colunas</w:t>
            </w:r>
          </w:p>
        </w:tc>
      </w:tr>
      <w:tr w:rsidR="00EF10EF" w:rsidRPr="00B2441B" w14:paraId="0C09B2DF" w14:textId="77777777" w:rsidTr="005C2775">
        <w:trPr>
          <w:trHeight w:val="288"/>
        </w:trPr>
        <w:tc>
          <w:tcPr>
            <w:tcW w:w="775" w:type="dxa"/>
            <w:vMerge/>
            <w:tcBorders>
              <w:bottom w:val="single" w:sz="4" w:space="0" w:color="auto"/>
            </w:tcBorders>
            <w:shd w:val="clear" w:color="auto" w:fill="auto"/>
            <w:noWrap/>
            <w:vAlign w:val="center"/>
          </w:tcPr>
          <w:p w14:paraId="7C774DE9" w14:textId="11638C3D" w:rsidR="00EF10EF" w:rsidRPr="00B2441B" w:rsidRDefault="00EF10EF" w:rsidP="00EF10EF">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7F4D158" w14:textId="5C3380B9"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560FCD72" w14:textId="3EDE268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37497C43" w14:textId="6B78E36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1930D4C2" w14:textId="17B8E8D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015ED5B8" w14:textId="2BCA6FA1"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2E39B302" w14:textId="10294B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76953249" w14:textId="1B3AC4A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54B708B3" w14:textId="38981CC8"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0CD5AC19" w14:textId="3E94E8C4"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7C37F23A" w14:textId="71B285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9548F4A" w14:textId="68B12D4B"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11</w:t>
            </w:r>
          </w:p>
        </w:tc>
      </w:tr>
      <w:tr w:rsidR="00255F64" w:rsidRPr="00B2441B" w14:paraId="5A570F27" w14:textId="77777777" w:rsidTr="00255F64">
        <w:trPr>
          <w:trHeight w:val="288"/>
        </w:trPr>
        <w:tc>
          <w:tcPr>
            <w:tcW w:w="775" w:type="dxa"/>
            <w:tcBorders>
              <w:top w:val="single" w:sz="4" w:space="0" w:color="auto"/>
            </w:tcBorders>
            <w:shd w:val="clear" w:color="auto" w:fill="auto"/>
            <w:noWrap/>
            <w:vAlign w:val="center"/>
            <w:hideMark/>
          </w:tcPr>
          <w:p w14:paraId="70827E07" w14:textId="24456AC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hideMark/>
          </w:tcPr>
          <w:p w14:paraId="5929CF26" w14:textId="69CE9DF1" w:rsidR="00255F64" w:rsidRPr="00B2441B" w:rsidRDefault="00255F64" w:rsidP="00255F64">
            <w:pPr>
              <w:spacing w:line="240" w:lineRule="auto"/>
              <w:jc w:val="right"/>
              <w:rPr>
                <w:rFonts w:cs="Arial"/>
                <w:color w:val="000000"/>
                <w:sz w:val="16"/>
                <w:szCs w:val="16"/>
              </w:rPr>
            </w:pPr>
            <w:r>
              <w:rPr>
                <w:rFonts w:cs="Arial"/>
                <w:color w:val="000000"/>
                <w:sz w:val="16"/>
                <w:szCs w:val="16"/>
              </w:rPr>
              <w:t>-0,8801</w:t>
            </w:r>
          </w:p>
        </w:tc>
        <w:tc>
          <w:tcPr>
            <w:tcW w:w="755" w:type="dxa"/>
            <w:tcBorders>
              <w:top w:val="single" w:sz="4" w:space="0" w:color="auto"/>
            </w:tcBorders>
            <w:shd w:val="clear" w:color="auto" w:fill="auto"/>
            <w:noWrap/>
            <w:vAlign w:val="center"/>
            <w:hideMark/>
          </w:tcPr>
          <w:p w14:paraId="33FCC158" w14:textId="046F02F0" w:rsidR="00255F64" w:rsidRPr="00B2441B" w:rsidRDefault="00255F64" w:rsidP="00255F64">
            <w:pPr>
              <w:spacing w:line="240" w:lineRule="auto"/>
              <w:jc w:val="right"/>
              <w:rPr>
                <w:rFonts w:cs="Arial"/>
                <w:color w:val="000000"/>
                <w:sz w:val="16"/>
                <w:szCs w:val="16"/>
              </w:rPr>
            </w:pPr>
            <w:r>
              <w:rPr>
                <w:rFonts w:cs="Arial"/>
                <w:color w:val="000000"/>
                <w:sz w:val="16"/>
                <w:szCs w:val="16"/>
              </w:rPr>
              <w:t>-1,3760</w:t>
            </w:r>
          </w:p>
        </w:tc>
        <w:tc>
          <w:tcPr>
            <w:tcW w:w="755" w:type="dxa"/>
            <w:tcBorders>
              <w:top w:val="single" w:sz="4" w:space="0" w:color="auto"/>
            </w:tcBorders>
            <w:shd w:val="clear" w:color="auto" w:fill="auto"/>
            <w:noWrap/>
            <w:vAlign w:val="center"/>
            <w:hideMark/>
          </w:tcPr>
          <w:p w14:paraId="02920CF6" w14:textId="23F1B114" w:rsidR="00255F64" w:rsidRPr="00B2441B" w:rsidRDefault="00255F64" w:rsidP="00255F64">
            <w:pPr>
              <w:spacing w:line="240" w:lineRule="auto"/>
              <w:jc w:val="right"/>
              <w:rPr>
                <w:rFonts w:cs="Arial"/>
                <w:color w:val="000000"/>
                <w:sz w:val="16"/>
                <w:szCs w:val="16"/>
              </w:rPr>
            </w:pPr>
            <w:r>
              <w:rPr>
                <w:rFonts w:cs="Arial"/>
                <w:color w:val="000000"/>
                <w:sz w:val="16"/>
                <w:szCs w:val="16"/>
              </w:rPr>
              <w:t>1,4607</w:t>
            </w:r>
          </w:p>
        </w:tc>
        <w:tc>
          <w:tcPr>
            <w:tcW w:w="754" w:type="dxa"/>
            <w:tcBorders>
              <w:top w:val="single" w:sz="4" w:space="0" w:color="auto"/>
            </w:tcBorders>
            <w:shd w:val="clear" w:color="auto" w:fill="auto"/>
            <w:noWrap/>
            <w:vAlign w:val="center"/>
            <w:hideMark/>
          </w:tcPr>
          <w:p w14:paraId="3807F17D" w14:textId="7C18C96D" w:rsidR="00255F64" w:rsidRPr="00B2441B" w:rsidRDefault="00255F64" w:rsidP="00255F64">
            <w:pPr>
              <w:spacing w:line="240" w:lineRule="auto"/>
              <w:jc w:val="right"/>
              <w:rPr>
                <w:rFonts w:cs="Arial"/>
                <w:color w:val="000000"/>
                <w:sz w:val="16"/>
                <w:szCs w:val="16"/>
              </w:rPr>
            </w:pPr>
            <w:r>
              <w:rPr>
                <w:rFonts w:cs="Arial"/>
                <w:color w:val="000000"/>
                <w:sz w:val="16"/>
                <w:szCs w:val="16"/>
              </w:rPr>
              <w:t>0,2296</w:t>
            </w:r>
          </w:p>
        </w:tc>
        <w:tc>
          <w:tcPr>
            <w:tcW w:w="754" w:type="dxa"/>
            <w:tcBorders>
              <w:top w:val="single" w:sz="4" w:space="0" w:color="auto"/>
            </w:tcBorders>
            <w:shd w:val="clear" w:color="auto" w:fill="auto"/>
            <w:noWrap/>
            <w:vAlign w:val="center"/>
            <w:hideMark/>
          </w:tcPr>
          <w:p w14:paraId="23C82420" w14:textId="7F190126" w:rsidR="00255F64" w:rsidRPr="00B2441B" w:rsidRDefault="00255F64" w:rsidP="00255F64">
            <w:pPr>
              <w:spacing w:line="240" w:lineRule="auto"/>
              <w:jc w:val="right"/>
              <w:rPr>
                <w:rFonts w:cs="Arial"/>
                <w:color w:val="000000"/>
                <w:sz w:val="16"/>
                <w:szCs w:val="16"/>
              </w:rPr>
            </w:pPr>
            <w:r>
              <w:rPr>
                <w:rFonts w:cs="Arial"/>
                <w:color w:val="000000"/>
                <w:sz w:val="16"/>
                <w:szCs w:val="16"/>
              </w:rPr>
              <w:t>-0,1415</w:t>
            </w:r>
          </w:p>
        </w:tc>
        <w:tc>
          <w:tcPr>
            <w:tcW w:w="754" w:type="dxa"/>
            <w:tcBorders>
              <w:top w:val="single" w:sz="4" w:space="0" w:color="auto"/>
            </w:tcBorders>
            <w:shd w:val="clear" w:color="auto" w:fill="auto"/>
            <w:noWrap/>
            <w:vAlign w:val="center"/>
            <w:hideMark/>
          </w:tcPr>
          <w:p w14:paraId="501EB6B1" w14:textId="3671B3BF" w:rsidR="00255F64" w:rsidRPr="00B2441B" w:rsidRDefault="00255F64" w:rsidP="00255F64">
            <w:pPr>
              <w:spacing w:line="240" w:lineRule="auto"/>
              <w:jc w:val="right"/>
              <w:rPr>
                <w:rFonts w:cs="Arial"/>
                <w:color w:val="000000"/>
                <w:sz w:val="16"/>
                <w:szCs w:val="16"/>
              </w:rPr>
            </w:pPr>
            <w:r>
              <w:rPr>
                <w:rFonts w:cs="Arial"/>
                <w:color w:val="000000"/>
                <w:sz w:val="16"/>
                <w:szCs w:val="16"/>
              </w:rPr>
              <w:t>-0,9333</w:t>
            </w:r>
          </w:p>
        </w:tc>
        <w:tc>
          <w:tcPr>
            <w:tcW w:w="754" w:type="dxa"/>
            <w:tcBorders>
              <w:top w:val="single" w:sz="4" w:space="0" w:color="auto"/>
            </w:tcBorders>
            <w:shd w:val="clear" w:color="auto" w:fill="auto"/>
            <w:noWrap/>
            <w:vAlign w:val="center"/>
            <w:hideMark/>
          </w:tcPr>
          <w:p w14:paraId="455380B0" w14:textId="5F9176D8" w:rsidR="00255F64" w:rsidRPr="00B2441B" w:rsidRDefault="00255F64" w:rsidP="00255F64">
            <w:pPr>
              <w:spacing w:line="240" w:lineRule="auto"/>
              <w:jc w:val="right"/>
              <w:rPr>
                <w:rFonts w:cs="Arial"/>
                <w:color w:val="000000"/>
                <w:sz w:val="16"/>
                <w:szCs w:val="16"/>
              </w:rPr>
            </w:pPr>
            <w:r>
              <w:rPr>
                <w:rFonts w:cs="Arial"/>
                <w:color w:val="000000"/>
                <w:sz w:val="16"/>
                <w:szCs w:val="16"/>
              </w:rPr>
              <w:t>0,9346</w:t>
            </w:r>
          </w:p>
        </w:tc>
        <w:tc>
          <w:tcPr>
            <w:tcW w:w="754" w:type="dxa"/>
            <w:tcBorders>
              <w:top w:val="single" w:sz="4" w:space="0" w:color="auto"/>
            </w:tcBorders>
            <w:shd w:val="clear" w:color="auto" w:fill="auto"/>
            <w:noWrap/>
            <w:vAlign w:val="center"/>
            <w:hideMark/>
          </w:tcPr>
          <w:p w14:paraId="2F7CB85B" w14:textId="28C4DF64" w:rsidR="00255F64" w:rsidRPr="00B2441B" w:rsidRDefault="00255F64" w:rsidP="00255F64">
            <w:pPr>
              <w:spacing w:line="240" w:lineRule="auto"/>
              <w:jc w:val="right"/>
              <w:rPr>
                <w:rFonts w:cs="Arial"/>
                <w:color w:val="000000"/>
                <w:sz w:val="16"/>
                <w:szCs w:val="16"/>
              </w:rPr>
            </w:pPr>
            <w:r>
              <w:rPr>
                <w:rFonts w:cs="Arial"/>
                <w:color w:val="000000"/>
                <w:sz w:val="16"/>
                <w:szCs w:val="16"/>
              </w:rPr>
              <w:t>0,9000</w:t>
            </w:r>
          </w:p>
        </w:tc>
        <w:tc>
          <w:tcPr>
            <w:tcW w:w="754" w:type="dxa"/>
            <w:tcBorders>
              <w:top w:val="single" w:sz="4" w:space="0" w:color="auto"/>
            </w:tcBorders>
            <w:shd w:val="clear" w:color="auto" w:fill="auto"/>
            <w:noWrap/>
            <w:vAlign w:val="center"/>
            <w:hideMark/>
          </w:tcPr>
          <w:p w14:paraId="5EB93B6C" w14:textId="4D7E4E18" w:rsidR="00255F64" w:rsidRPr="00B2441B" w:rsidRDefault="00255F64" w:rsidP="00255F64">
            <w:pPr>
              <w:spacing w:line="240" w:lineRule="auto"/>
              <w:jc w:val="right"/>
              <w:rPr>
                <w:rFonts w:cs="Arial"/>
                <w:color w:val="000000"/>
                <w:sz w:val="16"/>
                <w:szCs w:val="16"/>
              </w:rPr>
            </w:pPr>
            <w:r>
              <w:rPr>
                <w:rFonts w:cs="Arial"/>
                <w:color w:val="000000"/>
                <w:sz w:val="16"/>
                <w:szCs w:val="16"/>
              </w:rPr>
              <w:t>-1,7802</w:t>
            </w:r>
          </w:p>
        </w:tc>
        <w:tc>
          <w:tcPr>
            <w:tcW w:w="754" w:type="dxa"/>
            <w:tcBorders>
              <w:top w:val="single" w:sz="4" w:space="0" w:color="auto"/>
            </w:tcBorders>
            <w:shd w:val="clear" w:color="auto" w:fill="auto"/>
            <w:noWrap/>
            <w:vAlign w:val="center"/>
            <w:hideMark/>
          </w:tcPr>
          <w:p w14:paraId="03297934" w14:textId="28EBBD17" w:rsidR="00255F64" w:rsidRPr="00B2441B" w:rsidRDefault="00255F64" w:rsidP="00255F64">
            <w:pPr>
              <w:spacing w:line="240" w:lineRule="auto"/>
              <w:jc w:val="right"/>
              <w:rPr>
                <w:rFonts w:cs="Arial"/>
                <w:color w:val="000000"/>
                <w:sz w:val="16"/>
                <w:szCs w:val="16"/>
              </w:rPr>
            </w:pPr>
            <w:r>
              <w:rPr>
                <w:rFonts w:cs="Arial"/>
                <w:color w:val="000000"/>
                <w:sz w:val="16"/>
                <w:szCs w:val="16"/>
              </w:rPr>
              <w:t>0,5249</w:t>
            </w:r>
          </w:p>
        </w:tc>
        <w:tc>
          <w:tcPr>
            <w:tcW w:w="754" w:type="dxa"/>
            <w:tcBorders>
              <w:top w:val="single" w:sz="4" w:space="0" w:color="auto"/>
            </w:tcBorders>
            <w:shd w:val="clear" w:color="auto" w:fill="auto"/>
            <w:noWrap/>
            <w:vAlign w:val="center"/>
            <w:hideMark/>
          </w:tcPr>
          <w:p w14:paraId="691B60A2" w14:textId="08DFE83D" w:rsidR="00255F64" w:rsidRPr="00B2441B" w:rsidRDefault="00255F64" w:rsidP="00255F64">
            <w:pPr>
              <w:spacing w:line="240" w:lineRule="auto"/>
              <w:jc w:val="right"/>
              <w:rPr>
                <w:rFonts w:cs="Arial"/>
                <w:color w:val="000000"/>
                <w:sz w:val="16"/>
                <w:szCs w:val="16"/>
              </w:rPr>
            </w:pPr>
            <w:r>
              <w:rPr>
                <w:rFonts w:cs="Arial"/>
                <w:color w:val="000000"/>
                <w:sz w:val="16"/>
                <w:szCs w:val="16"/>
              </w:rPr>
              <w:t>-0,6557</w:t>
            </w:r>
          </w:p>
        </w:tc>
      </w:tr>
      <w:tr w:rsidR="00255F64" w:rsidRPr="00B2441B" w14:paraId="4D18989A" w14:textId="77777777" w:rsidTr="00255F64">
        <w:trPr>
          <w:trHeight w:val="288"/>
        </w:trPr>
        <w:tc>
          <w:tcPr>
            <w:tcW w:w="775" w:type="dxa"/>
            <w:shd w:val="clear" w:color="auto" w:fill="auto"/>
            <w:noWrap/>
            <w:vAlign w:val="center"/>
            <w:hideMark/>
          </w:tcPr>
          <w:p w14:paraId="58ED3604" w14:textId="2F6F5245"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lastRenderedPageBreak/>
              <w:t>2</w:t>
            </w:r>
          </w:p>
        </w:tc>
        <w:tc>
          <w:tcPr>
            <w:tcW w:w="755" w:type="dxa"/>
            <w:shd w:val="clear" w:color="auto" w:fill="auto"/>
            <w:noWrap/>
            <w:vAlign w:val="center"/>
            <w:hideMark/>
          </w:tcPr>
          <w:p w14:paraId="1F3E120B" w14:textId="0F893114"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2B46FAA0" w14:textId="4F4FEC25"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5D09A2AA" w14:textId="0505ECC0"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55B24C17" w14:textId="034CE2C9"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341E039F" w14:textId="4BBE6512"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7E7DA880" w14:textId="241B9274"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5B62A1E" w14:textId="116B81DF"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287A7EDE" w14:textId="1F5B4C2D"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E61C670" w14:textId="124255FC"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806B4F2" w14:textId="35D9B938"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04585DF1" w14:textId="269D7734"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7DDC6209" w14:textId="77777777" w:rsidTr="00255F64">
        <w:trPr>
          <w:trHeight w:val="288"/>
        </w:trPr>
        <w:tc>
          <w:tcPr>
            <w:tcW w:w="775" w:type="dxa"/>
            <w:shd w:val="clear" w:color="auto" w:fill="auto"/>
            <w:noWrap/>
            <w:vAlign w:val="center"/>
            <w:hideMark/>
          </w:tcPr>
          <w:p w14:paraId="43A332AC" w14:textId="3382D1F2"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hideMark/>
          </w:tcPr>
          <w:p w14:paraId="66DBCB72" w14:textId="5B05770E" w:rsidR="00255F64" w:rsidRPr="00B2441B" w:rsidRDefault="00255F64" w:rsidP="00255F64">
            <w:pPr>
              <w:spacing w:line="240" w:lineRule="auto"/>
              <w:jc w:val="right"/>
              <w:rPr>
                <w:rFonts w:cs="Arial"/>
                <w:color w:val="000000"/>
                <w:sz w:val="16"/>
                <w:szCs w:val="16"/>
              </w:rPr>
            </w:pPr>
            <w:r>
              <w:rPr>
                <w:rFonts w:cs="Arial"/>
                <w:color w:val="000000"/>
                <w:sz w:val="16"/>
                <w:szCs w:val="16"/>
              </w:rPr>
              <w:t>-0,8497</w:t>
            </w:r>
          </w:p>
        </w:tc>
        <w:tc>
          <w:tcPr>
            <w:tcW w:w="755" w:type="dxa"/>
            <w:shd w:val="clear" w:color="auto" w:fill="auto"/>
            <w:noWrap/>
            <w:vAlign w:val="center"/>
            <w:hideMark/>
          </w:tcPr>
          <w:p w14:paraId="1918C1E3" w14:textId="7441DCA5" w:rsidR="00255F64" w:rsidRPr="00B2441B" w:rsidRDefault="00255F64" w:rsidP="00255F64">
            <w:pPr>
              <w:spacing w:line="240" w:lineRule="auto"/>
              <w:jc w:val="right"/>
              <w:rPr>
                <w:rFonts w:cs="Arial"/>
                <w:color w:val="000000"/>
                <w:sz w:val="16"/>
                <w:szCs w:val="16"/>
              </w:rPr>
            </w:pPr>
            <w:r>
              <w:rPr>
                <w:rFonts w:cs="Arial"/>
                <w:color w:val="000000"/>
                <w:sz w:val="16"/>
                <w:szCs w:val="16"/>
              </w:rPr>
              <w:t>0,9979</w:t>
            </w:r>
          </w:p>
        </w:tc>
        <w:tc>
          <w:tcPr>
            <w:tcW w:w="755" w:type="dxa"/>
            <w:shd w:val="clear" w:color="auto" w:fill="auto"/>
            <w:noWrap/>
            <w:vAlign w:val="center"/>
            <w:hideMark/>
          </w:tcPr>
          <w:p w14:paraId="65D2E366" w14:textId="1A2EC617" w:rsidR="00255F64" w:rsidRPr="00B2441B" w:rsidRDefault="00255F64" w:rsidP="00255F64">
            <w:pPr>
              <w:spacing w:line="240" w:lineRule="auto"/>
              <w:jc w:val="right"/>
              <w:rPr>
                <w:rFonts w:cs="Arial"/>
                <w:color w:val="000000"/>
                <w:sz w:val="16"/>
                <w:szCs w:val="16"/>
              </w:rPr>
            </w:pPr>
            <w:r>
              <w:rPr>
                <w:rFonts w:cs="Arial"/>
                <w:color w:val="000000"/>
                <w:sz w:val="16"/>
                <w:szCs w:val="16"/>
              </w:rPr>
              <w:t>-1,5087</w:t>
            </w:r>
          </w:p>
        </w:tc>
        <w:tc>
          <w:tcPr>
            <w:tcW w:w="754" w:type="dxa"/>
            <w:shd w:val="clear" w:color="auto" w:fill="auto"/>
            <w:noWrap/>
            <w:vAlign w:val="center"/>
            <w:hideMark/>
          </w:tcPr>
          <w:p w14:paraId="666ABA43" w14:textId="2963A20A" w:rsidR="00255F64" w:rsidRPr="00B2441B" w:rsidRDefault="00255F64" w:rsidP="00255F64">
            <w:pPr>
              <w:spacing w:line="240" w:lineRule="auto"/>
              <w:jc w:val="right"/>
              <w:rPr>
                <w:rFonts w:cs="Arial"/>
                <w:color w:val="000000"/>
                <w:sz w:val="16"/>
                <w:szCs w:val="16"/>
              </w:rPr>
            </w:pPr>
            <w:r>
              <w:rPr>
                <w:rFonts w:cs="Arial"/>
                <w:color w:val="000000"/>
                <w:sz w:val="16"/>
                <w:szCs w:val="16"/>
              </w:rPr>
              <w:t>0,1631</w:t>
            </w:r>
          </w:p>
        </w:tc>
        <w:tc>
          <w:tcPr>
            <w:tcW w:w="754" w:type="dxa"/>
            <w:shd w:val="clear" w:color="auto" w:fill="auto"/>
            <w:noWrap/>
            <w:vAlign w:val="center"/>
            <w:hideMark/>
          </w:tcPr>
          <w:p w14:paraId="27787FFF" w14:textId="7ADB6C16" w:rsidR="00255F64" w:rsidRPr="00B2441B" w:rsidRDefault="00255F64" w:rsidP="00255F64">
            <w:pPr>
              <w:spacing w:line="240" w:lineRule="auto"/>
              <w:jc w:val="right"/>
              <w:rPr>
                <w:rFonts w:cs="Arial"/>
                <w:color w:val="000000"/>
                <w:sz w:val="16"/>
                <w:szCs w:val="16"/>
              </w:rPr>
            </w:pPr>
            <w:r>
              <w:rPr>
                <w:rFonts w:cs="Arial"/>
                <w:color w:val="000000"/>
                <w:sz w:val="16"/>
                <w:szCs w:val="16"/>
              </w:rPr>
              <w:t>0,5523</w:t>
            </w:r>
          </w:p>
        </w:tc>
        <w:tc>
          <w:tcPr>
            <w:tcW w:w="754" w:type="dxa"/>
            <w:shd w:val="clear" w:color="auto" w:fill="auto"/>
            <w:noWrap/>
            <w:vAlign w:val="center"/>
            <w:hideMark/>
          </w:tcPr>
          <w:p w14:paraId="54D32371" w14:textId="61605989" w:rsidR="00255F64" w:rsidRPr="00B2441B" w:rsidRDefault="00255F64" w:rsidP="00255F64">
            <w:pPr>
              <w:spacing w:line="240" w:lineRule="auto"/>
              <w:jc w:val="right"/>
              <w:rPr>
                <w:rFonts w:cs="Arial"/>
                <w:color w:val="000000"/>
                <w:sz w:val="16"/>
                <w:szCs w:val="16"/>
              </w:rPr>
            </w:pPr>
            <w:r>
              <w:rPr>
                <w:rFonts w:cs="Arial"/>
                <w:color w:val="000000"/>
                <w:sz w:val="16"/>
                <w:szCs w:val="16"/>
              </w:rPr>
              <w:t>1,1787</w:t>
            </w:r>
          </w:p>
        </w:tc>
        <w:tc>
          <w:tcPr>
            <w:tcW w:w="754" w:type="dxa"/>
            <w:shd w:val="clear" w:color="auto" w:fill="auto"/>
            <w:noWrap/>
            <w:vAlign w:val="center"/>
            <w:hideMark/>
          </w:tcPr>
          <w:p w14:paraId="43037CAB" w14:textId="6897E9BF" w:rsidR="00255F64" w:rsidRPr="00B2441B" w:rsidRDefault="00255F64" w:rsidP="00255F64">
            <w:pPr>
              <w:spacing w:line="240" w:lineRule="auto"/>
              <w:jc w:val="right"/>
              <w:rPr>
                <w:rFonts w:cs="Arial"/>
                <w:color w:val="000000"/>
                <w:sz w:val="16"/>
                <w:szCs w:val="16"/>
              </w:rPr>
            </w:pPr>
            <w:r>
              <w:rPr>
                <w:rFonts w:cs="Arial"/>
                <w:color w:val="000000"/>
                <w:sz w:val="16"/>
                <w:szCs w:val="16"/>
              </w:rPr>
              <w:t>-0,9167</w:t>
            </w:r>
          </w:p>
        </w:tc>
        <w:tc>
          <w:tcPr>
            <w:tcW w:w="754" w:type="dxa"/>
            <w:shd w:val="clear" w:color="auto" w:fill="auto"/>
            <w:noWrap/>
            <w:vAlign w:val="center"/>
            <w:hideMark/>
          </w:tcPr>
          <w:p w14:paraId="77D2850F" w14:textId="4155A6FD" w:rsidR="00255F64" w:rsidRPr="00B2441B" w:rsidRDefault="00255F64" w:rsidP="00255F64">
            <w:pPr>
              <w:spacing w:line="240" w:lineRule="auto"/>
              <w:jc w:val="right"/>
              <w:rPr>
                <w:rFonts w:cs="Arial"/>
                <w:color w:val="000000"/>
                <w:sz w:val="16"/>
                <w:szCs w:val="16"/>
              </w:rPr>
            </w:pPr>
            <w:r>
              <w:rPr>
                <w:rFonts w:cs="Arial"/>
                <w:color w:val="000000"/>
                <w:sz w:val="16"/>
                <w:szCs w:val="16"/>
              </w:rPr>
              <w:t>-1,3747</w:t>
            </w:r>
          </w:p>
        </w:tc>
        <w:tc>
          <w:tcPr>
            <w:tcW w:w="754" w:type="dxa"/>
            <w:shd w:val="clear" w:color="auto" w:fill="auto"/>
            <w:noWrap/>
            <w:vAlign w:val="center"/>
            <w:hideMark/>
          </w:tcPr>
          <w:p w14:paraId="62478197" w14:textId="6711E7A7" w:rsidR="00255F64" w:rsidRPr="00B2441B" w:rsidRDefault="00255F64" w:rsidP="00255F64">
            <w:pPr>
              <w:spacing w:line="240" w:lineRule="auto"/>
              <w:jc w:val="right"/>
              <w:rPr>
                <w:rFonts w:cs="Arial"/>
                <w:color w:val="000000"/>
                <w:sz w:val="16"/>
                <w:szCs w:val="16"/>
              </w:rPr>
            </w:pPr>
            <w:r>
              <w:rPr>
                <w:rFonts w:cs="Arial"/>
                <w:color w:val="000000"/>
                <w:sz w:val="16"/>
                <w:szCs w:val="16"/>
              </w:rPr>
              <w:t>0,8824</w:t>
            </w:r>
          </w:p>
        </w:tc>
        <w:tc>
          <w:tcPr>
            <w:tcW w:w="754" w:type="dxa"/>
            <w:shd w:val="clear" w:color="auto" w:fill="auto"/>
            <w:noWrap/>
            <w:vAlign w:val="center"/>
            <w:hideMark/>
          </w:tcPr>
          <w:p w14:paraId="6C43627B" w14:textId="189BBF49" w:rsidR="00255F64" w:rsidRPr="00B2441B" w:rsidRDefault="00255F64" w:rsidP="00255F64">
            <w:pPr>
              <w:spacing w:line="240" w:lineRule="auto"/>
              <w:jc w:val="right"/>
              <w:rPr>
                <w:rFonts w:cs="Arial"/>
                <w:color w:val="000000"/>
                <w:sz w:val="16"/>
                <w:szCs w:val="16"/>
              </w:rPr>
            </w:pPr>
            <w:r>
              <w:rPr>
                <w:rFonts w:cs="Arial"/>
                <w:color w:val="000000"/>
                <w:sz w:val="16"/>
                <w:szCs w:val="16"/>
              </w:rPr>
              <w:t>0,7624</w:t>
            </w:r>
          </w:p>
        </w:tc>
        <w:tc>
          <w:tcPr>
            <w:tcW w:w="754" w:type="dxa"/>
            <w:shd w:val="clear" w:color="auto" w:fill="auto"/>
            <w:noWrap/>
            <w:vAlign w:val="center"/>
            <w:hideMark/>
          </w:tcPr>
          <w:p w14:paraId="702606B6" w14:textId="43DCDB18" w:rsidR="00255F64" w:rsidRPr="00B2441B" w:rsidRDefault="00255F64" w:rsidP="00255F64">
            <w:pPr>
              <w:spacing w:line="240" w:lineRule="auto"/>
              <w:jc w:val="right"/>
              <w:rPr>
                <w:rFonts w:cs="Arial"/>
                <w:color w:val="000000"/>
                <w:sz w:val="16"/>
                <w:szCs w:val="16"/>
              </w:rPr>
            </w:pPr>
            <w:r>
              <w:rPr>
                <w:rFonts w:cs="Arial"/>
                <w:color w:val="000000"/>
                <w:sz w:val="16"/>
                <w:szCs w:val="16"/>
              </w:rPr>
              <w:t>0,6708</w:t>
            </w:r>
          </w:p>
        </w:tc>
      </w:tr>
      <w:tr w:rsidR="00255F64" w:rsidRPr="00B2441B" w14:paraId="6C3B1DC2" w14:textId="77777777" w:rsidTr="00255F64">
        <w:trPr>
          <w:trHeight w:val="288"/>
        </w:trPr>
        <w:tc>
          <w:tcPr>
            <w:tcW w:w="775" w:type="dxa"/>
            <w:shd w:val="clear" w:color="auto" w:fill="auto"/>
            <w:noWrap/>
            <w:vAlign w:val="center"/>
            <w:hideMark/>
          </w:tcPr>
          <w:p w14:paraId="0AA9DF18" w14:textId="1B6CD2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hideMark/>
          </w:tcPr>
          <w:p w14:paraId="31E05DE2" w14:textId="1BE7FF15" w:rsidR="00255F64" w:rsidRPr="00B2441B" w:rsidRDefault="00255F64" w:rsidP="00255F64">
            <w:pPr>
              <w:spacing w:line="240" w:lineRule="auto"/>
              <w:jc w:val="right"/>
              <w:rPr>
                <w:rFonts w:cs="Arial"/>
                <w:color w:val="000000"/>
                <w:sz w:val="16"/>
                <w:szCs w:val="16"/>
              </w:rPr>
            </w:pPr>
            <w:r>
              <w:rPr>
                <w:rFonts w:cs="Arial"/>
                <w:color w:val="000000"/>
                <w:sz w:val="16"/>
                <w:szCs w:val="16"/>
              </w:rPr>
              <w:t>0,7647</w:t>
            </w:r>
          </w:p>
        </w:tc>
        <w:tc>
          <w:tcPr>
            <w:tcW w:w="755" w:type="dxa"/>
            <w:shd w:val="clear" w:color="auto" w:fill="auto"/>
            <w:noWrap/>
            <w:vAlign w:val="center"/>
            <w:hideMark/>
          </w:tcPr>
          <w:p w14:paraId="077E697E" w14:textId="3B9E078B" w:rsidR="00255F64" w:rsidRPr="00B2441B" w:rsidRDefault="00255F64" w:rsidP="00255F64">
            <w:pPr>
              <w:spacing w:line="240" w:lineRule="auto"/>
              <w:jc w:val="right"/>
              <w:rPr>
                <w:rFonts w:cs="Arial"/>
                <w:color w:val="000000"/>
                <w:sz w:val="16"/>
                <w:szCs w:val="16"/>
              </w:rPr>
            </w:pPr>
            <w:r>
              <w:rPr>
                <w:rFonts w:cs="Arial"/>
                <w:color w:val="000000"/>
                <w:sz w:val="16"/>
                <w:szCs w:val="16"/>
              </w:rPr>
              <w:t>1,0885</w:t>
            </w:r>
          </w:p>
        </w:tc>
        <w:tc>
          <w:tcPr>
            <w:tcW w:w="755" w:type="dxa"/>
            <w:shd w:val="clear" w:color="auto" w:fill="auto"/>
            <w:noWrap/>
            <w:vAlign w:val="center"/>
            <w:hideMark/>
          </w:tcPr>
          <w:p w14:paraId="17A1B7B4" w14:textId="25D3732C" w:rsidR="00255F64" w:rsidRPr="00B2441B" w:rsidRDefault="00255F64" w:rsidP="00255F64">
            <w:pPr>
              <w:spacing w:line="240" w:lineRule="auto"/>
              <w:jc w:val="right"/>
              <w:rPr>
                <w:rFonts w:cs="Arial"/>
                <w:color w:val="000000"/>
                <w:sz w:val="16"/>
                <w:szCs w:val="16"/>
              </w:rPr>
            </w:pPr>
            <w:r>
              <w:rPr>
                <w:rFonts w:cs="Arial"/>
                <w:color w:val="000000"/>
                <w:sz w:val="16"/>
                <w:szCs w:val="16"/>
              </w:rPr>
              <w:t>1,3556</w:t>
            </w:r>
          </w:p>
        </w:tc>
        <w:tc>
          <w:tcPr>
            <w:tcW w:w="754" w:type="dxa"/>
            <w:shd w:val="clear" w:color="auto" w:fill="auto"/>
            <w:noWrap/>
            <w:vAlign w:val="center"/>
            <w:hideMark/>
          </w:tcPr>
          <w:p w14:paraId="32113F52" w14:textId="6BA79998" w:rsidR="00255F64" w:rsidRPr="00B2441B" w:rsidRDefault="00255F64" w:rsidP="00255F64">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AB6F8D7" w14:textId="2FB6D278" w:rsidR="00255F64" w:rsidRPr="00B2441B" w:rsidRDefault="00255F64" w:rsidP="00255F64">
            <w:pPr>
              <w:spacing w:line="240" w:lineRule="auto"/>
              <w:jc w:val="right"/>
              <w:rPr>
                <w:rFonts w:cs="Arial"/>
                <w:color w:val="000000"/>
                <w:sz w:val="16"/>
                <w:szCs w:val="16"/>
              </w:rPr>
            </w:pPr>
            <w:r>
              <w:rPr>
                <w:rFonts w:cs="Arial"/>
                <w:color w:val="000000"/>
                <w:sz w:val="16"/>
                <w:szCs w:val="16"/>
              </w:rPr>
              <w:t>-0,2349</w:t>
            </w:r>
          </w:p>
        </w:tc>
        <w:tc>
          <w:tcPr>
            <w:tcW w:w="754" w:type="dxa"/>
            <w:shd w:val="clear" w:color="auto" w:fill="auto"/>
            <w:noWrap/>
            <w:vAlign w:val="center"/>
            <w:hideMark/>
          </w:tcPr>
          <w:p w14:paraId="387537F5" w14:textId="2441F0FE" w:rsidR="00255F64" w:rsidRPr="00B2441B" w:rsidRDefault="00255F64" w:rsidP="00255F64">
            <w:pPr>
              <w:spacing w:line="240" w:lineRule="auto"/>
              <w:jc w:val="right"/>
              <w:rPr>
                <w:rFonts w:cs="Arial"/>
                <w:color w:val="000000"/>
                <w:sz w:val="16"/>
                <w:szCs w:val="16"/>
              </w:rPr>
            </w:pPr>
            <w:r>
              <w:rPr>
                <w:rFonts w:cs="Arial"/>
                <w:color w:val="000000"/>
                <w:sz w:val="16"/>
                <w:szCs w:val="16"/>
              </w:rPr>
              <w:t>0,5358</w:t>
            </w:r>
          </w:p>
        </w:tc>
        <w:tc>
          <w:tcPr>
            <w:tcW w:w="754" w:type="dxa"/>
            <w:shd w:val="clear" w:color="auto" w:fill="auto"/>
            <w:noWrap/>
            <w:vAlign w:val="center"/>
            <w:hideMark/>
          </w:tcPr>
          <w:p w14:paraId="03F08268" w14:textId="3ED79803" w:rsidR="00255F64" w:rsidRPr="00B2441B" w:rsidRDefault="00255F64" w:rsidP="00255F64">
            <w:pPr>
              <w:spacing w:line="240" w:lineRule="auto"/>
              <w:jc w:val="right"/>
              <w:rPr>
                <w:rFonts w:cs="Arial"/>
                <w:color w:val="000000"/>
                <w:sz w:val="16"/>
                <w:szCs w:val="16"/>
              </w:rPr>
            </w:pPr>
            <w:r>
              <w:rPr>
                <w:rFonts w:cs="Arial"/>
                <w:color w:val="000000"/>
                <w:sz w:val="16"/>
                <w:szCs w:val="16"/>
              </w:rPr>
              <w:t>-1,0621</w:t>
            </w:r>
          </w:p>
        </w:tc>
        <w:tc>
          <w:tcPr>
            <w:tcW w:w="754" w:type="dxa"/>
            <w:shd w:val="clear" w:color="auto" w:fill="auto"/>
            <w:noWrap/>
            <w:vAlign w:val="center"/>
            <w:hideMark/>
          </w:tcPr>
          <w:p w14:paraId="3CC77F70" w14:textId="53470A92" w:rsidR="00255F64" w:rsidRPr="00B2441B" w:rsidRDefault="00255F64" w:rsidP="00255F64">
            <w:pPr>
              <w:spacing w:line="240" w:lineRule="auto"/>
              <w:jc w:val="right"/>
              <w:rPr>
                <w:rFonts w:cs="Arial"/>
                <w:color w:val="000000"/>
                <w:sz w:val="16"/>
                <w:szCs w:val="16"/>
              </w:rPr>
            </w:pPr>
            <w:r>
              <w:rPr>
                <w:rFonts w:cs="Arial"/>
                <w:color w:val="000000"/>
                <w:sz w:val="16"/>
                <w:szCs w:val="16"/>
              </w:rPr>
              <w:t>1,0363</w:t>
            </w:r>
          </w:p>
        </w:tc>
        <w:tc>
          <w:tcPr>
            <w:tcW w:w="754" w:type="dxa"/>
            <w:shd w:val="clear" w:color="auto" w:fill="auto"/>
            <w:noWrap/>
            <w:vAlign w:val="center"/>
            <w:hideMark/>
          </w:tcPr>
          <w:p w14:paraId="4C70B33E" w14:textId="6BB31CD6" w:rsidR="00255F64" w:rsidRPr="00B2441B" w:rsidRDefault="00255F64" w:rsidP="00255F64">
            <w:pPr>
              <w:spacing w:line="240" w:lineRule="auto"/>
              <w:jc w:val="right"/>
              <w:rPr>
                <w:rFonts w:cs="Arial"/>
                <w:color w:val="000000"/>
                <w:sz w:val="16"/>
                <w:szCs w:val="16"/>
              </w:rPr>
            </w:pPr>
            <w:r>
              <w:rPr>
                <w:rFonts w:cs="Arial"/>
                <w:color w:val="000000"/>
                <w:sz w:val="16"/>
                <w:szCs w:val="16"/>
              </w:rPr>
              <w:t>0,8221</w:t>
            </w:r>
          </w:p>
        </w:tc>
        <w:tc>
          <w:tcPr>
            <w:tcW w:w="754" w:type="dxa"/>
            <w:shd w:val="clear" w:color="auto" w:fill="auto"/>
            <w:noWrap/>
            <w:vAlign w:val="center"/>
            <w:hideMark/>
          </w:tcPr>
          <w:p w14:paraId="1A993D46" w14:textId="57F65A98" w:rsidR="00255F64" w:rsidRPr="00B2441B" w:rsidRDefault="00255F64" w:rsidP="00255F64">
            <w:pPr>
              <w:spacing w:line="240" w:lineRule="auto"/>
              <w:jc w:val="right"/>
              <w:rPr>
                <w:rFonts w:cs="Arial"/>
                <w:color w:val="000000"/>
                <w:sz w:val="16"/>
                <w:szCs w:val="16"/>
              </w:rPr>
            </w:pPr>
            <w:r>
              <w:rPr>
                <w:rFonts w:cs="Arial"/>
                <w:color w:val="000000"/>
                <w:sz w:val="16"/>
                <w:szCs w:val="16"/>
              </w:rPr>
              <w:t>-0,0664</w:t>
            </w:r>
          </w:p>
        </w:tc>
        <w:tc>
          <w:tcPr>
            <w:tcW w:w="754" w:type="dxa"/>
            <w:shd w:val="clear" w:color="auto" w:fill="auto"/>
            <w:noWrap/>
            <w:vAlign w:val="center"/>
            <w:hideMark/>
          </w:tcPr>
          <w:p w14:paraId="03D0618D" w14:textId="59EA3F6B" w:rsidR="00255F64" w:rsidRPr="00B2441B" w:rsidRDefault="00255F64" w:rsidP="00255F64">
            <w:pPr>
              <w:spacing w:line="240" w:lineRule="auto"/>
              <w:jc w:val="right"/>
              <w:rPr>
                <w:rFonts w:cs="Arial"/>
                <w:color w:val="000000"/>
                <w:sz w:val="16"/>
                <w:szCs w:val="16"/>
              </w:rPr>
            </w:pPr>
            <w:r>
              <w:rPr>
                <w:rFonts w:cs="Arial"/>
                <w:color w:val="000000"/>
                <w:sz w:val="16"/>
                <w:szCs w:val="16"/>
              </w:rPr>
              <w:t>-0,9813</w:t>
            </w:r>
          </w:p>
        </w:tc>
      </w:tr>
      <w:tr w:rsidR="00255F64" w:rsidRPr="00B2441B" w14:paraId="6EF8585A" w14:textId="77777777" w:rsidTr="00255F64">
        <w:trPr>
          <w:trHeight w:val="288"/>
        </w:trPr>
        <w:tc>
          <w:tcPr>
            <w:tcW w:w="775" w:type="dxa"/>
            <w:shd w:val="clear" w:color="auto" w:fill="auto"/>
            <w:noWrap/>
            <w:vAlign w:val="center"/>
            <w:hideMark/>
          </w:tcPr>
          <w:p w14:paraId="32F19CE1" w14:textId="62F67A8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hideMark/>
          </w:tcPr>
          <w:p w14:paraId="7A1C31E3" w14:textId="4B55699F" w:rsidR="00255F64" w:rsidRPr="00B2441B" w:rsidRDefault="00255F64" w:rsidP="00255F64">
            <w:pPr>
              <w:spacing w:line="240" w:lineRule="auto"/>
              <w:jc w:val="right"/>
              <w:rPr>
                <w:rFonts w:cs="Arial"/>
                <w:color w:val="000000"/>
                <w:sz w:val="16"/>
                <w:szCs w:val="16"/>
              </w:rPr>
            </w:pPr>
            <w:r>
              <w:rPr>
                <w:rFonts w:cs="Arial"/>
                <w:color w:val="000000"/>
                <w:sz w:val="16"/>
                <w:szCs w:val="16"/>
              </w:rPr>
              <w:t>0,9651</w:t>
            </w:r>
          </w:p>
        </w:tc>
        <w:tc>
          <w:tcPr>
            <w:tcW w:w="755" w:type="dxa"/>
            <w:shd w:val="clear" w:color="auto" w:fill="auto"/>
            <w:noWrap/>
            <w:vAlign w:val="center"/>
            <w:hideMark/>
          </w:tcPr>
          <w:p w14:paraId="26B2BC9D" w14:textId="754BC905" w:rsidR="00255F64" w:rsidRPr="00B2441B" w:rsidRDefault="00255F64" w:rsidP="00255F64">
            <w:pPr>
              <w:spacing w:line="240" w:lineRule="auto"/>
              <w:jc w:val="right"/>
              <w:rPr>
                <w:rFonts w:cs="Arial"/>
                <w:color w:val="000000"/>
                <w:sz w:val="16"/>
                <w:szCs w:val="16"/>
              </w:rPr>
            </w:pPr>
            <w:r>
              <w:rPr>
                <w:rFonts w:cs="Arial"/>
                <w:color w:val="000000"/>
                <w:sz w:val="16"/>
                <w:szCs w:val="16"/>
              </w:rPr>
              <w:t>-0,7105</w:t>
            </w:r>
          </w:p>
        </w:tc>
        <w:tc>
          <w:tcPr>
            <w:tcW w:w="755" w:type="dxa"/>
            <w:shd w:val="clear" w:color="auto" w:fill="auto"/>
            <w:noWrap/>
            <w:vAlign w:val="center"/>
            <w:hideMark/>
          </w:tcPr>
          <w:p w14:paraId="31FAA349" w14:textId="79A0A2F2" w:rsidR="00255F64" w:rsidRPr="00B2441B" w:rsidRDefault="00255F64" w:rsidP="00255F64">
            <w:pPr>
              <w:spacing w:line="240" w:lineRule="auto"/>
              <w:jc w:val="right"/>
              <w:rPr>
                <w:rFonts w:cs="Arial"/>
                <w:color w:val="000000"/>
                <w:sz w:val="16"/>
                <w:szCs w:val="16"/>
              </w:rPr>
            </w:pPr>
            <w:r>
              <w:rPr>
                <w:rFonts w:cs="Arial"/>
                <w:color w:val="000000"/>
                <w:sz w:val="16"/>
                <w:szCs w:val="16"/>
              </w:rPr>
              <w:t>-1,3076</w:t>
            </w:r>
          </w:p>
        </w:tc>
        <w:tc>
          <w:tcPr>
            <w:tcW w:w="754" w:type="dxa"/>
            <w:shd w:val="clear" w:color="auto" w:fill="auto"/>
            <w:noWrap/>
            <w:vAlign w:val="center"/>
            <w:hideMark/>
          </w:tcPr>
          <w:p w14:paraId="7756EF99" w14:textId="408339C0" w:rsidR="00255F64" w:rsidRPr="00B2441B" w:rsidRDefault="00255F64" w:rsidP="00255F64">
            <w:pPr>
              <w:spacing w:line="240" w:lineRule="auto"/>
              <w:jc w:val="right"/>
              <w:rPr>
                <w:rFonts w:cs="Arial"/>
                <w:color w:val="000000"/>
                <w:sz w:val="16"/>
                <w:szCs w:val="16"/>
              </w:rPr>
            </w:pPr>
            <w:r>
              <w:rPr>
                <w:rFonts w:cs="Arial"/>
                <w:color w:val="000000"/>
                <w:sz w:val="16"/>
                <w:szCs w:val="16"/>
              </w:rPr>
              <w:t>-0,4039</w:t>
            </w:r>
          </w:p>
        </w:tc>
        <w:tc>
          <w:tcPr>
            <w:tcW w:w="754" w:type="dxa"/>
            <w:shd w:val="clear" w:color="auto" w:fill="auto"/>
            <w:noWrap/>
            <w:vAlign w:val="center"/>
            <w:hideMark/>
          </w:tcPr>
          <w:p w14:paraId="5D32B6BE" w14:textId="34862736" w:rsidR="00255F64" w:rsidRPr="00B2441B" w:rsidRDefault="00255F64" w:rsidP="00255F64">
            <w:pPr>
              <w:spacing w:line="240" w:lineRule="auto"/>
              <w:jc w:val="right"/>
              <w:rPr>
                <w:rFonts w:cs="Arial"/>
                <w:color w:val="000000"/>
                <w:sz w:val="16"/>
                <w:szCs w:val="16"/>
              </w:rPr>
            </w:pPr>
            <w:r>
              <w:rPr>
                <w:rFonts w:cs="Arial"/>
                <w:color w:val="000000"/>
                <w:sz w:val="16"/>
                <w:szCs w:val="16"/>
              </w:rPr>
              <w:t>-0,1759</w:t>
            </w:r>
          </w:p>
        </w:tc>
        <w:tc>
          <w:tcPr>
            <w:tcW w:w="754" w:type="dxa"/>
            <w:shd w:val="clear" w:color="auto" w:fill="auto"/>
            <w:noWrap/>
            <w:vAlign w:val="center"/>
            <w:hideMark/>
          </w:tcPr>
          <w:p w14:paraId="7D998218" w14:textId="6DBC7064" w:rsidR="00255F64" w:rsidRPr="00B2441B" w:rsidRDefault="00255F64" w:rsidP="00255F64">
            <w:pPr>
              <w:spacing w:line="240" w:lineRule="auto"/>
              <w:jc w:val="right"/>
              <w:rPr>
                <w:rFonts w:cs="Arial"/>
                <w:color w:val="000000"/>
                <w:sz w:val="16"/>
                <w:szCs w:val="16"/>
              </w:rPr>
            </w:pPr>
            <w:r>
              <w:rPr>
                <w:rFonts w:cs="Arial"/>
                <w:color w:val="000000"/>
                <w:sz w:val="16"/>
                <w:szCs w:val="16"/>
              </w:rPr>
              <w:t>-0,7811</w:t>
            </w:r>
          </w:p>
        </w:tc>
        <w:tc>
          <w:tcPr>
            <w:tcW w:w="754" w:type="dxa"/>
            <w:shd w:val="clear" w:color="auto" w:fill="auto"/>
            <w:noWrap/>
            <w:vAlign w:val="center"/>
            <w:hideMark/>
          </w:tcPr>
          <w:p w14:paraId="0520C237" w14:textId="70527204" w:rsidR="00255F64" w:rsidRPr="00B2441B" w:rsidRDefault="00255F64" w:rsidP="00255F64">
            <w:pPr>
              <w:spacing w:line="240" w:lineRule="auto"/>
              <w:jc w:val="right"/>
              <w:rPr>
                <w:rFonts w:cs="Arial"/>
                <w:color w:val="000000"/>
                <w:sz w:val="16"/>
                <w:szCs w:val="16"/>
              </w:rPr>
            </w:pPr>
            <w:r>
              <w:rPr>
                <w:rFonts w:cs="Arial"/>
                <w:color w:val="000000"/>
                <w:sz w:val="16"/>
                <w:szCs w:val="16"/>
              </w:rPr>
              <w:t>1,0443</w:t>
            </w:r>
          </w:p>
        </w:tc>
        <w:tc>
          <w:tcPr>
            <w:tcW w:w="754" w:type="dxa"/>
            <w:shd w:val="clear" w:color="auto" w:fill="auto"/>
            <w:noWrap/>
            <w:vAlign w:val="center"/>
            <w:hideMark/>
          </w:tcPr>
          <w:p w14:paraId="54C7763F" w14:textId="0C624771" w:rsidR="00255F64" w:rsidRPr="00B2441B" w:rsidRDefault="00255F64" w:rsidP="00255F64">
            <w:pPr>
              <w:spacing w:line="240" w:lineRule="auto"/>
              <w:jc w:val="right"/>
              <w:rPr>
                <w:rFonts w:cs="Arial"/>
                <w:color w:val="000000"/>
                <w:sz w:val="16"/>
                <w:szCs w:val="16"/>
              </w:rPr>
            </w:pPr>
            <w:r>
              <w:rPr>
                <w:rFonts w:cs="Arial"/>
                <w:color w:val="000000"/>
                <w:sz w:val="16"/>
                <w:szCs w:val="16"/>
              </w:rPr>
              <w:t>-0,5616</w:t>
            </w:r>
          </w:p>
        </w:tc>
        <w:tc>
          <w:tcPr>
            <w:tcW w:w="754" w:type="dxa"/>
            <w:shd w:val="clear" w:color="auto" w:fill="auto"/>
            <w:noWrap/>
            <w:vAlign w:val="center"/>
            <w:hideMark/>
          </w:tcPr>
          <w:p w14:paraId="0310268F" w14:textId="1DEFA9EA" w:rsidR="00255F64" w:rsidRPr="00B2441B" w:rsidRDefault="00255F64" w:rsidP="00255F64">
            <w:pPr>
              <w:spacing w:line="240" w:lineRule="auto"/>
              <w:jc w:val="right"/>
              <w:rPr>
                <w:rFonts w:cs="Arial"/>
                <w:color w:val="000000"/>
                <w:sz w:val="16"/>
                <w:szCs w:val="16"/>
              </w:rPr>
            </w:pPr>
            <w:r>
              <w:rPr>
                <w:rFonts w:cs="Arial"/>
                <w:color w:val="000000"/>
                <w:sz w:val="16"/>
                <w:szCs w:val="16"/>
              </w:rPr>
              <w:t>0,0757</w:t>
            </w:r>
          </w:p>
        </w:tc>
        <w:tc>
          <w:tcPr>
            <w:tcW w:w="754" w:type="dxa"/>
            <w:shd w:val="clear" w:color="auto" w:fill="auto"/>
            <w:noWrap/>
            <w:vAlign w:val="center"/>
            <w:hideMark/>
          </w:tcPr>
          <w:p w14:paraId="1DA3DCFF" w14:textId="19E432D6" w:rsidR="00255F64" w:rsidRPr="00B2441B" w:rsidRDefault="00255F64" w:rsidP="00255F64">
            <w:pPr>
              <w:spacing w:line="240" w:lineRule="auto"/>
              <w:jc w:val="right"/>
              <w:rPr>
                <w:rFonts w:cs="Arial"/>
                <w:color w:val="000000"/>
                <w:sz w:val="16"/>
                <w:szCs w:val="16"/>
              </w:rPr>
            </w:pPr>
            <w:r>
              <w:rPr>
                <w:rFonts w:cs="Arial"/>
                <w:color w:val="000000"/>
                <w:sz w:val="16"/>
                <w:szCs w:val="16"/>
              </w:rPr>
              <w:t>-1,2208</w:t>
            </w:r>
          </w:p>
        </w:tc>
        <w:tc>
          <w:tcPr>
            <w:tcW w:w="754" w:type="dxa"/>
            <w:shd w:val="clear" w:color="auto" w:fill="auto"/>
            <w:noWrap/>
            <w:vAlign w:val="center"/>
            <w:hideMark/>
          </w:tcPr>
          <w:p w14:paraId="3261DA16" w14:textId="3A13AFDF" w:rsidR="00255F64" w:rsidRPr="00B2441B" w:rsidRDefault="00255F64" w:rsidP="00255F64">
            <w:pPr>
              <w:spacing w:line="240" w:lineRule="auto"/>
              <w:jc w:val="right"/>
              <w:rPr>
                <w:rFonts w:cs="Arial"/>
                <w:color w:val="000000"/>
                <w:sz w:val="16"/>
                <w:szCs w:val="16"/>
              </w:rPr>
            </w:pPr>
            <w:r>
              <w:rPr>
                <w:rFonts w:cs="Arial"/>
                <w:color w:val="000000"/>
                <w:sz w:val="16"/>
                <w:szCs w:val="16"/>
              </w:rPr>
              <w:t>0,9663</w:t>
            </w:r>
          </w:p>
        </w:tc>
      </w:tr>
      <w:tr w:rsidR="00255F64" w:rsidRPr="00B2441B" w14:paraId="271EDC22" w14:textId="77777777" w:rsidTr="00255F64">
        <w:trPr>
          <w:trHeight w:val="288"/>
        </w:trPr>
        <w:tc>
          <w:tcPr>
            <w:tcW w:w="775" w:type="dxa"/>
            <w:shd w:val="clear" w:color="auto" w:fill="auto"/>
            <w:noWrap/>
            <w:vAlign w:val="center"/>
            <w:hideMark/>
          </w:tcPr>
          <w:p w14:paraId="48627725" w14:textId="38CCD8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hideMark/>
          </w:tcPr>
          <w:p w14:paraId="0481A96D" w14:textId="09E70CF3"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7D4D6C0C" w14:textId="1770B1CF"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1E370412" w14:textId="23F027F3"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3FA3D5D2" w14:textId="64555E06"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0B4EA45F" w14:textId="6C183B89"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63048423" w14:textId="32F7BA25"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F4E1253" w14:textId="568C8562"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3121CB4D" w14:textId="7BC58702"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88117F2" w14:textId="2237AC6B"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B8089FD" w14:textId="08AAEBE4"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5D3A781D" w14:textId="41071F0E"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3BA23EE1" w14:textId="77777777" w:rsidTr="00255F64">
        <w:trPr>
          <w:trHeight w:val="288"/>
        </w:trPr>
        <w:tc>
          <w:tcPr>
            <w:tcW w:w="775" w:type="dxa"/>
            <w:shd w:val="clear" w:color="auto" w:fill="auto"/>
            <w:noWrap/>
            <w:vAlign w:val="center"/>
            <w:hideMark/>
          </w:tcPr>
          <w:p w14:paraId="65EFD7E5" w14:textId="2A29C5A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hideMark/>
          </w:tcPr>
          <w:p w14:paraId="3D3A5A56" w14:textId="16F0CEB3" w:rsidR="00255F64" w:rsidRPr="00B2441B" w:rsidRDefault="00255F64" w:rsidP="00255F64">
            <w:pPr>
              <w:spacing w:line="240" w:lineRule="auto"/>
              <w:jc w:val="right"/>
              <w:rPr>
                <w:rFonts w:cs="Arial"/>
                <w:color w:val="000000"/>
                <w:sz w:val="16"/>
                <w:szCs w:val="16"/>
              </w:rPr>
            </w:pPr>
            <w:r>
              <w:rPr>
                <w:rFonts w:cs="Arial"/>
                <w:color w:val="000000"/>
                <w:sz w:val="16"/>
                <w:szCs w:val="16"/>
              </w:rPr>
              <w:t>-0,3664</w:t>
            </w:r>
          </w:p>
        </w:tc>
        <w:tc>
          <w:tcPr>
            <w:tcW w:w="755" w:type="dxa"/>
            <w:shd w:val="clear" w:color="auto" w:fill="auto"/>
            <w:noWrap/>
            <w:vAlign w:val="center"/>
            <w:hideMark/>
          </w:tcPr>
          <w:p w14:paraId="02A86F89" w14:textId="52BB7BB7" w:rsidR="00255F64" w:rsidRPr="00B2441B" w:rsidRDefault="00255F64" w:rsidP="00255F64">
            <w:pPr>
              <w:spacing w:line="240" w:lineRule="auto"/>
              <w:jc w:val="right"/>
              <w:rPr>
                <w:rFonts w:cs="Arial"/>
                <w:color w:val="000000"/>
                <w:sz w:val="16"/>
                <w:szCs w:val="16"/>
              </w:rPr>
            </w:pPr>
            <w:r>
              <w:rPr>
                <w:rFonts w:cs="Arial"/>
                <w:color w:val="000000"/>
                <w:sz w:val="16"/>
                <w:szCs w:val="16"/>
              </w:rPr>
              <w:t>-0,7515</w:t>
            </w:r>
          </w:p>
        </w:tc>
        <w:tc>
          <w:tcPr>
            <w:tcW w:w="755" w:type="dxa"/>
            <w:shd w:val="clear" w:color="auto" w:fill="auto"/>
            <w:noWrap/>
            <w:vAlign w:val="center"/>
            <w:hideMark/>
          </w:tcPr>
          <w:p w14:paraId="12CB8987" w14:textId="1AAA93BA" w:rsidR="00255F64" w:rsidRPr="00B2441B" w:rsidRDefault="00255F64" w:rsidP="00255F64">
            <w:pPr>
              <w:spacing w:line="240" w:lineRule="auto"/>
              <w:jc w:val="right"/>
              <w:rPr>
                <w:rFonts w:cs="Arial"/>
                <w:color w:val="000000"/>
                <w:sz w:val="16"/>
                <w:szCs w:val="16"/>
              </w:rPr>
            </w:pPr>
            <w:r>
              <w:rPr>
                <w:rFonts w:cs="Arial"/>
                <w:color w:val="000000"/>
                <w:sz w:val="16"/>
                <w:szCs w:val="16"/>
              </w:rPr>
              <w:t>1,7297</w:t>
            </w:r>
          </w:p>
        </w:tc>
        <w:tc>
          <w:tcPr>
            <w:tcW w:w="754" w:type="dxa"/>
            <w:shd w:val="clear" w:color="auto" w:fill="auto"/>
            <w:noWrap/>
            <w:vAlign w:val="center"/>
            <w:hideMark/>
          </w:tcPr>
          <w:p w14:paraId="2567C0B6" w14:textId="0AF2A5F3" w:rsidR="00255F64" w:rsidRPr="00B2441B" w:rsidRDefault="00255F64" w:rsidP="00255F64">
            <w:pPr>
              <w:spacing w:line="240" w:lineRule="auto"/>
              <w:jc w:val="right"/>
              <w:rPr>
                <w:rFonts w:cs="Arial"/>
                <w:color w:val="000000"/>
                <w:sz w:val="16"/>
                <w:szCs w:val="16"/>
              </w:rPr>
            </w:pPr>
            <w:r>
              <w:rPr>
                <w:rFonts w:cs="Arial"/>
                <w:color w:val="000000"/>
                <w:sz w:val="16"/>
                <w:szCs w:val="16"/>
              </w:rPr>
              <w:t>-1,1588</w:t>
            </w:r>
          </w:p>
        </w:tc>
        <w:tc>
          <w:tcPr>
            <w:tcW w:w="754" w:type="dxa"/>
            <w:shd w:val="clear" w:color="auto" w:fill="auto"/>
            <w:noWrap/>
            <w:vAlign w:val="center"/>
            <w:hideMark/>
          </w:tcPr>
          <w:p w14:paraId="1858C73C" w14:textId="1B64EDA7" w:rsidR="00255F64" w:rsidRPr="00B2441B" w:rsidRDefault="00255F64" w:rsidP="00255F64">
            <w:pPr>
              <w:spacing w:line="240" w:lineRule="auto"/>
              <w:jc w:val="right"/>
              <w:rPr>
                <w:rFonts w:cs="Arial"/>
                <w:color w:val="000000"/>
                <w:sz w:val="16"/>
                <w:szCs w:val="16"/>
              </w:rPr>
            </w:pPr>
            <w:r>
              <w:rPr>
                <w:rFonts w:cs="Arial"/>
                <w:color w:val="000000"/>
                <w:sz w:val="16"/>
                <w:szCs w:val="16"/>
              </w:rPr>
              <w:t>-0,4617</w:t>
            </w:r>
          </w:p>
        </w:tc>
        <w:tc>
          <w:tcPr>
            <w:tcW w:w="754" w:type="dxa"/>
            <w:shd w:val="clear" w:color="auto" w:fill="auto"/>
            <w:noWrap/>
            <w:vAlign w:val="center"/>
            <w:hideMark/>
          </w:tcPr>
          <w:p w14:paraId="20DFF65B" w14:textId="6C51A4D0" w:rsidR="00255F64" w:rsidRPr="00B2441B" w:rsidRDefault="00255F64" w:rsidP="00255F64">
            <w:pPr>
              <w:spacing w:line="240" w:lineRule="auto"/>
              <w:jc w:val="right"/>
              <w:rPr>
                <w:rFonts w:cs="Arial"/>
                <w:color w:val="000000"/>
                <w:sz w:val="16"/>
                <w:szCs w:val="16"/>
              </w:rPr>
            </w:pPr>
            <w:r>
              <w:rPr>
                <w:rFonts w:cs="Arial"/>
                <w:color w:val="000000"/>
                <w:sz w:val="16"/>
                <w:szCs w:val="16"/>
              </w:rPr>
              <w:t>-0,4785</w:t>
            </w:r>
          </w:p>
        </w:tc>
        <w:tc>
          <w:tcPr>
            <w:tcW w:w="754" w:type="dxa"/>
            <w:shd w:val="clear" w:color="auto" w:fill="auto"/>
            <w:noWrap/>
            <w:vAlign w:val="center"/>
            <w:hideMark/>
          </w:tcPr>
          <w:p w14:paraId="4AFAC551" w14:textId="36BA1478" w:rsidR="00255F64" w:rsidRPr="00B2441B" w:rsidRDefault="00255F64" w:rsidP="00255F64">
            <w:pPr>
              <w:spacing w:line="240" w:lineRule="auto"/>
              <w:jc w:val="right"/>
              <w:rPr>
                <w:rFonts w:cs="Arial"/>
                <w:color w:val="000000"/>
                <w:sz w:val="16"/>
                <w:szCs w:val="16"/>
              </w:rPr>
            </w:pPr>
            <w:r>
              <w:rPr>
                <w:rFonts w:cs="Arial"/>
                <w:color w:val="000000"/>
                <w:sz w:val="16"/>
                <w:szCs w:val="16"/>
              </w:rPr>
              <w:t>-1,8209</w:t>
            </w:r>
          </w:p>
        </w:tc>
        <w:tc>
          <w:tcPr>
            <w:tcW w:w="754" w:type="dxa"/>
            <w:shd w:val="clear" w:color="auto" w:fill="auto"/>
            <w:noWrap/>
            <w:vAlign w:val="center"/>
            <w:hideMark/>
          </w:tcPr>
          <w:p w14:paraId="1170A07A" w14:textId="4B7F4382" w:rsidR="00255F64" w:rsidRPr="00B2441B" w:rsidRDefault="00255F64" w:rsidP="00255F64">
            <w:pPr>
              <w:spacing w:line="240" w:lineRule="auto"/>
              <w:jc w:val="right"/>
              <w:rPr>
                <w:rFonts w:cs="Arial"/>
                <w:color w:val="000000"/>
                <w:sz w:val="16"/>
                <w:szCs w:val="16"/>
              </w:rPr>
            </w:pPr>
            <w:r>
              <w:rPr>
                <w:rFonts w:cs="Arial"/>
                <w:color w:val="000000"/>
                <w:sz w:val="16"/>
                <w:szCs w:val="16"/>
              </w:rPr>
              <w:t>-1,4827</w:t>
            </w:r>
          </w:p>
        </w:tc>
        <w:tc>
          <w:tcPr>
            <w:tcW w:w="754" w:type="dxa"/>
            <w:shd w:val="clear" w:color="auto" w:fill="auto"/>
            <w:noWrap/>
            <w:vAlign w:val="center"/>
            <w:hideMark/>
          </w:tcPr>
          <w:p w14:paraId="28C918F3" w14:textId="7ADD3933" w:rsidR="00255F64" w:rsidRPr="00B2441B" w:rsidRDefault="00255F64" w:rsidP="00255F64">
            <w:pPr>
              <w:spacing w:line="240" w:lineRule="auto"/>
              <w:jc w:val="right"/>
              <w:rPr>
                <w:rFonts w:cs="Arial"/>
                <w:color w:val="000000"/>
                <w:sz w:val="16"/>
                <w:szCs w:val="16"/>
              </w:rPr>
            </w:pPr>
            <w:r>
              <w:rPr>
                <w:rFonts w:cs="Arial"/>
                <w:color w:val="000000"/>
                <w:sz w:val="16"/>
                <w:szCs w:val="16"/>
              </w:rPr>
              <w:t>-0,1334</w:t>
            </w:r>
          </w:p>
        </w:tc>
        <w:tc>
          <w:tcPr>
            <w:tcW w:w="754" w:type="dxa"/>
            <w:shd w:val="clear" w:color="auto" w:fill="auto"/>
            <w:noWrap/>
            <w:vAlign w:val="center"/>
            <w:hideMark/>
          </w:tcPr>
          <w:p w14:paraId="45CEF7B2" w14:textId="50A250E4" w:rsidR="00255F64" w:rsidRPr="00B2441B" w:rsidRDefault="00255F64" w:rsidP="00255F64">
            <w:pPr>
              <w:spacing w:line="240" w:lineRule="auto"/>
              <w:jc w:val="right"/>
              <w:rPr>
                <w:rFonts w:cs="Arial"/>
                <w:color w:val="000000"/>
                <w:sz w:val="16"/>
                <w:szCs w:val="16"/>
              </w:rPr>
            </w:pPr>
            <w:r>
              <w:rPr>
                <w:rFonts w:cs="Arial"/>
                <w:color w:val="000000"/>
                <w:sz w:val="16"/>
                <w:szCs w:val="16"/>
              </w:rPr>
              <w:t>-0,9896</w:t>
            </w:r>
          </w:p>
        </w:tc>
        <w:tc>
          <w:tcPr>
            <w:tcW w:w="754" w:type="dxa"/>
            <w:shd w:val="clear" w:color="auto" w:fill="auto"/>
            <w:noWrap/>
            <w:vAlign w:val="center"/>
            <w:hideMark/>
          </w:tcPr>
          <w:p w14:paraId="30014434" w14:textId="4BC0C55E" w:rsidR="00255F64" w:rsidRPr="00B2441B" w:rsidRDefault="00255F64" w:rsidP="00255F64">
            <w:pPr>
              <w:spacing w:line="240" w:lineRule="auto"/>
              <w:jc w:val="right"/>
              <w:rPr>
                <w:rFonts w:cs="Arial"/>
                <w:color w:val="000000"/>
                <w:sz w:val="16"/>
                <w:szCs w:val="16"/>
              </w:rPr>
            </w:pPr>
            <w:r>
              <w:rPr>
                <w:rFonts w:cs="Arial"/>
                <w:color w:val="000000"/>
                <w:sz w:val="16"/>
                <w:szCs w:val="16"/>
              </w:rPr>
              <w:t>0,4515</w:t>
            </w:r>
          </w:p>
        </w:tc>
      </w:tr>
      <w:tr w:rsidR="00255F64" w:rsidRPr="00B2441B" w14:paraId="72CB4E9C" w14:textId="77777777" w:rsidTr="00255F64">
        <w:trPr>
          <w:trHeight w:val="288"/>
        </w:trPr>
        <w:tc>
          <w:tcPr>
            <w:tcW w:w="775" w:type="dxa"/>
            <w:shd w:val="clear" w:color="auto" w:fill="auto"/>
            <w:noWrap/>
            <w:vAlign w:val="center"/>
            <w:hideMark/>
          </w:tcPr>
          <w:p w14:paraId="5A531C39" w14:textId="631C47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hideMark/>
          </w:tcPr>
          <w:p w14:paraId="416E926B" w14:textId="3C40E490" w:rsidR="00255F64" w:rsidRPr="00B2441B" w:rsidRDefault="00255F64" w:rsidP="00255F64">
            <w:pPr>
              <w:spacing w:line="240" w:lineRule="auto"/>
              <w:jc w:val="right"/>
              <w:rPr>
                <w:rFonts w:cs="Arial"/>
                <w:color w:val="000000"/>
                <w:sz w:val="16"/>
                <w:szCs w:val="16"/>
              </w:rPr>
            </w:pPr>
            <w:r>
              <w:rPr>
                <w:rFonts w:cs="Arial"/>
                <w:color w:val="000000"/>
                <w:sz w:val="16"/>
                <w:szCs w:val="16"/>
              </w:rPr>
              <w:t>1,2615</w:t>
            </w:r>
          </w:p>
        </w:tc>
        <w:tc>
          <w:tcPr>
            <w:tcW w:w="755" w:type="dxa"/>
            <w:shd w:val="clear" w:color="auto" w:fill="auto"/>
            <w:noWrap/>
            <w:vAlign w:val="center"/>
            <w:hideMark/>
          </w:tcPr>
          <w:p w14:paraId="49F3F94C" w14:textId="656C2CA2" w:rsidR="00255F64" w:rsidRPr="00B2441B" w:rsidRDefault="00255F64" w:rsidP="00255F64">
            <w:pPr>
              <w:spacing w:line="240" w:lineRule="auto"/>
              <w:jc w:val="right"/>
              <w:rPr>
                <w:rFonts w:cs="Arial"/>
                <w:color w:val="000000"/>
                <w:sz w:val="16"/>
                <w:szCs w:val="16"/>
              </w:rPr>
            </w:pPr>
            <w:r>
              <w:rPr>
                <w:rFonts w:cs="Arial"/>
                <w:color w:val="000000"/>
                <w:sz w:val="16"/>
                <w:szCs w:val="16"/>
              </w:rPr>
              <w:t>-0,3702</w:t>
            </w:r>
          </w:p>
        </w:tc>
        <w:tc>
          <w:tcPr>
            <w:tcW w:w="755" w:type="dxa"/>
            <w:shd w:val="clear" w:color="auto" w:fill="auto"/>
            <w:noWrap/>
            <w:vAlign w:val="center"/>
            <w:hideMark/>
          </w:tcPr>
          <w:p w14:paraId="2FAFBE10" w14:textId="4E7DB093" w:rsidR="00255F64" w:rsidRPr="00B2441B" w:rsidRDefault="00255F64" w:rsidP="00255F64">
            <w:pPr>
              <w:spacing w:line="240" w:lineRule="auto"/>
              <w:jc w:val="right"/>
              <w:rPr>
                <w:rFonts w:cs="Arial"/>
                <w:color w:val="000000"/>
                <w:sz w:val="16"/>
                <w:szCs w:val="16"/>
              </w:rPr>
            </w:pPr>
            <w:r>
              <w:rPr>
                <w:rFonts w:cs="Arial"/>
                <w:color w:val="000000"/>
                <w:sz w:val="16"/>
                <w:szCs w:val="16"/>
              </w:rPr>
              <w:t>0,1606</w:t>
            </w:r>
          </w:p>
        </w:tc>
        <w:tc>
          <w:tcPr>
            <w:tcW w:w="754" w:type="dxa"/>
            <w:shd w:val="clear" w:color="auto" w:fill="auto"/>
            <w:noWrap/>
            <w:vAlign w:val="center"/>
            <w:hideMark/>
          </w:tcPr>
          <w:p w14:paraId="041B4368" w14:textId="5F0F2879" w:rsidR="00255F64" w:rsidRPr="00B2441B" w:rsidRDefault="00255F64" w:rsidP="00255F64">
            <w:pPr>
              <w:spacing w:line="240" w:lineRule="auto"/>
              <w:jc w:val="right"/>
              <w:rPr>
                <w:rFonts w:cs="Arial"/>
                <w:color w:val="000000"/>
                <w:sz w:val="16"/>
                <w:szCs w:val="16"/>
              </w:rPr>
            </w:pPr>
            <w:r>
              <w:rPr>
                <w:rFonts w:cs="Arial"/>
                <w:color w:val="000000"/>
                <w:sz w:val="16"/>
                <w:szCs w:val="16"/>
              </w:rPr>
              <w:t>1,6230</w:t>
            </w:r>
          </w:p>
        </w:tc>
        <w:tc>
          <w:tcPr>
            <w:tcW w:w="754" w:type="dxa"/>
            <w:shd w:val="clear" w:color="auto" w:fill="auto"/>
            <w:noWrap/>
            <w:vAlign w:val="center"/>
            <w:hideMark/>
          </w:tcPr>
          <w:p w14:paraId="24F5AD39" w14:textId="3DB7B145" w:rsidR="00255F64" w:rsidRPr="00B2441B" w:rsidRDefault="00255F64" w:rsidP="00255F64">
            <w:pPr>
              <w:spacing w:line="240" w:lineRule="auto"/>
              <w:jc w:val="right"/>
              <w:rPr>
                <w:rFonts w:cs="Arial"/>
                <w:color w:val="000000"/>
                <w:sz w:val="16"/>
                <w:szCs w:val="16"/>
              </w:rPr>
            </w:pPr>
            <w:r>
              <w:rPr>
                <w:rFonts w:cs="Arial"/>
                <w:color w:val="000000"/>
                <w:sz w:val="16"/>
                <w:szCs w:val="16"/>
              </w:rPr>
              <w:t>-0,2658</w:t>
            </w:r>
          </w:p>
        </w:tc>
        <w:tc>
          <w:tcPr>
            <w:tcW w:w="754" w:type="dxa"/>
            <w:shd w:val="clear" w:color="auto" w:fill="auto"/>
            <w:noWrap/>
            <w:vAlign w:val="center"/>
            <w:hideMark/>
          </w:tcPr>
          <w:p w14:paraId="00031F47" w14:textId="02CBBFAD" w:rsidR="00255F64" w:rsidRPr="00B2441B" w:rsidRDefault="00255F64" w:rsidP="00255F64">
            <w:pPr>
              <w:spacing w:line="240" w:lineRule="auto"/>
              <w:jc w:val="right"/>
              <w:rPr>
                <w:rFonts w:cs="Arial"/>
                <w:color w:val="000000"/>
                <w:sz w:val="16"/>
                <w:szCs w:val="16"/>
              </w:rPr>
            </w:pPr>
            <w:r>
              <w:rPr>
                <w:rFonts w:cs="Arial"/>
                <w:color w:val="000000"/>
                <w:sz w:val="16"/>
                <w:szCs w:val="16"/>
              </w:rPr>
              <w:t>0,7456</w:t>
            </w:r>
          </w:p>
        </w:tc>
        <w:tc>
          <w:tcPr>
            <w:tcW w:w="754" w:type="dxa"/>
            <w:shd w:val="clear" w:color="auto" w:fill="auto"/>
            <w:noWrap/>
            <w:vAlign w:val="center"/>
            <w:hideMark/>
          </w:tcPr>
          <w:p w14:paraId="12D3A9C8" w14:textId="53D1ADD5" w:rsidR="00255F64" w:rsidRPr="00B2441B" w:rsidRDefault="00255F64" w:rsidP="00255F64">
            <w:pPr>
              <w:spacing w:line="240" w:lineRule="auto"/>
              <w:jc w:val="right"/>
              <w:rPr>
                <w:rFonts w:cs="Arial"/>
                <w:color w:val="000000"/>
                <w:sz w:val="16"/>
                <w:szCs w:val="16"/>
              </w:rPr>
            </w:pPr>
            <w:r>
              <w:rPr>
                <w:rFonts w:cs="Arial"/>
                <w:color w:val="000000"/>
                <w:sz w:val="16"/>
                <w:szCs w:val="16"/>
              </w:rPr>
              <w:t>0,4636</w:t>
            </w:r>
          </w:p>
        </w:tc>
        <w:tc>
          <w:tcPr>
            <w:tcW w:w="754" w:type="dxa"/>
            <w:shd w:val="clear" w:color="auto" w:fill="auto"/>
            <w:noWrap/>
            <w:vAlign w:val="center"/>
            <w:hideMark/>
          </w:tcPr>
          <w:p w14:paraId="5D251FF8" w14:textId="51913DC1" w:rsidR="00255F64" w:rsidRPr="00B2441B" w:rsidRDefault="00255F64" w:rsidP="00255F64">
            <w:pPr>
              <w:spacing w:line="240" w:lineRule="auto"/>
              <w:jc w:val="right"/>
              <w:rPr>
                <w:rFonts w:cs="Arial"/>
                <w:color w:val="000000"/>
                <w:sz w:val="16"/>
                <w:szCs w:val="16"/>
              </w:rPr>
            </w:pPr>
            <w:r>
              <w:rPr>
                <w:rFonts w:cs="Arial"/>
                <w:color w:val="000000"/>
                <w:sz w:val="16"/>
                <w:szCs w:val="16"/>
              </w:rPr>
              <w:t>0,7728</w:t>
            </w:r>
          </w:p>
        </w:tc>
        <w:tc>
          <w:tcPr>
            <w:tcW w:w="754" w:type="dxa"/>
            <w:shd w:val="clear" w:color="auto" w:fill="auto"/>
            <w:noWrap/>
            <w:vAlign w:val="center"/>
            <w:hideMark/>
          </w:tcPr>
          <w:p w14:paraId="74484B3D" w14:textId="73D36223" w:rsidR="00255F64" w:rsidRPr="00B2441B" w:rsidRDefault="00255F64" w:rsidP="00255F64">
            <w:pPr>
              <w:spacing w:line="240" w:lineRule="auto"/>
              <w:jc w:val="right"/>
              <w:rPr>
                <w:rFonts w:cs="Arial"/>
                <w:color w:val="000000"/>
                <w:sz w:val="16"/>
                <w:szCs w:val="16"/>
              </w:rPr>
            </w:pPr>
            <w:r>
              <w:rPr>
                <w:rFonts w:cs="Arial"/>
                <w:color w:val="000000"/>
                <w:sz w:val="16"/>
                <w:szCs w:val="16"/>
              </w:rPr>
              <w:t>-0,0657</w:t>
            </w:r>
          </w:p>
        </w:tc>
        <w:tc>
          <w:tcPr>
            <w:tcW w:w="754" w:type="dxa"/>
            <w:shd w:val="clear" w:color="auto" w:fill="auto"/>
            <w:noWrap/>
            <w:vAlign w:val="center"/>
            <w:hideMark/>
          </w:tcPr>
          <w:p w14:paraId="147B591A" w14:textId="4536B708" w:rsidR="00255F64" w:rsidRPr="00B2441B" w:rsidRDefault="00255F64" w:rsidP="00255F64">
            <w:pPr>
              <w:spacing w:line="240" w:lineRule="auto"/>
              <w:jc w:val="right"/>
              <w:rPr>
                <w:rFonts w:cs="Arial"/>
                <w:color w:val="000000"/>
                <w:sz w:val="16"/>
                <w:szCs w:val="16"/>
              </w:rPr>
            </w:pPr>
            <w:r>
              <w:rPr>
                <w:rFonts w:cs="Arial"/>
                <w:color w:val="000000"/>
                <w:sz w:val="16"/>
                <w:szCs w:val="16"/>
              </w:rPr>
              <w:t>1,9680</w:t>
            </w:r>
          </w:p>
        </w:tc>
        <w:tc>
          <w:tcPr>
            <w:tcW w:w="754" w:type="dxa"/>
            <w:shd w:val="clear" w:color="auto" w:fill="auto"/>
            <w:noWrap/>
            <w:vAlign w:val="center"/>
            <w:hideMark/>
          </w:tcPr>
          <w:p w14:paraId="5B15EA53" w14:textId="49E8E9E5" w:rsidR="00255F64" w:rsidRPr="00B2441B" w:rsidRDefault="00255F64" w:rsidP="00255F64">
            <w:pPr>
              <w:spacing w:line="240" w:lineRule="auto"/>
              <w:jc w:val="right"/>
              <w:rPr>
                <w:rFonts w:cs="Arial"/>
                <w:color w:val="000000"/>
                <w:sz w:val="16"/>
                <w:szCs w:val="16"/>
              </w:rPr>
            </w:pPr>
            <w:r>
              <w:rPr>
                <w:rFonts w:cs="Arial"/>
                <w:color w:val="000000"/>
                <w:sz w:val="16"/>
                <w:szCs w:val="16"/>
              </w:rPr>
              <w:t>1,7228</w:t>
            </w:r>
          </w:p>
        </w:tc>
      </w:tr>
      <w:tr w:rsidR="00255F64" w:rsidRPr="00B2441B" w14:paraId="48D3DAB0" w14:textId="77777777" w:rsidTr="00255F64">
        <w:trPr>
          <w:trHeight w:val="288"/>
        </w:trPr>
        <w:tc>
          <w:tcPr>
            <w:tcW w:w="775" w:type="dxa"/>
            <w:shd w:val="clear" w:color="auto" w:fill="auto"/>
            <w:noWrap/>
            <w:vAlign w:val="center"/>
            <w:hideMark/>
          </w:tcPr>
          <w:p w14:paraId="7C93BC6A" w14:textId="0596B1C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hideMark/>
          </w:tcPr>
          <w:p w14:paraId="4AB0378D" w14:textId="513C94A2" w:rsidR="00255F64" w:rsidRPr="00B2441B" w:rsidRDefault="00255F64" w:rsidP="00255F64">
            <w:pPr>
              <w:spacing w:line="240" w:lineRule="auto"/>
              <w:jc w:val="right"/>
              <w:rPr>
                <w:rFonts w:cs="Arial"/>
                <w:color w:val="000000"/>
                <w:sz w:val="16"/>
                <w:szCs w:val="16"/>
              </w:rPr>
            </w:pPr>
            <w:r>
              <w:rPr>
                <w:rFonts w:cs="Arial"/>
                <w:color w:val="000000"/>
                <w:sz w:val="16"/>
                <w:szCs w:val="16"/>
              </w:rPr>
              <w:t>-0,8951</w:t>
            </w:r>
          </w:p>
        </w:tc>
        <w:tc>
          <w:tcPr>
            <w:tcW w:w="755" w:type="dxa"/>
            <w:shd w:val="clear" w:color="auto" w:fill="auto"/>
            <w:noWrap/>
            <w:vAlign w:val="center"/>
            <w:hideMark/>
          </w:tcPr>
          <w:p w14:paraId="654FFE9A" w14:textId="6AD5EDD6" w:rsidR="00255F64" w:rsidRPr="00B2441B" w:rsidRDefault="00255F64" w:rsidP="00255F64">
            <w:pPr>
              <w:spacing w:line="240" w:lineRule="auto"/>
              <w:jc w:val="right"/>
              <w:rPr>
                <w:rFonts w:cs="Arial"/>
                <w:color w:val="000000"/>
                <w:sz w:val="16"/>
                <w:szCs w:val="16"/>
              </w:rPr>
            </w:pPr>
            <w:r>
              <w:rPr>
                <w:rFonts w:cs="Arial"/>
                <w:color w:val="000000"/>
                <w:sz w:val="16"/>
                <w:szCs w:val="16"/>
              </w:rPr>
              <w:t>1,1217</w:t>
            </w:r>
          </w:p>
        </w:tc>
        <w:tc>
          <w:tcPr>
            <w:tcW w:w="755" w:type="dxa"/>
            <w:shd w:val="clear" w:color="auto" w:fill="auto"/>
            <w:noWrap/>
            <w:vAlign w:val="center"/>
            <w:hideMark/>
          </w:tcPr>
          <w:p w14:paraId="48E746BE" w14:textId="4FC9FA73" w:rsidR="00255F64" w:rsidRPr="00B2441B" w:rsidRDefault="00255F64" w:rsidP="00255F64">
            <w:pPr>
              <w:spacing w:line="240" w:lineRule="auto"/>
              <w:jc w:val="right"/>
              <w:rPr>
                <w:rFonts w:cs="Arial"/>
                <w:color w:val="000000"/>
                <w:sz w:val="16"/>
                <w:szCs w:val="16"/>
              </w:rPr>
            </w:pPr>
            <w:r>
              <w:rPr>
                <w:rFonts w:cs="Arial"/>
                <w:color w:val="000000"/>
                <w:sz w:val="16"/>
                <w:szCs w:val="16"/>
              </w:rPr>
              <w:t>-1,8903</w:t>
            </w:r>
          </w:p>
        </w:tc>
        <w:tc>
          <w:tcPr>
            <w:tcW w:w="754" w:type="dxa"/>
            <w:shd w:val="clear" w:color="auto" w:fill="auto"/>
            <w:noWrap/>
            <w:vAlign w:val="center"/>
            <w:hideMark/>
          </w:tcPr>
          <w:p w14:paraId="6B91B6F8" w14:textId="38D561DA" w:rsidR="00255F64" w:rsidRPr="00B2441B" w:rsidRDefault="00255F64" w:rsidP="00255F64">
            <w:pPr>
              <w:spacing w:line="240" w:lineRule="auto"/>
              <w:jc w:val="right"/>
              <w:rPr>
                <w:rFonts w:cs="Arial"/>
                <w:color w:val="000000"/>
                <w:sz w:val="16"/>
                <w:szCs w:val="16"/>
              </w:rPr>
            </w:pPr>
            <w:r>
              <w:rPr>
                <w:rFonts w:cs="Arial"/>
                <w:color w:val="000000"/>
                <w:sz w:val="16"/>
                <w:szCs w:val="16"/>
              </w:rPr>
              <w:t>-0,4642</w:t>
            </w:r>
          </w:p>
        </w:tc>
        <w:tc>
          <w:tcPr>
            <w:tcW w:w="754" w:type="dxa"/>
            <w:shd w:val="clear" w:color="auto" w:fill="auto"/>
            <w:noWrap/>
            <w:vAlign w:val="center"/>
            <w:hideMark/>
          </w:tcPr>
          <w:p w14:paraId="50254107" w14:textId="4111A0BF" w:rsidR="00255F64" w:rsidRPr="00B2441B" w:rsidRDefault="00255F64" w:rsidP="00255F64">
            <w:pPr>
              <w:spacing w:line="240" w:lineRule="auto"/>
              <w:jc w:val="right"/>
              <w:rPr>
                <w:rFonts w:cs="Arial"/>
                <w:color w:val="000000"/>
                <w:sz w:val="16"/>
                <w:szCs w:val="16"/>
              </w:rPr>
            </w:pPr>
            <w:r>
              <w:rPr>
                <w:rFonts w:cs="Arial"/>
                <w:color w:val="000000"/>
                <w:sz w:val="16"/>
                <w:szCs w:val="16"/>
              </w:rPr>
              <w:t>0,7275</w:t>
            </w:r>
          </w:p>
        </w:tc>
        <w:tc>
          <w:tcPr>
            <w:tcW w:w="754" w:type="dxa"/>
            <w:shd w:val="clear" w:color="auto" w:fill="auto"/>
            <w:noWrap/>
            <w:vAlign w:val="center"/>
            <w:hideMark/>
          </w:tcPr>
          <w:p w14:paraId="403C89FA" w14:textId="1B91920E" w:rsidR="00255F64" w:rsidRPr="00B2441B" w:rsidRDefault="00255F64" w:rsidP="00255F64">
            <w:pPr>
              <w:spacing w:line="240" w:lineRule="auto"/>
              <w:jc w:val="right"/>
              <w:rPr>
                <w:rFonts w:cs="Arial"/>
                <w:color w:val="000000"/>
                <w:sz w:val="16"/>
                <w:szCs w:val="16"/>
              </w:rPr>
            </w:pPr>
            <w:r>
              <w:rPr>
                <w:rFonts w:cs="Arial"/>
                <w:color w:val="000000"/>
                <w:sz w:val="16"/>
                <w:szCs w:val="16"/>
              </w:rPr>
              <w:t>-0,2671</w:t>
            </w:r>
          </w:p>
        </w:tc>
        <w:tc>
          <w:tcPr>
            <w:tcW w:w="754" w:type="dxa"/>
            <w:shd w:val="clear" w:color="auto" w:fill="auto"/>
            <w:noWrap/>
            <w:vAlign w:val="center"/>
            <w:hideMark/>
          </w:tcPr>
          <w:p w14:paraId="6D860CE4" w14:textId="2F6152A8" w:rsidR="00255F64" w:rsidRPr="00B2441B" w:rsidRDefault="00255F64" w:rsidP="00255F64">
            <w:pPr>
              <w:spacing w:line="240" w:lineRule="auto"/>
              <w:jc w:val="right"/>
              <w:rPr>
                <w:rFonts w:cs="Arial"/>
                <w:color w:val="000000"/>
                <w:sz w:val="16"/>
                <w:szCs w:val="16"/>
              </w:rPr>
            </w:pPr>
            <w:r>
              <w:rPr>
                <w:rFonts w:cs="Arial"/>
                <w:color w:val="000000"/>
                <w:sz w:val="16"/>
                <w:szCs w:val="16"/>
              </w:rPr>
              <w:t>1,3573</w:t>
            </w:r>
          </w:p>
        </w:tc>
        <w:tc>
          <w:tcPr>
            <w:tcW w:w="754" w:type="dxa"/>
            <w:shd w:val="clear" w:color="auto" w:fill="auto"/>
            <w:noWrap/>
            <w:vAlign w:val="center"/>
            <w:hideMark/>
          </w:tcPr>
          <w:p w14:paraId="4AA97532" w14:textId="557FE795" w:rsidR="00255F64" w:rsidRPr="00B2441B" w:rsidRDefault="00255F64" w:rsidP="00255F64">
            <w:pPr>
              <w:spacing w:line="240" w:lineRule="auto"/>
              <w:jc w:val="right"/>
              <w:rPr>
                <w:rFonts w:cs="Arial"/>
                <w:color w:val="000000"/>
                <w:sz w:val="16"/>
                <w:szCs w:val="16"/>
              </w:rPr>
            </w:pPr>
            <w:r>
              <w:rPr>
                <w:rFonts w:cs="Arial"/>
                <w:color w:val="000000"/>
                <w:sz w:val="16"/>
                <w:szCs w:val="16"/>
              </w:rPr>
              <w:t>0,7099</w:t>
            </w:r>
          </w:p>
        </w:tc>
        <w:tc>
          <w:tcPr>
            <w:tcW w:w="754" w:type="dxa"/>
            <w:shd w:val="clear" w:color="auto" w:fill="auto"/>
            <w:noWrap/>
            <w:vAlign w:val="center"/>
            <w:hideMark/>
          </w:tcPr>
          <w:p w14:paraId="6201EE6E" w14:textId="19875DC8" w:rsidR="00255F64" w:rsidRPr="00B2441B" w:rsidRDefault="00255F64" w:rsidP="00255F64">
            <w:pPr>
              <w:spacing w:line="240" w:lineRule="auto"/>
              <w:jc w:val="right"/>
              <w:rPr>
                <w:rFonts w:cs="Arial"/>
                <w:color w:val="000000"/>
                <w:sz w:val="16"/>
                <w:szCs w:val="16"/>
              </w:rPr>
            </w:pPr>
            <w:r>
              <w:rPr>
                <w:rFonts w:cs="Arial"/>
                <w:color w:val="000000"/>
                <w:sz w:val="16"/>
                <w:szCs w:val="16"/>
              </w:rPr>
              <w:t>0,1991</w:t>
            </w:r>
          </w:p>
        </w:tc>
        <w:tc>
          <w:tcPr>
            <w:tcW w:w="754" w:type="dxa"/>
            <w:shd w:val="clear" w:color="auto" w:fill="auto"/>
            <w:noWrap/>
            <w:vAlign w:val="center"/>
            <w:hideMark/>
          </w:tcPr>
          <w:p w14:paraId="7F24E80B" w14:textId="3138BAEA"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5E6F863" w14:textId="655B606F" w:rsidR="00255F64" w:rsidRPr="00B2441B" w:rsidRDefault="00255F64" w:rsidP="00255F64">
            <w:pPr>
              <w:spacing w:line="240" w:lineRule="auto"/>
              <w:jc w:val="right"/>
              <w:rPr>
                <w:rFonts w:cs="Arial"/>
                <w:color w:val="000000"/>
                <w:sz w:val="16"/>
                <w:szCs w:val="16"/>
              </w:rPr>
            </w:pPr>
            <w:r>
              <w:rPr>
                <w:rFonts w:cs="Arial"/>
                <w:color w:val="000000"/>
                <w:sz w:val="16"/>
                <w:szCs w:val="16"/>
              </w:rPr>
              <w:t>-2,1743</w:t>
            </w:r>
          </w:p>
        </w:tc>
      </w:tr>
      <w:tr w:rsidR="00255F64" w:rsidRPr="00B2441B" w14:paraId="5A1F5D80" w14:textId="77777777" w:rsidTr="00255F64">
        <w:trPr>
          <w:trHeight w:val="288"/>
        </w:trPr>
        <w:tc>
          <w:tcPr>
            <w:tcW w:w="775" w:type="dxa"/>
            <w:shd w:val="clear" w:color="auto" w:fill="auto"/>
            <w:noWrap/>
            <w:vAlign w:val="center"/>
            <w:hideMark/>
          </w:tcPr>
          <w:p w14:paraId="02795AEC" w14:textId="5315EAD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hideMark/>
          </w:tcPr>
          <w:p w14:paraId="04A1C011" w14:textId="015C3716" w:rsidR="00255F64" w:rsidRPr="00B2441B" w:rsidRDefault="00255F64" w:rsidP="00255F64">
            <w:pPr>
              <w:spacing w:line="240" w:lineRule="auto"/>
              <w:jc w:val="right"/>
              <w:rPr>
                <w:rFonts w:cs="Arial"/>
                <w:color w:val="000000"/>
                <w:sz w:val="16"/>
                <w:szCs w:val="16"/>
              </w:rPr>
            </w:pPr>
            <w:r>
              <w:rPr>
                <w:rFonts w:cs="Arial"/>
                <w:color w:val="000000"/>
                <w:sz w:val="16"/>
                <w:szCs w:val="16"/>
              </w:rPr>
              <w:t>0,7632</w:t>
            </w:r>
          </w:p>
        </w:tc>
        <w:tc>
          <w:tcPr>
            <w:tcW w:w="755" w:type="dxa"/>
            <w:shd w:val="clear" w:color="auto" w:fill="auto"/>
            <w:noWrap/>
            <w:vAlign w:val="center"/>
            <w:hideMark/>
          </w:tcPr>
          <w:p w14:paraId="4C5205B9" w14:textId="7FBC1466" w:rsidR="00255F64" w:rsidRPr="00B2441B" w:rsidRDefault="00255F64" w:rsidP="00255F64">
            <w:pPr>
              <w:spacing w:line="240" w:lineRule="auto"/>
              <w:jc w:val="right"/>
              <w:rPr>
                <w:rFonts w:cs="Arial"/>
                <w:color w:val="000000"/>
                <w:sz w:val="16"/>
                <w:szCs w:val="16"/>
              </w:rPr>
            </w:pPr>
            <w:r>
              <w:rPr>
                <w:rFonts w:cs="Arial"/>
                <w:color w:val="000000"/>
                <w:sz w:val="16"/>
                <w:szCs w:val="16"/>
              </w:rPr>
              <w:t>-0,8168</w:t>
            </w:r>
          </w:p>
        </w:tc>
        <w:tc>
          <w:tcPr>
            <w:tcW w:w="755" w:type="dxa"/>
            <w:shd w:val="clear" w:color="auto" w:fill="auto"/>
            <w:noWrap/>
            <w:vAlign w:val="center"/>
            <w:hideMark/>
          </w:tcPr>
          <w:p w14:paraId="01B267DD" w14:textId="3A26FD57" w:rsidR="00255F64" w:rsidRPr="00B2441B" w:rsidRDefault="00255F64" w:rsidP="00255F64">
            <w:pPr>
              <w:spacing w:line="240" w:lineRule="auto"/>
              <w:jc w:val="right"/>
              <w:rPr>
                <w:rFonts w:cs="Arial"/>
                <w:color w:val="000000"/>
                <w:sz w:val="16"/>
                <w:szCs w:val="16"/>
              </w:rPr>
            </w:pPr>
            <w:r>
              <w:rPr>
                <w:rFonts w:cs="Arial"/>
                <w:color w:val="000000"/>
                <w:sz w:val="16"/>
                <w:szCs w:val="16"/>
              </w:rPr>
              <w:t>-1,0159</w:t>
            </w:r>
          </w:p>
        </w:tc>
        <w:tc>
          <w:tcPr>
            <w:tcW w:w="754" w:type="dxa"/>
            <w:shd w:val="clear" w:color="auto" w:fill="auto"/>
            <w:noWrap/>
            <w:vAlign w:val="center"/>
            <w:hideMark/>
          </w:tcPr>
          <w:p w14:paraId="34472F6D" w14:textId="7EC28CE9" w:rsidR="00255F64" w:rsidRPr="00B2441B" w:rsidRDefault="00255F64" w:rsidP="00255F64">
            <w:pPr>
              <w:spacing w:line="240" w:lineRule="auto"/>
              <w:jc w:val="right"/>
              <w:rPr>
                <w:rFonts w:cs="Arial"/>
                <w:color w:val="000000"/>
                <w:sz w:val="16"/>
                <w:szCs w:val="16"/>
              </w:rPr>
            </w:pPr>
            <w:r>
              <w:rPr>
                <w:rFonts w:cs="Arial"/>
                <w:color w:val="000000"/>
                <w:sz w:val="16"/>
                <w:szCs w:val="16"/>
              </w:rPr>
              <w:t>0,3245</w:t>
            </w:r>
          </w:p>
        </w:tc>
        <w:tc>
          <w:tcPr>
            <w:tcW w:w="754" w:type="dxa"/>
            <w:shd w:val="clear" w:color="auto" w:fill="auto"/>
            <w:noWrap/>
            <w:vAlign w:val="center"/>
            <w:hideMark/>
          </w:tcPr>
          <w:p w14:paraId="29F32D89" w14:textId="354D7A7E" w:rsidR="00255F64" w:rsidRPr="00B2441B" w:rsidRDefault="00255F64" w:rsidP="00255F64">
            <w:pPr>
              <w:spacing w:line="240" w:lineRule="auto"/>
              <w:jc w:val="right"/>
              <w:rPr>
                <w:rFonts w:cs="Arial"/>
                <w:color w:val="000000"/>
                <w:sz w:val="16"/>
                <w:szCs w:val="16"/>
              </w:rPr>
            </w:pPr>
            <w:r>
              <w:rPr>
                <w:rFonts w:cs="Arial"/>
                <w:color w:val="000000"/>
                <w:sz w:val="16"/>
                <w:szCs w:val="16"/>
              </w:rPr>
              <w:t>-0,5857</w:t>
            </w:r>
          </w:p>
        </w:tc>
        <w:tc>
          <w:tcPr>
            <w:tcW w:w="754" w:type="dxa"/>
            <w:shd w:val="clear" w:color="auto" w:fill="auto"/>
            <w:noWrap/>
            <w:vAlign w:val="center"/>
            <w:hideMark/>
          </w:tcPr>
          <w:p w14:paraId="7126AF71" w14:textId="3D207F8C" w:rsidR="00255F64" w:rsidRPr="00B2441B" w:rsidRDefault="00255F64" w:rsidP="00255F64">
            <w:pPr>
              <w:spacing w:line="240" w:lineRule="auto"/>
              <w:jc w:val="right"/>
              <w:rPr>
                <w:rFonts w:cs="Arial"/>
                <w:color w:val="000000"/>
                <w:sz w:val="16"/>
                <w:szCs w:val="16"/>
              </w:rPr>
            </w:pPr>
            <w:r>
              <w:rPr>
                <w:rFonts w:cs="Arial"/>
                <w:color w:val="000000"/>
                <w:sz w:val="16"/>
                <w:szCs w:val="16"/>
              </w:rPr>
              <w:t>-0,3020</w:t>
            </w:r>
          </w:p>
        </w:tc>
        <w:tc>
          <w:tcPr>
            <w:tcW w:w="754" w:type="dxa"/>
            <w:shd w:val="clear" w:color="auto" w:fill="auto"/>
            <w:noWrap/>
            <w:vAlign w:val="center"/>
            <w:hideMark/>
          </w:tcPr>
          <w:p w14:paraId="7425779C" w14:textId="363981D8" w:rsidR="00255F64" w:rsidRPr="00B2441B" w:rsidRDefault="00255F64" w:rsidP="00255F64">
            <w:pPr>
              <w:spacing w:line="240" w:lineRule="auto"/>
              <w:jc w:val="right"/>
              <w:rPr>
                <w:rFonts w:cs="Arial"/>
                <w:color w:val="000000"/>
                <w:sz w:val="16"/>
                <w:szCs w:val="16"/>
              </w:rPr>
            </w:pPr>
            <w:r>
              <w:rPr>
                <w:rFonts w:cs="Arial"/>
                <w:color w:val="000000"/>
                <w:sz w:val="16"/>
                <w:szCs w:val="16"/>
              </w:rPr>
              <w:t>-0,7830</w:t>
            </w:r>
          </w:p>
        </w:tc>
        <w:tc>
          <w:tcPr>
            <w:tcW w:w="754" w:type="dxa"/>
            <w:shd w:val="clear" w:color="auto" w:fill="auto"/>
            <w:noWrap/>
            <w:vAlign w:val="center"/>
            <w:hideMark/>
          </w:tcPr>
          <w:p w14:paraId="5C6A9BB9" w14:textId="73793490" w:rsidR="00255F64" w:rsidRPr="00B2441B" w:rsidRDefault="00255F64" w:rsidP="00255F64">
            <w:pPr>
              <w:spacing w:line="240" w:lineRule="auto"/>
              <w:jc w:val="right"/>
              <w:rPr>
                <w:rFonts w:cs="Arial"/>
                <w:color w:val="000000"/>
                <w:sz w:val="16"/>
                <w:szCs w:val="16"/>
              </w:rPr>
            </w:pPr>
            <w:r>
              <w:rPr>
                <w:rFonts w:cs="Arial"/>
                <w:color w:val="000000"/>
                <w:sz w:val="16"/>
                <w:szCs w:val="16"/>
              </w:rPr>
              <w:t>-0,6871</w:t>
            </w:r>
          </w:p>
        </w:tc>
        <w:tc>
          <w:tcPr>
            <w:tcW w:w="754" w:type="dxa"/>
            <w:shd w:val="clear" w:color="auto" w:fill="auto"/>
            <w:noWrap/>
            <w:vAlign w:val="center"/>
            <w:hideMark/>
          </w:tcPr>
          <w:p w14:paraId="00E4F262" w14:textId="0972BA7F" w:rsidR="00255F64" w:rsidRPr="00B2441B" w:rsidRDefault="00255F64" w:rsidP="00255F64">
            <w:pPr>
              <w:spacing w:line="240" w:lineRule="auto"/>
              <w:jc w:val="right"/>
              <w:rPr>
                <w:rFonts w:cs="Arial"/>
                <w:color w:val="000000"/>
                <w:sz w:val="16"/>
                <w:szCs w:val="16"/>
              </w:rPr>
            </w:pPr>
            <w:r>
              <w:rPr>
                <w:rFonts w:cs="Arial"/>
                <w:color w:val="000000"/>
                <w:sz w:val="16"/>
                <w:szCs w:val="16"/>
              </w:rPr>
              <w:t>-0,2457</w:t>
            </w:r>
          </w:p>
        </w:tc>
        <w:tc>
          <w:tcPr>
            <w:tcW w:w="754" w:type="dxa"/>
            <w:shd w:val="clear" w:color="auto" w:fill="auto"/>
            <w:noWrap/>
            <w:vAlign w:val="center"/>
            <w:hideMark/>
          </w:tcPr>
          <w:p w14:paraId="6A335BD6" w14:textId="128DD249" w:rsidR="00255F64" w:rsidRPr="00B2441B" w:rsidRDefault="00255F64" w:rsidP="00255F64">
            <w:pPr>
              <w:spacing w:line="240" w:lineRule="auto"/>
              <w:jc w:val="right"/>
              <w:rPr>
                <w:rFonts w:cs="Arial"/>
                <w:color w:val="000000"/>
                <w:sz w:val="16"/>
                <w:szCs w:val="16"/>
              </w:rPr>
            </w:pPr>
            <w:r>
              <w:rPr>
                <w:rFonts w:cs="Arial"/>
                <w:color w:val="000000"/>
                <w:sz w:val="16"/>
                <w:szCs w:val="16"/>
              </w:rPr>
              <w:t>0,8677</w:t>
            </w:r>
          </w:p>
        </w:tc>
        <w:tc>
          <w:tcPr>
            <w:tcW w:w="754" w:type="dxa"/>
            <w:shd w:val="clear" w:color="auto" w:fill="auto"/>
            <w:noWrap/>
            <w:vAlign w:val="center"/>
            <w:hideMark/>
          </w:tcPr>
          <w:p w14:paraId="4F571076" w14:textId="67B588F0" w:rsidR="00255F64" w:rsidRPr="00B2441B" w:rsidRDefault="00255F64" w:rsidP="00255F64">
            <w:pPr>
              <w:spacing w:line="240" w:lineRule="auto"/>
              <w:jc w:val="right"/>
              <w:rPr>
                <w:rFonts w:cs="Arial"/>
                <w:color w:val="000000"/>
                <w:sz w:val="16"/>
                <w:szCs w:val="16"/>
              </w:rPr>
            </w:pPr>
            <w:r>
              <w:rPr>
                <w:rFonts w:cs="Arial"/>
                <w:color w:val="000000"/>
                <w:sz w:val="16"/>
                <w:szCs w:val="16"/>
              </w:rPr>
              <w:t>-1,4242</w:t>
            </w:r>
          </w:p>
        </w:tc>
      </w:tr>
      <w:tr w:rsidR="00255F64" w:rsidRPr="00B2441B" w14:paraId="48741D19" w14:textId="77777777" w:rsidTr="00255F64">
        <w:trPr>
          <w:trHeight w:val="288"/>
        </w:trPr>
        <w:tc>
          <w:tcPr>
            <w:tcW w:w="775" w:type="dxa"/>
            <w:shd w:val="clear" w:color="auto" w:fill="auto"/>
            <w:noWrap/>
            <w:vAlign w:val="center"/>
            <w:hideMark/>
          </w:tcPr>
          <w:p w14:paraId="0052E127" w14:textId="59AA7788"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hideMark/>
          </w:tcPr>
          <w:p w14:paraId="06944CFE" w14:textId="279F9D9F" w:rsidR="00255F64" w:rsidRPr="00B2441B" w:rsidRDefault="00255F64" w:rsidP="00255F64">
            <w:pPr>
              <w:spacing w:line="240" w:lineRule="auto"/>
              <w:jc w:val="right"/>
              <w:rPr>
                <w:rFonts w:cs="Arial"/>
                <w:color w:val="000000"/>
                <w:sz w:val="16"/>
                <w:szCs w:val="16"/>
              </w:rPr>
            </w:pPr>
            <w:r>
              <w:rPr>
                <w:rFonts w:cs="Arial"/>
                <w:color w:val="000000"/>
                <w:sz w:val="16"/>
                <w:szCs w:val="16"/>
              </w:rPr>
              <w:t>0,0916</w:t>
            </w:r>
          </w:p>
        </w:tc>
        <w:tc>
          <w:tcPr>
            <w:tcW w:w="755" w:type="dxa"/>
            <w:shd w:val="clear" w:color="auto" w:fill="auto"/>
            <w:noWrap/>
            <w:vAlign w:val="center"/>
            <w:hideMark/>
          </w:tcPr>
          <w:p w14:paraId="025A6C1E" w14:textId="79E82298" w:rsidR="00255F64" w:rsidRPr="00B2441B" w:rsidRDefault="00255F64" w:rsidP="00255F64">
            <w:pPr>
              <w:spacing w:line="240" w:lineRule="auto"/>
              <w:jc w:val="right"/>
              <w:rPr>
                <w:rFonts w:cs="Arial"/>
                <w:color w:val="000000"/>
                <w:sz w:val="16"/>
                <w:szCs w:val="16"/>
              </w:rPr>
            </w:pPr>
            <w:r>
              <w:rPr>
                <w:rFonts w:cs="Arial"/>
                <w:color w:val="000000"/>
                <w:sz w:val="16"/>
                <w:szCs w:val="16"/>
              </w:rPr>
              <w:t>-0,3088</w:t>
            </w:r>
          </w:p>
        </w:tc>
        <w:tc>
          <w:tcPr>
            <w:tcW w:w="755" w:type="dxa"/>
            <w:shd w:val="clear" w:color="auto" w:fill="auto"/>
            <w:noWrap/>
            <w:vAlign w:val="center"/>
            <w:hideMark/>
          </w:tcPr>
          <w:p w14:paraId="61F27374" w14:textId="3EC08A03" w:rsidR="00255F64" w:rsidRPr="00B2441B" w:rsidRDefault="00255F64" w:rsidP="00255F64">
            <w:pPr>
              <w:spacing w:line="240" w:lineRule="auto"/>
              <w:jc w:val="right"/>
              <w:rPr>
                <w:rFonts w:cs="Arial"/>
                <w:color w:val="000000"/>
                <w:sz w:val="16"/>
                <w:szCs w:val="16"/>
              </w:rPr>
            </w:pPr>
            <w:r>
              <w:rPr>
                <w:rFonts w:cs="Arial"/>
                <w:color w:val="000000"/>
                <w:sz w:val="16"/>
                <w:szCs w:val="16"/>
              </w:rPr>
              <w:t>1,3537</w:t>
            </w:r>
          </w:p>
        </w:tc>
        <w:tc>
          <w:tcPr>
            <w:tcW w:w="754" w:type="dxa"/>
            <w:shd w:val="clear" w:color="auto" w:fill="auto"/>
            <w:noWrap/>
            <w:vAlign w:val="center"/>
            <w:hideMark/>
          </w:tcPr>
          <w:p w14:paraId="2D4417C8" w14:textId="47A3A5EB" w:rsidR="00255F64" w:rsidRPr="00B2441B" w:rsidRDefault="00255F64" w:rsidP="00255F64">
            <w:pPr>
              <w:spacing w:line="240" w:lineRule="auto"/>
              <w:jc w:val="right"/>
              <w:rPr>
                <w:rFonts w:cs="Arial"/>
                <w:color w:val="000000"/>
                <w:sz w:val="16"/>
                <w:szCs w:val="16"/>
              </w:rPr>
            </w:pPr>
            <w:r>
              <w:rPr>
                <w:rFonts w:cs="Arial"/>
                <w:color w:val="000000"/>
                <w:sz w:val="16"/>
                <w:szCs w:val="16"/>
              </w:rPr>
              <w:t>1,2410</w:t>
            </w:r>
          </w:p>
        </w:tc>
        <w:tc>
          <w:tcPr>
            <w:tcW w:w="754" w:type="dxa"/>
            <w:shd w:val="clear" w:color="auto" w:fill="auto"/>
            <w:noWrap/>
            <w:vAlign w:val="center"/>
            <w:hideMark/>
          </w:tcPr>
          <w:p w14:paraId="285119F1" w14:textId="4BD14718" w:rsidR="00255F64" w:rsidRPr="00B2441B" w:rsidRDefault="00255F64" w:rsidP="00255F64">
            <w:pPr>
              <w:spacing w:line="240" w:lineRule="auto"/>
              <w:jc w:val="right"/>
              <w:rPr>
                <w:rFonts w:cs="Arial"/>
                <w:color w:val="000000"/>
                <w:sz w:val="16"/>
                <w:szCs w:val="16"/>
              </w:rPr>
            </w:pPr>
            <w:r>
              <w:rPr>
                <w:rFonts w:cs="Arial"/>
                <w:color w:val="000000"/>
                <w:sz w:val="16"/>
                <w:szCs w:val="16"/>
              </w:rPr>
              <w:t>1,8876</w:t>
            </w:r>
          </w:p>
        </w:tc>
        <w:tc>
          <w:tcPr>
            <w:tcW w:w="754" w:type="dxa"/>
            <w:shd w:val="clear" w:color="auto" w:fill="auto"/>
            <w:noWrap/>
            <w:vAlign w:val="center"/>
            <w:hideMark/>
          </w:tcPr>
          <w:p w14:paraId="4A5CF490" w14:textId="660AC2DB" w:rsidR="00255F64" w:rsidRPr="00B2441B" w:rsidRDefault="00255F64" w:rsidP="00255F64">
            <w:pPr>
              <w:spacing w:line="240" w:lineRule="auto"/>
              <w:jc w:val="right"/>
              <w:rPr>
                <w:rFonts w:cs="Arial"/>
                <w:color w:val="000000"/>
                <w:sz w:val="16"/>
                <w:szCs w:val="16"/>
              </w:rPr>
            </w:pPr>
            <w:r>
              <w:rPr>
                <w:rFonts w:cs="Arial"/>
                <w:color w:val="000000"/>
                <w:sz w:val="16"/>
                <w:szCs w:val="16"/>
              </w:rPr>
              <w:t>-0,2433</w:t>
            </w:r>
          </w:p>
        </w:tc>
        <w:tc>
          <w:tcPr>
            <w:tcW w:w="754" w:type="dxa"/>
            <w:shd w:val="clear" w:color="auto" w:fill="auto"/>
            <w:noWrap/>
            <w:vAlign w:val="center"/>
            <w:hideMark/>
          </w:tcPr>
          <w:p w14:paraId="6B1F1320" w14:textId="1353A29B" w:rsidR="00255F64" w:rsidRPr="00B2441B" w:rsidRDefault="00255F64" w:rsidP="00255F64">
            <w:pPr>
              <w:spacing w:line="240" w:lineRule="auto"/>
              <w:jc w:val="right"/>
              <w:rPr>
                <w:rFonts w:cs="Arial"/>
                <w:color w:val="000000"/>
                <w:sz w:val="16"/>
                <w:szCs w:val="16"/>
              </w:rPr>
            </w:pPr>
            <w:r>
              <w:rPr>
                <w:rFonts w:cs="Arial"/>
                <w:color w:val="000000"/>
                <w:sz w:val="16"/>
                <w:szCs w:val="16"/>
              </w:rPr>
              <w:t>0,7987</w:t>
            </w:r>
          </w:p>
        </w:tc>
        <w:tc>
          <w:tcPr>
            <w:tcW w:w="754" w:type="dxa"/>
            <w:shd w:val="clear" w:color="auto" w:fill="auto"/>
            <w:noWrap/>
            <w:vAlign w:val="center"/>
            <w:hideMark/>
          </w:tcPr>
          <w:p w14:paraId="222D9229" w14:textId="14AD4713" w:rsidR="00255F64" w:rsidRPr="00B2441B" w:rsidRDefault="00255F64" w:rsidP="00255F64">
            <w:pPr>
              <w:spacing w:line="240" w:lineRule="auto"/>
              <w:jc w:val="right"/>
              <w:rPr>
                <w:rFonts w:cs="Arial"/>
                <w:color w:val="000000"/>
                <w:sz w:val="16"/>
                <w:szCs w:val="16"/>
              </w:rPr>
            </w:pPr>
            <w:r>
              <w:rPr>
                <w:rFonts w:cs="Arial"/>
                <w:color w:val="000000"/>
                <w:sz w:val="16"/>
                <w:szCs w:val="16"/>
              </w:rPr>
              <w:t>-0,8097</w:t>
            </w:r>
          </w:p>
        </w:tc>
        <w:tc>
          <w:tcPr>
            <w:tcW w:w="754" w:type="dxa"/>
            <w:shd w:val="clear" w:color="auto" w:fill="auto"/>
            <w:noWrap/>
            <w:vAlign w:val="center"/>
            <w:hideMark/>
          </w:tcPr>
          <w:p w14:paraId="494CF926" w14:textId="638A98AE" w:rsidR="00255F64" w:rsidRPr="00B2441B" w:rsidRDefault="00255F64" w:rsidP="00255F64">
            <w:pPr>
              <w:spacing w:line="240" w:lineRule="auto"/>
              <w:jc w:val="right"/>
              <w:rPr>
                <w:rFonts w:cs="Arial"/>
                <w:color w:val="000000"/>
                <w:sz w:val="16"/>
                <w:szCs w:val="16"/>
              </w:rPr>
            </w:pPr>
            <w:r>
              <w:rPr>
                <w:rFonts w:cs="Arial"/>
                <w:color w:val="000000"/>
                <w:sz w:val="16"/>
                <w:szCs w:val="16"/>
              </w:rPr>
              <w:t>1,1728</w:t>
            </w:r>
          </w:p>
        </w:tc>
        <w:tc>
          <w:tcPr>
            <w:tcW w:w="754" w:type="dxa"/>
            <w:shd w:val="clear" w:color="auto" w:fill="auto"/>
            <w:noWrap/>
            <w:vAlign w:val="center"/>
            <w:hideMark/>
          </w:tcPr>
          <w:p w14:paraId="28FF00DF" w14:textId="25808652" w:rsidR="00255F64" w:rsidRPr="00B2441B" w:rsidRDefault="00255F64" w:rsidP="00255F64">
            <w:pPr>
              <w:spacing w:line="240" w:lineRule="auto"/>
              <w:jc w:val="right"/>
              <w:rPr>
                <w:rFonts w:cs="Arial"/>
                <w:color w:val="000000"/>
                <w:sz w:val="16"/>
                <w:szCs w:val="16"/>
              </w:rPr>
            </w:pPr>
            <w:r>
              <w:rPr>
                <w:rFonts w:cs="Arial"/>
                <w:color w:val="000000"/>
                <w:sz w:val="16"/>
                <w:szCs w:val="16"/>
              </w:rPr>
              <w:t>-0,4224</w:t>
            </w:r>
          </w:p>
        </w:tc>
        <w:tc>
          <w:tcPr>
            <w:tcW w:w="754" w:type="dxa"/>
            <w:shd w:val="clear" w:color="auto" w:fill="auto"/>
            <w:noWrap/>
            <w:vAlign w:val="center"/>
            <w:hideMark/>
          </w:tcPr>
          <w:p w14:paraId="59D12B39" w14:textId="7CA926A8" w:rsidR="00255F64" w:rsidRPr="00B2441B" w:rsidRDefault="00255F64" w:rsidP="00255F64">
            <w:pPr>
              <w:spacing w:line="240" w:lineRule="auto"/>
              <w:jc w:val="right"/>
              <w:rPr>
                <w:rFonts w:cs="Arial"/>
                <w:color w:val="000000"/>
                <w:sz w:val="16"/>
                <w:szCs w:val="16"/>
              </w:rPr>
            </w:pPr>
            <w:r>
              <w:rPr>
                <w:rFonts w:cs="Arial"/>
                <w:color w:val="000000"/>
                <w:sz w:val="16"/>
                <w:szCs w:val="16"/>
              </w:rPr>
              <w:t>-0,2379</w:t>
            </w:r>
          </w:p>
        </w:tc>
      </w:tr>
      <w:tr w:rsidR="00255F64" w:rsidRPr="00B2441B" w14:paraId="297BA90B" w14:textId="77777777" w:rsidTr="00255F64">
        <w:trPr>
          <w:trHeight w:val="288"/>
        </w:trPr>
        <w:tc>
          <w:tcPr>
            <w:tcW w:w="775" w:type="dxa"/>
            <w:shd w:val="clear" w:color="auto" w:fill="auto"/>
            <w:noWrap/>
            <w:vAlign w:val="center"/>
            <w:hideMark/>
          </w:tcPr>
          <w:p w14:paraId="298D176F" w14:textId="70644821"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hideMark/>
          </w:tcPr>
          <w:p w14:paraId="24C8BE84" w14:textId="3FC0F00F" w:rsidR="00255F64" w:rsidRPr="00B2441B" w:rsidRDefault="00255F64" w:rsidP="00255F64">
            <w:pPr>
              <w:spacing w:line="240" w:lineRule="auto"/>
              <w:jc w:val="right"/>
              <w:rPr>
                <w:rFonts w:cs="Arial"/>
                <w:color w:val="000000"/>
                <w:sz w:val="16"/>
                <w:szCs w:val="16"/>
              </w:rPr>
            </w:pPr>
            <w:r>
              <w:rPr>
                <w:rFonts w:cs="Arial"/>
                <w:color w:val="000000"/>
                <w:sz w:val="16"/>
                <w:szCs w:val="16"/>
              </w:rPr>
              <w:t>-0,8548</w:t>
            </w:r>
          </w:p>
        </w:tc>
        <w:tc>
          <w:tcPr>
            <w:tcW w:w="755" w:type="dxa"/>
            <w:shd w:val="clear" w:color="auto" w:fill="auto"/>
            <w:noWrap/>
            <w:vAlign w:val="center"/>
            <w:hideMark/>
          </w:tcPr>
          <w:p w14:paraId="4441827A" w14:textId="3DC292C2" w:rsidR="00255F64" w:rsidRPr="00B2441B" w:rsidRDefault="00255F64" w:rsidP="00255F64">
            <w:pPr>
              <w:spacing w:line="240" w:lineRule="auto"/>
              <w:jc w:val="right"/>
              <w:rPr>
                <w:rFonts w:cs="Arial"/>
                <w:color w:val="000000"/>
                <w:sz w:val="16"/>
                <w:szCs w:val="16"/>
              </w:rPr>
            </w:pPr>
            <w:r>
              <w:rPr>
                <w:rFonts w:cs="Arial"/>
                <w:color w:val="000000"/>
                <w:sz w:val="16"/>
                <w:szCs w:val="16"/>
              </w:rPr>
              <w:t>1,1257</w:t>
            </w:r>
          </w:p>
        </w:tc>
        <w:tc>
          <w:tcPr>
            <w:tcW w:w="755" w:type="dxa"/>
            <w:shd w:val="clear" w:color="auto" w:fill="auto"/>
            <w:noWrap/>
            <w:vAlign w:val="center"/>
            <w:hideMark/>
          </w:tcPr>
          <w:p w14:paraId="203768D3" w14:textId="45462373" w:rsidR="00255F64" w:rsidRPr="00B2441B" w:rsidRDefault="00255F64" w:rsidP="00255F64">
            <w:pPr>
              <w:spacing w:line="240" w:lineRule="auto"/>
              <w:jc w:val="right"/>
              <w:rPr>
                <w:rFonts w:cs="Arial"/>
                <w:color w:val="000000"/>
                <w:sz w:val="16"/>
                <w:szCs w:val="16"/>
              </w:rPr>
            </w:pPr>
            <w:r>
              <w:rPr>
                <w:rFonts w:cs="Arial"/>
                <w:color w:val="000000"/>
                <w:sz w:val="16"/>
                <w:szCs w:val="16"/>
              </w:rPr>
              <w:t>-0,3377</w:t>
            </w:r>
          </w:p>
        </w:tc>
        <w:tc>
          <w:tcPr>
            <w:tcW w:w="754" w:type="dxa"/>
            <w:shd w:val="clear" w:color="auto" w:fill="auto"/>
            <w:noWrap/>
            <w:vAlign w:val="center"/>
            <w:hideMark/>
          </w:tcPr>
          <w:p w14:paraId="08BD2CB7" w14:textId="350D1B97" w:rsidR="00255F64" w:rsidRPr="00B2441B" w:rsidRDefault="00255F64" w:rsidP="00255F64">
            <w:pPr>
              <w:spacing w:line="240" w:lineRule="auto"/>
              <w:jc w:val="right"/>
              <w:rPr>
                <w:rFonts w:cs="Arial"/>
                <w:color w:val="000000"/>
                <w:sz w:val="16"/>
                <w:szCs w:val="16"/>
              </w:rPr>
            </w:pPr>
            <w:r>
              <w:rPr>
                <w:rFonts w:cs="Arial"/>
                <w:color w:val="000000"/>
                <w:sz w:val="16"/>
                <w:szCs w:val="16"/>
              </w:rPr>
              <w:t>-1,5655</w:t>
            </w:r>
          </w:p>
        </w:tc>
        <w:tc>
          <w:tcPr>
            <w:tcW w:w="754" w:type="dxa"/>
            <w:shd w:val="clear" w:color="auto" w:fill="auto"/>
            <w:noWrap/>
            <w:vAlign w:val="center"/>
            <w:hideMark/>
          </w:tcPr>
          <w:p w14:paraId="5C691596" w14:textId="310769E0" w:rsidR="00255F64" w:rsidRPr="00B2441B" w:rsidRDefault="00255F64" w:rsidP="00255F64">
            <w:pPr>
              <w:spacing w:line="240" w:lineRule="auto"/>
              <w:jc w:val="right"/>
              <w:rPr>
                <w:rFonts w:cs="Arial"/>
                <w:color w:val="000000"/>
                <w:sz w:val="16"/>
                <w:szCs w:val="16"/>
              </w:rPr>
            </w:pPr>
            <w:r>
              <w:rPr>
                <w:rFonts w:cs="Arial"/>
                <w:color w:val="000000"/>
                <w:sz w:val="16"/>
                <w:szCs w:val="16"/>
              </w:rPr>
              <w:t>-1,3019</w:t>
            </w:r>
          </w:p>
        </w:tc>
        <w:tc>
          <w:tcPr>
            <w:tcW w:w="754" w:type="dxa"/>
            <w:shd w:val="clear" w:color="auto" w:fill="auto"/>
            <w:noWrap/>
            <w:vAlign w:val="center"/>
            <w:hideMark/>
          </w:tcPr>
          <w:p w14:paraId="466E02AB" w14:textId="2D2A5FA7" w:rsidR="00255F64" w:rsidRPr="00B2441B" w:rsidRDefault="00255F64" w:rsidP="00255F64">
            <w:pPr>
              <w:spacing w:line="240" w:lineRule="auto"/>
              <w:jc w:val="right"/>
              <w:rPr>
                <w:rFonts w:cs="Arial"/>
                <w:color w:val="000000"/>
                <w:sz w:val="16"/>
                <w:szCs w:val="16"/>
              </w:rPr>
            </w:pPr>
            <w:r>
              <w:rPr>
                <w:rFonts w:cs="Arial"/>
                <w:color w:val="000000"/>
                <w:sz w:val="16"/>
                <w:szCs w:val="16"/>
              </w:rPr>
              <w:t>0,5453</w:t>
            </w:r>
          </w:p>
        </w:tc>
        <w:tc>
          <w:tcPr>
            <w:tcW w:w="754" w:type="dxa"/>
            <w:shd w:val="clear" w:color="auto" w:fill="auto"/>
            <w:noWrap/>
            <w:vAlign w:val="center"/>
            <w:hideMark/>
          </w:tcPr>
          <w:p w14:paraId="05693889" w14:textId="367904AD" w:rsidR="00255F64" w:rsidRPr="00B2441B" w:rsidRDefault="00255F64" w:rsidP="00255F64">
            <w:pPr>
              <w:spacing w:line="240" w:lineRule="auto"/>
              <w:jc w:val="right"/>
              <w:rPr>
                <w:rFonts w:cs="Arial"/>
                <w:color w:val="000000"/>
                <w:sz w:val="16"/>
                <w:szCs w:val="16"/>
              </w:rPr>
            </w:pPr>
            <w:r>
              <w:rPr>
                <w:rFonts w:cs="Arial"/>
                <w:color w:val="000000"/>
                <w:sz w:val="16"/>
                <w:szCs w:val="16"/>
              </w:rPr>
              <w:t>-0,0156</w:t>
            </w:r>
          </w:p>
        </w:tc>
        <w:tc>
          <w:tcPr>
            <w:tcW w:w="754" w:type="dxa"/>
            <w:shd w:val="clear" w:color="auto" w:fill="auto"/>
            <w:noWrap/>
            <w:vAlign w:val="center"/>
            <w:hideMark/>
          </w:tcPr>
          <w:p w14:paraId="30AA8E27" w14:textId="507CDBEC" w:rsidR="00255F64" w:rsidRPr="00B2441B" w:rsidRDefault="00255F64" w:rsidP="00255F64">
            <w:pPr>
              <w:spacing w:line="240" w:lineRule="auto"/>
              <w:jc w:val="right"/>
              <w:rPr>
                <w:rFonts w:cs="Arial"/>
                <w:color w:val="000000"/>
                <w:sz w:val="16"/>
                <w:szCs w:val="16"/>
              </w:rPr>
            </w:pPr>
            <w:r>
              <w:rPr>
                <w:rFonts w:cs="Arial"/>
                <w:color w:val="000000"/>
                <w:sz w:val="16"/>
                <w:szCs w:val="16"/>
              </w:rPr>
              <w:t>1,4968</w:t>
            </w:r>
          </w:p>
        </w:tc>
        <w:tc>
          <w:tcPr>
            <w:tcW w:w="754" w:type="dxa"/>
            <w:shd w:val="clear" w:color="auto" w:fill="auto"/>
            <w:noWrap/>
            <w:vAlign w:val="center"/>
            <w:hideMark/>
          </w:tcPr>
          <w:p w14:paraId="1A1C325B" w14:textId="6995FAEA" w:rsidR="00255F64" w:rsidRPr="00B2441B" w:rsidRDefault="00255F64" w:rsidP="00255F64">
            <w:pPr>
              <w:spacing w:line="240" w:lineRule="auto"/>
              <w:jc w:val="right"/>
              <w:rPr>
                <w:rFonts w:cs="Arial"/>
                <w:color w:val="000000"/>
                <w:sz w:val="16"/>
                <w:szCs w:val="16"/>
              </w:rPr>
            </w:pPr>
            <w:r>
              <w:rPr>
                <w:rFonts w:cs="Arial"/>
                <w:color w:val="000000"/>
                <w:sz w:val="16"/>
                <w:szCs w:val="16"/>
              </w:rPr>
              <w:t>-0,9272</w:t>
            </w:r>
          </w:p>
        </w:tc>
        <w:tc>
          <w:tcPr>
            <w:tcW w:w="754" w:type="dxa"/>
            <w:shd w:val="clear" w:color="auto" w:fill="auto"/>
            <w:noWrap/>
            <w:vAlign w:val="center"/>
            <w:hideMark/>
          </w:tcPr>
          <w:p w14:paraId="46C48BC6" w14:textId="43C36788" w:rsidR="00255F64" w:rsidRPr="00B2441B" w:rsidRDefault="00255F64" w:rsidP="00255F64">
            <w:pPr>
              <w:spacing w:line="240" w:lineRule="auto"/>
              <w:jc w:val="right"/>
              <w:rPr>
                <w:rFonts w:cs="Arial"/>
                <w:color w:val="000000"/>
                <w:sz w:val="16"/>
                <w:szCs w:val="16"/>
              </w:rPr>
            </w:pPr>
            <w:r>
              <w:rPr>
                <w:rFonts w:cs="Arial"/>
                <w:color w:val="000000"/>
                <w:sz w:val="16"/>
                <w:szCs w:val="16"/>
              </w:rPr>
              <w:t>-0,4453</w:t>
            </w:r>
          </w:p>
        </w:tc>
        <w:tc>
          <w:tcPr>
            <w:tcW w:w="754" w:type="dxa"/>
            <w:shd w:val="clear" w:color="auto" w:fill="auto"/>
            <w:noWrap/>
            <w:vAlign w:val="center"/>
            <w:hideMark/>
          </w:tcPr>
          <w:p w14:paraId="7D33060A" w14:textId="3567504D" w:rsidR="00255F64" w:rsidRPr="00B2441B" w:rsidRDefault="00255F64" w:rsidP="00255F64">
            <w:pPr>
              <w:spacing w:line="240" w:lineRule="auto"/>
              <w:jc w:val="right"/>
              <w:rPr>
                <w:rFonts w:cs="Arial"/>
                <w:color w:val="000000"/>
                <w:sz w:val="16"/>
                <w:szCs w:val="16"/>
              </w:rPr>
            </w:pPr>
            <w:r>
              <w:rPr>
                <w:rFonts w:cs="Arial"/>
                <w:color w:val="000000"/>
                <w:sz w:val="16"/>
                <w:szCs w:val="16"/>
              </w:rPr>
              <w:t>1,6621</w:t>
            </w:r>
          </w:p>
        </w:tc>
      </w:tr>
      <w:tr w:rsidR="00255F64" w:rsidRPr="00B2441B" w14:paraId="5EE9BE5B" w14:textId="77777777" w:rsidTr="00255F64">
        <w:trPr>
          <w:trHeight w:val="288"/>
        </w:trPr>
        <w:tc>
          <w:tcPr>
            <w:tcW w:w="775" w:type="dxa"/>
            <w:shd w:val="clear" w:color="auto" w:fill="auto"/>
            <w:noWrap/>
            <w:vAlign w:val="center"/>
            <w:hideMark/>
          </w:tcPr>
          <w:p w14:paraId="0810C4C5" w14:textId="15094D23"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hideMark/>
          </w:tcPr>
          <w:p w14:paraId="06596EC5" w14:textId="749A533C" w:rsidR="00255F64" w:rsidRPr="00B2441B" w:rsidRDefault="00255F64" w:rsidP="00255F64">
            <w:pPr>
              <w:spacing w:line="240" w:lineRule="auto"/>
              <w:jc w:val="right"/>
              <w:rPr>
                <w:rFonts w:cs="Arial"/>
                <w:color w:val="000000"/>
                <w:sz w:val="16"/>
                <w:szCs w:val="16"/>
              </w:rPr>
            </w:pPr>
            <w:r>
              <w:rPr>
                <w:rFonts w:cs="Arial"/>
                <w:color w:val="000000"/>
                <w:sz w:val="16"/>
                <w:szCs w:val="16"/>
              </w:rPr>
              <w:t>-0,6026</w:t>
            </w:r>
          </w:p>
        </w:tc>
        <w:tc>
          <w:tcPr>
            <w:tcW w:w="755" w:type="dxa"/>
            <w:shd w:val="clear" w:color="auto" w:fill="auto"/>
            <w:noWrap/>
            <w:vAlign w:val="center"/>
            <w:hideMark/>
          </w:tcPr>
          <w:p w14:paraId="2FFB2DB2" w14:textId="1C05A738" w:rsidR="00255F64" w:rsidRPr="00B2441B" w:rsidRDefault="00255F64" w:rsidP="00255F64">
            <w:pPr>
              <w:spacing w:line="240" w:lineRule="auto"/>
              <w:jc w:val="right"/>
              <w:rPr>
                <w:rFonts w:cs="Arial"/>
                <w:color w:val="000000"/>
                <w:sz w:val="16"/>
                <w:szCs w:val="16"/>
              </w:rPr>
            </w:pPr>
            <w:r>
              <w:rPr>
                <w:rFonts w:cs="Arial"/>
                <w:color w:val="000000"/>
                <w:sz w:val="16"/>
                <w:szCs w:val="16"/>
              </w:rPr>
              <w:t>-1,4017</w:t>
            </w:r>
          </w:p>
        </w:tc>
        <w:tc>
          <w:tcPr>
            <w:tcW w:w="755" w:type="dxa"/>
            <w:shd w:val="clear" w:color="auto" w:fill="auto"/>
            <w:noWrap/>
            <w:vAlign w:val="center"/>
            <w:hideMark/>
          </w:tcPr>
          <w:p w14:paraId="5214CCFF" w14:textId="5BA4054F" w:rsidR="00255F64" w:rsidRPr="00B2441B" w:rsidRDefault="00255F64" w:rsidP="00255F64">
            <w:pPr>
              <w:spacing w:line="240" w:lineRule="auto"/>
              <w:jc w:val="right"/>
              <w:rPr>
                <w:rFonts w:cs="Arial"/>
                <w:color w:val="000000"/>
                <w:sz w:val="16"/>
                <w:szCs w:val="16"/>
              </w:rPr>
            </w:pPr>
            <w:r>
              <w:rPr>
                <w:rFonts w:cs="Arial"/>
                <w:color w:val="000000"/>
                <w:sz w:val="16"/>
                <w:szCs w:val="16"/>
              </w:rPr>
              <w:t>-1,2683</w:t>
            </w:r>
          </w:p>
        </w:tc>
        <w:tc>
          <w:tcPr>
            <w:tcW w:w="754" w:type="dxa"/>
            <w:shd w:val="clear" w:color="auto" w:fill="auto"/>
            <w:noWrap/>
            <w:vAlign w:val="center"/>
            <w:hideMark/>
          </w:tcPr>
          <w:p w14:paraId="0309297C" w14:textId="66BD59C1" w:rsidR="00255F64" w:rsidRPr="00B2441B" w:rsidRDefault="00255F64" w:rsidP="00255F64">
            <w:pPr>
              <w:spacing w:line="240" w:lineRule="auto"/>
              <w:jc w:val="right"/>
              <w:rPr>
                <w:rFonts w:cs="Arial"/>
                <w:color w:val="000000"/>
                <w:sz w:val="16"/>
                <w:szCs w:val="16"/>
              </w:rPr>
            </w:pPr>
            <w:r>
              <w:rPr>
                <w:rFonts w:cs="Arial"/>
                <w:color w:val="000000"/>
                <w:sz w:val="16"/>
                <w:szCs w:val="16"/>
              </w:rPr>
              <w:t>1,0644</w:t>
            </w:r>
          </w:p>
        </w:tc>
        <w:tc>
          <w:tcPr>
            <w:tcW w:w="754" w:type="dxa"/>
            <w:shd w:val="clear" w:color="auto" w:fill="auto"/>
            <w:noWrap/>
            <w:vAlign w:val="center"/>
            <w:hideMark/>
          </w:tcPr>
          <w:p w14:paraId="11891B2B" w14:textId="0E067A40" w:rsidR="00255F64" w:rsidRPr="00B2441B" w:rsidRDefault="00255F64" w:rsidP="00255F64">
            <w:pPr>
              <w:spacing w:line="240" w:lineRule="auto"/>
              <w:jc w:val="right"/>
              <w:rPr>
                <w:rFonts w:cs="Arial"/>
                <w:color w:val="000000"/>
                <w:sz w:val="16"/>
                <w:szCs w:val="16"/>
              </w:rPr>
            </w:pPr>
            <w:r>
              <w:rPr>
                <w:rFonts w:cs="Arial"/>
                <w:color w:val="000000"/>
                <w:sz w:val="16"/>
                <w:szCs w:val="16"/>
              </w:rPr>
              <w:t>0,8835</w:t>
            </w:r>
          </w:p>
        </w:tc>
        <w:tc>
          <w:tcPr>
            <w:tcW w:w="754" w:type="dxa"/>
            <w:shd w:val="clear" w:color="auto" w:fill="auto"/>
            <w:noWrap/>
            <w:vAlign w:val="center"/>
            <w:hideMark/>
          </w:tcPr>
          <w:p w14:paraId="53E3FF0A" w14:textId="10FE0D69" w:rsidR="00255F64" w:rsidRPr="00B2441B" w:rsidRDefault="00255F64" w:rsidP="00255F64">
            <w:pPr>
              <w:spacing w:line="240" w:lineRule="auto"/>
              <w:jc w:val="right"/>
              <w:rPr>
                <w:rFonts w:cs="Arial"/>
                <w:color w:val="000000"/>
                <w:sz w:val="16"/>
                <w:szCs w:val="16"/>
              </w:rPr>
            </w:pPr>
            <w:r>
              <w:rPr>
                <w:rFonts w:cs="Arial"/>
                <w:color w:val="000000"/>
                <w:sz w:val="16"/>
                <w:szCs w:val="16"/>
              </w:rPr>
              <w:t>-0,4781</w:t>
            </w:r>
          </w:p>
        </w:tc>
        <w:tc>
          <w:tcPr>
            <w:tcW w:w="754" w:type="dxa"/>
            <w:shd w:val="clear" w:color="auto" w:fill="auto"/>
            <w:noWrap/>
            <w:vAlign w:val="center"/>
            <w:hideMark/>
          </w:tcPr>
          <w:p w14:paraId="6CBBF8DF" w14:textId="496871E3" w:rsidR="00255F64" w:rsidRPr="00B2441B" w:rsidRDefault="00255F64" w:rsidP="00255F64">
            <w:pPr>
              <w:spacing w:line="240" w:lineRule="auto"/>
              <w:jc w:val="right"/>
              <w:rPr>
                <w:rFonts w:cs="Arial"/>
                <w:color w:val="000000"/>
                <w:sz w:val="16"/>
                <w:szCs w:val="16"/>
              </w:rPr>
            </w:pPr>
            <w:r>
              <w:rPr>
                <w:rFonts w:cs="Arial"/>
                <w:color w:val="000000"/>
                <w:sz w:val="16"/>
                <w:szCs w:val="16"/>
              </w:rPr>
              <w:t>-1,9727</w:t>
            </w:r>
          </w:p>
        </w:tc>
        <w:tc>
          <w:tcPr>
            <w:tcW w:w="754" w:type="dxa"/>
            <w:shd w:val="clear" w:color="auto" w:fill="auto"/>
            <w:noWrap/>
            <w:vAlign w:val="center"/>
            <w:hideMark/>
          </w:tcPr>
          <w:p w14:paraId="024785D7" w14:textId="7E21D9C3" w:rsidR="00255F64" w:rsidRPr="00B2441B" w:rsidRDefault="00255F64" w:rsidP="00255F64">
            <w:pPr>
              <w:spacing w:line="240" w:lineRule="auto"/>
              <w:jc w:val="right"/>
              <w:rPr>
                <w:rFonts w:cs="Arial"/>
                <w:color w:val="000000"/>
                <w:sz w:val="16"/>
                <w:szCs w:val="16"/>
              </w:rPr>
            </w:pPr>
            <w:r>
              <w:rPr>
                <w:rFonts w:cs="Arial"/>
                <w:color w:val="000000"/>
                <w:sz w:val="16"/>
                <w:szCs w:val="16"/>
              </w:rPr>
              <w:t>1,6801</w:t>
            </w:r>
          </w:p>
        </w:tc>
        <w:tc>
          <w:tcPr>
            <w:tcW w:w="754" w:type="dxa"/>
            <w:shd w:val="clear" w:color="auto" w:fill="auto"/>
            <w:noWrap/>
            <w:vAlign w:val="center"/>
            <w:hideMark/>
          </w:tcPr>
          <w:p w14:paraId="0CE64247" w14:textId="2A7B4F8E" w:rsidR="00255F64" w:rsidRPr="00B2441B" w:rsidRDefault="00255F64" w:rsidP="00255F64">
            <w:pPr>
              <w:spacing w:line="240" w:lineRule="auto"/>
              <w:jc w:val="right"/>
              <w:rPr>
                <w:rFonts w:cs="Arial"/>
                <w:color w:val="000000"/>
                <w:sz w:val="16"/>
                <w:szCs w:val="16"/>
              </w:rPr>
            </w:pPr>
            <w:r>
              <w:rPr>
                <w:rFonts w:cs="Arial"/>
                <w:color w:val="000000"/>
                <w:sz w:val="16"/>
                <w:szCs w:val="16"/>
              </w:rPr>
              <w:t>0,6023</w:t>
            </w:r>
          </w:p>
        </w:tc>
        <w:tc>
          <w:tcPr>
            <w:tcW w:w="754" w:type="dxa"/>
            <w:shd w:val="clear" w:color="auto" w:fill="auto"/>
            <w:noWrap/>
            <w:vAlign w:val="center"/>
            <w:hideMark/>
          </w:tcPr>
          <w:p w14:paraId="788967F9" w14:textId="5AB000BC"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A66A58C" w14:textId="38C48812" w:rsidR="00255F64" w:rsidRPr="00B2441B" w:rsidRDefault="00255F64" w:rsidP="00255F64">
            <w:pPr>
              <w:spacing w:line="240" w:lineRule="auto"/>
              <w:jc w:val="right"/>
              <w:rPr>
                <w:rFonts w:cs="Arial"/>
                <w:color w:val="000000"/>
                <w:sz w:val="16"/>
                <w:szCs w:val="16"/>
              </w:rPr>
            </w:pPr>
            <w:r>
              <w:rPr>
                <w:rFonts w:cs="Arial"/>
                <w:color w:val="000000"/>
                <w:sz w:val="16"/>
                <w:szCs w:val="16"/>
              </w:rPr>
              <w:t>0,4751</w:t>
            </w:r>
          </w:p>
        </w:tc>
      </w:tr>
      <w:tr w:rsidR="00255F64" w:rsidRPr="00B2441B" w14:paraId="4DEF5A1E" w14:textId="77777777" w:rsidTr="00255F64">
        <w:trPr>
          <w:trHeight w:val="288"/>
        </w:trPr>
        <w:tc>
          <w:tcPr>
            <w:tcW w:w="775" w:type="dxa"/>
            <w:shd w:val="clear" w:color="auto" w:fill="auto"/>
            <w:noWrap/>
            <w:vAlign w:val="center"/>
            <w:hideMark/>
          </w:tcPr>
          <w:p w14:paraId="4838825F" w14:textId="738C0D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hideMark/>
          </w:tcPr>
          <w:p w14:paraId="3AEE6422" w14:textId="60824772" w:rsidR="00255F64" w:rsidRPr="00B2441B" w:rsidRDefault="00255F64" w:rsidP="00255F64">
            <w:pPr>
              <w:spacing w:line="240" w:lineRule="auto"/>
              <w:jc w:val="right"/>
              <w:rPr>
                <w:rFonts w:cs="Arial"/>
                <w:color w:val="000000"/>
                <w:sz w:val="16"/>
                <w:szCs w:val="16"/>
              </w:rPr>
            </w:pPr>
            <w:r>
              <w:rPr>
                <w:rFonts w:cs="Arial"/>
                <w:color w:val="000000"/>
                <w:sz w:val="16"/>
                <w:szCs w:val="16"/>
              </w:rPr>
              <w:t>0,2378</w:t>
            </w:r>
          </w:p>
        </w:tc>
        <w:tc>
          <w:tcPr>
            <w:tcW w:w="755" w:type="dxa"/>
            <w:shd w:val="clear" w:color="auto" w:fill="auto"/>
            <w:noWrap/>
            <w:vAlign w:val="center"/>
            <w:hideMark/>
          </w:tcPr>
          <w:p w14:paraId="66843C39" w14:textId="54981C1C" w:rsidR="00255F64" w:rsidRPr="00B2441B" w:rsidRDefault="00255F64" w:rsidP="00255F64">
            <w:pPr>
              <w:spacing w:line="240" w:lineRule="auto"/>
              <w:jc w:val="right"/>
              <w:rPr>
                <w:rFonts w:cs="Arial"/>
                <w:color w:val="000000"/>
                <w:sz w:val="16"/>
                <w:szCs w:val="16"/>
              </w:rPr>
            </w:pPr>
            <w:r>
              <w:rPr>
                <w:rFonts w:cs="Arial"/>
                <w:color w:val="000000"/>
                <w:sz w:val="16"/>
                <w:szCs w:val="16"/>
              </w:rPr>
              <w:t>-0,0097</w:t>
            </w:r>
          </w:p>
        </w:tc>
        <w:tc>
          <w:tcPr>
            <w:tcW w:w="755" w:type="dxa"/>
            <w:shd w:val="clear" w:color="auto" w:fill="auto"/>
            <w:noWrap/>
            <w:vAlign w:val="center"/>
            <w:hideMark/>
          </w:tcPr>
          <w:p w14:paraId="7A0748AB" w14:textId="181A3A72" w:rsidR="00255F64" w:rsidRPr="00B2441B" w:rsidRDefault="00255F64" w:rsidP="00255F64">
            <w:pPr>
              <w:spacing w:line="240" w:lineRule="auto"/>
              <w:jc w:val="right"/>
              <w:rPr>
                <w:rFonts w:cs="Arial"/>
                <w:color w:val="000000"/>
                <w:sz w:val="16"/>
                <w:szCs w:val="16"/>
              </w:rPr>
            </w:pPr>
            <w:r>
              <w:rPr>
                <w:rFonts w:cs="Arial"/>
                <w:color w:val="000000"/>
                <w:sz w:val="16"/>
                <w:szCs w:val="16"/>
              </w:rPr>
              <w:t>0,6562</w:t>
            </w:r>
          </w:p>
        </w:tc>
        <w:tc>
          <w:tcPr>
            <w:tcW w:w="754" w:type="dxa"/>
            <w:shd w:val="clear" w:color="auto" w:fill="auto"/>
            <w:noWrap/>
            <w:vAlign w:val="center"/>
            <w:hideMark/>
          </w:tcPr>
          <w:p w14:paraId="047BD2E4" w14:textId="746CDCB5" w:rsidR="00255F64" w:rsidRPr="00B2441B" w:rsidRDefault="00255F64" w:rsidP="00255F64">
            <w:pPr>
              <w:spacing w:line="240" w:lineRule="auto"/>
              <w:jc w:val="right"/>
              <w:rPr>
                <w:rFonts w:cs="Arial"/>
                <w:color w:val="000000"/>
                <w:sz w:val="16"/>
                <w:szCs w:val="16"/>
              </w:rPr>
            </w:pPr>
            <w:r>
              <w:rPr>
                <w:rFonts w:cs="Arial"/>
                <w:color w:val="000000"/>
                <w:sz w:val="16"/>
                <w:szCs w:val="16"/>
              </w:rPr>
              <w:t>-2,0582</w:t>
            </w:r>
          </w:p>
        </w:tc>
        <w:tc>
          <w:tcPr>
            <w:tcW w:w="754" w:type="dxa"/>
            <w:shd w:val="clear" w:color="auto" w:fill="auto"/>
            <w:noWrap/>
            <w:vAlign w:val="center"/>
            <w:hideMark/>
          </w:tcPr>
          <w:p w14:paraId="1D563797" w14:textId="57244044" w:rsidR="00255F64" w:rsidRPr="00B2441B" w:rsidRDefault="00255F64" w:rsidP="00255F64">
            <w:pPr>
              <w:spacing w:line="240" w:lineRule="auto"/>
              <w:jc w:val="right"/>
              <w:rPr>
                <w:rFonts w:cs="Arial"/>
                <w:color w:val="000000"/>
                <w:sz w:val="16"/>
                <w:szCs w:val="16"/>
              </w:rPr>
            </w:pPr>
            <w:r>
              <w:rPr>
                <w:rFonts w:cs="Arial"/>
                <w:color w:val="000000"/>
                <w:sz w:val="16"/>
                <w:szCs w:val="16"/>
              </w:rPr>
              <w:t>-0,0737</w:t>
            </w:r>
          </w:p>
        </w:tc>
        <w:tc>
          <w:tcPr>
            <w:tcW w:w="754" w:type="dxa"/>
            <w:shd w:val="clear" w:color="auto" w:fill="auto"/>
            <w:noWrap/>
            <w:vAlign w:val="center"/>
            <w:hideMark/>
          </w:tcPr>
          <w:p w14:paraId="0F9F6FA1" w14:textId="50757CD8" w:rsidR="00255F64" w:rsidRPr="00B2441B" w:rsidRDefault="00255F64" w:rsidP="00255F64">
            <w:pPr>
              <w:spacing w:line="240" w:lineRule="auto"/>
              <w:jc w:val="right"/>
              <w:rPr>
                <w:rFonts w:cs="Arial"/>
                <w:color w:val="000000"/>
                <w:sz w:val="16"/>
                <w:szCs w:val="16"/>
              </w:rPr>
            </w:pPr>
            <w:r>
              <w:rPr>
                <w:rFonts w:cs="Arial"/>
                <w:color w:val="000000"/>
                <w:sz w:val="16"/>
                <w:szCs w:val="16"/>
              </w:rPr>
              <w:t>-0,0514</w:t>
            </w:r>
          </w:p>
        </w:tc>
        <w:tc>
          <w:tcPr>
            <w:tcW w:w="754" w:type="dxa"/>
            <w:shd w:val="clear" w:color="auto" w:fill="auto"/>
            <w:noWrap/>
            <w:vAlign w:val="center"/>
            <w:hideMark/>
          </w:tcPr>
          <w:p w14:paraId="728A29CF" w14:textId="1DA33C3F" w:rsidR="00255F64" w:rsidRPr="00B2441B" w:rsidRDefault="00255F64" w:rsidP="00255F64">
            <w:pPr>
              <w:spacing w:line="240" w:lineRule="auto"/>
              <w:jc w:val="right"/>
              <w:rPr>
                <w:rFonts w:cs="Arial"/>
                <w:color w:val="000000"/>
                <w:sz w:val="16"/>
                <w:szCs w:val="16"/>
              </w:rPr>
            </w:pPr>
            <w:r>
              <w:rPr>
                <w:rFonts w:cs="Arial"/>
                <w:color w:val="000000"/>
                <w:sz w:val="16"/>
                <w:szCs w:val="16"/>
              </w:rPr>
              <w:t>1,2279</w:t>
            </w:r>
          </w:p>
        </w:tc>
        <w:tc>
          <w:tcPr>
            <w:tcW w:w="754" w:type="dxa"/>
            <w:shd w:val="clear" w:color="auto" w:fill="auto"/>
            <w:noWrap/>
            <w:vAlign w:val="center"/>
            <w:hideMark/>
          </w:tcPr>
          <w:p w14:paraId="3972DE7D" w14:textId="47449959" w:rsidR="00255F64" w:rsidRPr="00B2441B" w:rsidRDefault="00255F64" w:rsidP="00255F64">
            <w:pPr>
              <w:spacing w:line="240" w:lineRule="auto"/>
              <w:jc w:val="right"/>
              <w:rPr>
                <w:rFonts w:cs="Arial"/>
                <w:color w:val="000000"/>
                <w:sz w:val="16"/>
                <w:szCs w:val="16"/>
              </w:rPr>
            </w:pPr>
            <w:r>
              <w:rPr>
                <w:rFonts w:cs="Arial"/>
                <w:color w:val="000000"/>
                <w:sz w:val="16"/>
                <w:szCs w:val="16"/>
              </w:rPr>
              <w:t>-0,4470</w:t>
            </w:r>
          </w:p>
        </w:tc>
        <w:tc>
          <w:tcPr>
            <w:tcW w:w="754" w:type="dxa"/>
            <w:shd w:val="clear" w:color="auto" w:fill="auto"/>
            <w:noWrap/>
            <w:vAlign w:val="center"/>
            <w:hideMark/>
          </w:tcPr>
          <w:p w14:paraId="06CE37A8" w14:textId="14E4790D" w:rsidR="00255F64" w:rsidRPr="00B2441B" w:rsidRDefault="00255F64" w:rsidP="00255F64">
            <w:pPr>
              <w:spacing w:line="240" w:lineRule="auto"/>
              <w:jc w:val="right"/>
              <w:rPr>
                <w:rFonts w:cs="Arial"/>
                <w:color w:val="000000"/>
                <w:sz w:val="16"/>
                <w:szCs w:val="16"/>
              </w:rPr>
            </w:pPr>
            <w:r>
              <w:rPr>
                <w:rFonts w:cs="Arial"/>
                <w:color w:val="000000"/>
                <w:sz w:val="16"/>
                <w:szCs w:val="16"/>
              </w:rPr>
              <w:t>1,0089</w:t>
            </w:r>
          </w:p>
        </w:tc>
        <w:tc>
          <w:tcPr>
            <w:tcW w:w="754" w:type="dxa"/>
            <w:shd w:val="clear" w:color="auto" w:fill="auto"/>
            <w:noWrap/>
            <w:vAlign w:val="center"/>
            <w:hideMark/>
          </w:tcPr>
          <w:p w14:paraId="3039DE21" w14:textId="7918D5CE" w:rsidR="00255F64" w:rsidRPr="00B2441B" w:rsidRDefault="00255F64" w:rsidP="00255F64">
            <w:pPr>
              <w:spacing w:line="240" w:lineRule="auto"/>
              <w:jc w:val="right"/>
              <w:rPr>
                <w:rFonts w:cs="Arial"/>
                <w:color w:val="000000"/>
                <w:sz w:val="16"/>
                <w:szCs w:val="16"/>
              </w:rPr>
            </w:pPr>
            <w:r>
              <w:rPr>
                <w:rFonts w:cs="Arial"/>
                <w:color w:val="000000"/>
                <w:sz w:val="16"/>
                <w:szCs w:val="16"/>
              </w:rPr>
              <w:t>1,5880</w:t>
            </w:r>
          </w:p>
        </w:tc>
        <w:tc>
          <w:tcPr>
            <w:tcW w:w="754" w:type="dxa"/>
            <w:shd w:val="clear" w:color="auto" w:fill="auto"/>
            <w:noWrap/>
            <w:vAlign w:val="center"/>
            <w:hideMark/>
          </w:tcPr>
          <w:p w14:paraId="370B775F" w14:textId="530663B9" w:rsidR="00255F64" w:rsidRPr="00B2441B" w:rsidRDefault="00255F64" w:rsidP="00255F64">
            <w:pPr>
              <w:spacing w:line="240" w:lineRule="auto"/>
              <w:jc w:val="right"/>
              <w:rPr>
                <w:rFonts w:cs="Arial"/>
                <w:color w:val="000000"/>
                <w:sz w:val="16"/>
                <w:szCs w:val="16"/>
              </w:rPr>
            </w:pPr>
            <w:r>
              <w:rPr>
                <w:rFonts w:cs="Arial"/>
                <w:color w:val="000000"/>
                <w:sz w:val="16"/>
                <w:szCs w:val="16"/>
              </w:rPr>
              <w:t>-0,2035</w:t>
            </w:r>
          </w:p>
        </w:tc>
      </w:tr>
      <w:tr w:rsidR="00255F64" w:rsidRPr="00B2441B" w14:paraId="1FD0330B" w14:textId="77777777" w:rsidTr="00255F64">
        <w:trPr>
          <w:trHeight w:val="288"/>
        </w:trPr>
        <w:tc>
          <w:tcPr>
            <w:tcW w:w="775" w:type="dxa"/>
            <w:shd w:val="clear" w:color="auto" w:fill="auto"/>
            <w:noWrap/>
            <w:vAlign w:val="center"/>
            <w:hideMark/>
          </w:tcPr>
          <w:p w14:paraId="72610C3C" w14:textId="48C4501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shd w:val="clear" w:color="auto" w:fill="auto"/>
            <w:noWrap/>
            <w:vAlign w:val="center"/>
            <w:hideMark/>
          </w:tcPr>
          <w:p w14:paraId="101F43C0" w14:textId="46CC3116" w:rsidR="00255F64" w:rsidRPr="00B2441B" w:rsidRDefault="00255F64" w:rsidP="00255F64">
            <w:pPr>
              <w:spacing w:line="240" w:lineRule="auto"/>
              <w:jc w:val="right"/>
              <w:rPr>
                <w:rFonts w:cs="Arial"/>
                <w:color w:val="000000"/>
                <w:sz w:val="16"/>
                <w:szCs w:val="16"/>
              </w:rPr>
            </w:pPr>
            <w:r>
              <w:rPr>
                <w:rFonts w:cs="Arial"/>
                <w:color w:val="000000"/>
                <w:sz w:val="16"/>
                <w:szCs w:val="16"/>
              </w:rPr>
              <w:t>0,3649</w:t>
            </w:r>
          </w:p>
        </w:tc>
        <w:tc>
          <w:tcPr>
            <w:tcW w:w="755" w:type="dxa"/>
            <w:shd w:val="clear" w:color="auto" w:fill="auto"/>
            <w:noWrap/>
            <w:vAlign w:val="center"/>
            <w:hideMark/>
          </w:tcPr>
          <w:p w14:paraId="1A76CA3C" w14:textId="3AFF0770" w:rsidR="00255F64" w:rsidRPr="00B2441B" w:rsidRDefault="00255F64" w:rsidP="00255F64">
            <w:pPr>
              <w:spacing w:line="240" w:lineRule="auto"/>
              <w:jc w:val="right"/>
              <w:rPr>
                <w:rFonts w:cs="Arial"/>
                <w:color w:val="000000"/>
                <w:sz w:val="16"/>
                <w:szCs w:val="16"/>
              </w:rPr>
            </w:pPr>
            <w:r>
              <w:rPr>
                <w:rFonts w:cs="Arial"/>
                <w:color w:val="000000"/>
                <w:sz w:val="16"/>
                <w:szCs w:val="16"/>
              </w:rPr>
              <w:t>1,4114</w:t>
            </w:r>
          </w:p>
        </w:tc>
        <w:tc>
          <w:tcPr>
            <w:tcW w:w="755" w:type="dxa"/>
            <w:shd w:val="clear" w:color="auto" w:fill="auto"/>
            <w:noWrap/>
            <w:vAlign w:val="center"/>
            <w:hideMark/>
          </w:tcPr>
          <w:p w14:paraId="5A391D16" w14:textId="30217127" w:rsidR="00255F64" w:rsidRPr="00B2441B" w:rsidRDefault="00255F64" w:rsidP="00255F64">
            <w:pPr>
              <w:spacing w:line="240" w:lineRule="auto"/>
              <w:jc w:val="right"/>
              <w:rPr>
                <w:rFonts w:cs="Arial"/>
                <w:color w:val="000000"/>
                <w:sz w:val="16"/>
                <w:szCs w:val="16"/>
              </w:rPr>
            </w:pPr>
            <w:r>
              <w:rPr>
                <w:rFonts w:cs="Arial"/>
                <w:color w:val="000000"/>
                <w:sz w:val="16"/>
                <w:szCs w:val="16"/>
              </w:rPr>
              <w:t>0,6121</w:t>
            </w:r>
          </w:p>
        </w:tc>
        <w:tc>
          <w:tcPr>
            <w:tcW w:w="754" w:type="dxa"/>
            <w:shd w:val="clear" w:color="auto" w:fill="auto"/>
            <w:noWrap/>
            <w:vAlign w:val="center"/>
            <w:hideMark/>
          </w:tcPr>
          <w:p w14:paraId="5C1DC529" w14:textId="006B677B" w:rsidR="00255F64" w:rsidRPr="00B2441B" w:rsidRDefault="00255F64" w:rsidP="00255F64">
            <w:pPr>
              <w:spacing w:line="240" w:lineRule="auto"/>
              <w:jc w:val="right"/>
              <w:rPr>
                <w:rFonts w:cs="Arial"/>
                <w:color w:val="000000"/>
                <w:sz w:val="16"/>
                <w:szCs w:val="16"/>
              </w:rPr>
            </w:pPr>
            <w:r>
              <w:rPr>
                <w:rFonts w:cs="Arial"/>
                <w:color w:val="000000"/>
                <w:sz w:val="16"/>
                <w:szCs w:val="16"/>
              </w:rPr>
              <w:t>0,9938</w:t>
            </w:r>
          </w:p>
        </w:tc>
        <w:tc>
          <w:tcPr>
            <w:tcW w:w="754" w:type="dxa"/>
            <w:shd w:val="clear" w:color="auto" w:fill="auto"/>
            <w:noWrap/>
            <w:vAlign w:val="center"/>
            <w:hideMark/>
          </w:tcPr>
          <w:p w14:paraId="7D218C82" w14:textId="0D03CD1D" w:rsidR="00255F64" w:rsidRPr="00B2441B" w:rsidRDefault="00255F64" w:rsidP="00255F64">
            <w:pPr>
              <w:spacing w:line="240" w:lineRule="auto"/>
              <w:jc w:val="right"/>
              <w:rPr>
                <w:rFonts w:cs="Arial"/>
                <w:color w:val="000000"/>
                <w:sz w:val="16"/>
                <w:szCs w:val="16"/>
              </w:rPr>
            </w:pPr>
            <w:r>
              <w:rPr>
                <w:rFonts w:cs="Arial"/>
                <w:color w:val="000000"/>
                <w:sz w:val="16"/>
                <w:szCs w:val="16"/>
              </w:rPr>
              <w:t>-0,8098</w:t>
            </w:r>
          </w:p>
        </w:tc>
        <w:tc>
          <w:tcPr>
            <w:tcW w:w="754" w:type="dxa"/>
            <w:shd w:val="clear" w:color="auto" w:fill="auto"/>
            <w:noWrap/>
            <w:vAlign w:val="center"/>
            <w:hideMark/>
          </w:tcPr>
          <w:p w14:paraId="0B185689" w14:textId="72C73566" w:rsidR="00255F64" w:rsidRPr="00B2441B" w:rsidRDefault="00255F64" w:rsidP="00255F64">
            <w:pPr>
              <w:spacing w:line="240" w:lineRule="auto"/>
              <w:jc w:val="right"/>
              <w:rPr>
                <w:rFonts w:cs="Arial"/>
                <w:color w:val="000000"/>
                <w:sz w:val="16"/>
                <w:szCs w:val="16"/>
              </w:rPr>
            </w:pPr>
            <w:r>
              <w:rPr>
                <w:rFonts w:cs="Arial"/>
                <w:color w:val="000000"/>
                <w:sz w:val="16"/>
                <w:szCs w:val="16"/>
              </w:rPr>
              <w:t>0,5295</w:t>
            </w:r>
          </w:p>
        </w:tc>
        <w:tc>
          <w:tcPr>
            <w:tcW w:w="754" w:type="dxa"/>
            <w:shd w:val="clear" w:color="auto" w:fill="auto"/>
            <w:noWrap/>
            <w:vAlign w:val="center"/>
            <w:hideMark/>
          </w:tcPr>
          <w:p w14:paraId="3FBC6A43" w14:textId="622A3E3E" w:rsidR="00255F64" w:rsidRPr="00B2441B" w:rsidRDefault="00255F64" w:rsidP="00255F64">
            <w:pPr>
              <w:spacing w:line="240" w:lineRule="auto"/>
              <w:jc w:val="right"/>
              <w:rPr>
                <w:rFonts w:cs="Arial"/>
                <w:color w:val="000000"/>
                <w:sz w:val="16"/>
                <w:szCs w:val="16"/>
              </w:rPr>
            </w:pPr>
            <w:r>
              <w:rPr>
                <w:rFonts w:cs="Arial"/>
                <w:color w:val="000000"/>
                <w:sz w:val="16"/>
                <w:szCs w:val="16"/>
              </w:rPr>
              <w:t>0,7448</w:t>
            </w:r>
          </w:p>
        </w:tc>
        <w:tc>
          <w:tcPr>
            <w:tcW w:w="754" w:type="dxa"/>
            <w:shd w:val="clear" w:color="auto" w:fill="auto"/>
            <w:noWrap/>
            <w:vAlign w:val="center"/>
            <w:hideMark/>
          </w:tcPr>
          <w:p w14:paraId="3A45516D" w14:textId="431D848C" w:rsidR="00255F64" w:rsidRPr="00B2441B" w:rsidRDefault="00255F64" w:rsidP="00255F64">
            <w:pPr>
              <w:spacing w:line="240" w:lineRule="auto"/>
              <w:jc w:val="right"/>
              <w:rPr>
                <w:rFonts w:cs="Arial"/>
                <w:color w:val="000000"/>
                <w:sz w:val="16"/>
                <w:szCs w:val="16"/>
              </w:rPr>
            </w:pPr>
            <w:r>
              <w:rPr>
                <w:rFonts w:cs="Arial"/>
                <w:color w:val="000000"/>
                <w:sz w:val="16"/>
                <w:szCs w:val="16"/>
              </w:rPr>
              <w:t>-1,2331</w:t>
            </w:r>
          </w:p>
        </w:tc>
        <w:tc>
          <w:tcPr>
            <w:tcW w:w="754" w:type="dxa"/>
            <w:shd w:val="clear" w:color="auto" w:fill="auto"/>
            <w:noWrap/>
            <w:vAlign w:val="center"/>
            <w:hideMark/>
          </w:tcPr>
          <w:p w14:paraId="10518836" w14:textId="765917E0" w:rsidR="00255F64" w:rsidRPr="00B2441B" w:rsidRDefault="00255F64" w:rsidP="00255F64">
            <w:pPr>
              <w:spacing w:line="240" w:lineRule="auto"/>
              <w:jc w:val="right"/>
              <w:rPr>
                <w:rFonts w:cs="Arial"/>
                <w:color w:val="000000"/>
                <w:sz w:val="16"/>
                <w:szCs w:val="16"/>
              </w:rPr>
            </w:pPr>
            <w:r>
              <w:rPr>
                <w:rFonts w:cs="Arial"/>
                <w:color w:val="000000"/>
                <w:sz w:val="16"/>
                <w:szCs w:val="16"/>
              </w:rPr>
              <w:t>-1,6112</w:t>
            </w:r>
          </w:p>
        </w:tc>
        <w:tc>
          <w:tcPr>
            <w:tcW w:w="754" w:type="dxa"/>
            <w:shd w:val="clear" w:color="auto" w:fill="auto"/>
            <w:noWrap/>
            <w:vAlign w:val="center"/>
            <w:hideMark/>
          </w:tcPr>
          <w:p w14:paraId="22E32948" w14:textId="3DBE6FE4" w:rsidR="00255F64" w:rsidRPr="00B2441B" w:rsidRDefault="00255F64" w:rsidP="00255F64">
            <w:pPr>
              <w:spacing w:line="240" w:lineRule="auto"/>
              <w:jc w:val="right"/>
              <w:rPr>
                <w:rFonts w:cs="Arial"/>
                <w:color w:val="000000"/>
                <w:sz w:val="16"/>
                <w:szCs w:val="16"/>
              </w:rPr>
            </w:pPr>
            <w:r>
              <w:rPr>
                <w:rFonts w:cs="Arial"/>
                <w:color w:val="000000"/>
                <w:sz w:val="16"/>
                <w:szCs w:val="16"/>
              </w:rPr>
              <w:t>-0,6096</w:t>
            </w:r>
          </w:p>
        </w:tc>
        <w:tc>
          <w:tcPr>
            <w:tcW w:w="754" w:type="dxa"/>
            <w:shd w:val="clear" w:color="auto" w:fill="auto"/>
            <w:noWrap/>
            <w:vAlign w:val="center"/>
            <w:hideMark/>
          </w:tcPr>
          <w:p w14:paraId="7FB36254" w14:textId="5A8A1E70" w:rsidR="00255F64" w:rsidRPr="00B2441B" w:rsidRDefault="00255F64" w:rsidP="00255F64">
            <w:pPr>
              <w:spacing w:line="240" w:lineRule="auto"/>
              <w:jc w:val="right"/>
              <w:rPr>
                <w:rFonts w:cs="Arial"/>
                <w:color w:val="000000"/>
                <w:sz w:val="16"/>
                <w:szCs w:val="16"/>
              </w:rPr>
            </w:pPr>
            <w:r>
              <w:rPr>
                <w:rFonts w:cs="Arial"/>
                <w:color w:val="000000"/>
                <w:sz w:val="16"/>
                <w:szCs w:val="16"/>
              </w:rPr>
              <w:t>-0,2716</w:t>
            </w:r>
          </w:p>
        </w:tc>
      </w:tr>
      <w:tr w:rsidR="00255F64" w:rsidRPr="00B2441B" w14:paraId="339A70DB" w14:textId="77777777" w:rsidTr="00255F64">
        <w:trPr>
          <w:trHeight w:val="288"/>
        </w:trPr>
        <w:tc>
          <w:tcPr>
            <w:tcW w:w="775" w:type="dxa"/>
            <w:shd w:val="clear" w:color="auto" w:fill="auto"/>
            <w:noWrap/>
            <w:vAlign w:val="center"/>
            <w:hideMark/>
          </w:tcPr>
          <w:p w14:paraId="1142F0A9" w14:textId="721B6EDE"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16</w:t>
            </w:r>
          </w:p>
        </w:tc>
        <w:tc>
          <w:tcPr>
            <w:tcW w:w="755" w:type="dxa"/>
            <w:shd w:val="clear" w:color="auto" w:fill="auto"/>
            <w:noWrap/>
            <w:vAlign w:val="center"/>
            <w:hideMark/>
          </w:tcPr>
          <w:p w14:paraId="501737B2" w14:textId="4BE75072" w:rsidR="00255F64" w:rsidRPr="00B2441B" w:rsidRDefault="00255F64" w:rsidP="00255F64">
            <w:pPr>
              <w:spacing w:line="240" w:lineRule="auto"/>
              <w:jc w:val="right"/>
              <w:rPr>
                <w:rFonts w:cs="Arial"/>
                <w:color w:val="000000"/>
                <w:sz w:val="16"/>
                <w:szCs w:val="16"/>
              </w:rPr>
            </w:pPr>
            <w:r>
              <w:rPr>
                <w:rFonts w:cs="Arial"/>
                <w:color w:val="000000"/>
                <w:sz w:val="16"/>
                <w:szCs w:val="16"/>
              </w:rPr>
              <w:t>-0,6881</w:t>
            </w:r>
          </w:p>
        </w:tc>
        <w:tc>
          <w:tcPr>
            <w:tcW w:w="755" w:type="dxa"/>
            <w:shd w:val="clear" w:color="auto" w:fill="auto"/>
            <w:noWrap/>
            <w:vAlign w:val="center"/>
            <w:hideMark/>
          </w:tcPr>
          <w:p w14:paraId="25C07943" w14:textId="77AD94CC" w:rsidR="00255F64" w:rsidRPr="00B2441B" w:rsidRDefault="00255F64" w:rsidP="00255F64">
            <w:pPr>
              <w:spacing w:line="240" w:lineRule="auto"/>
              <w:jc w:val="right"/>
              <w:rPr>
                <w:rFonts w:cs="Arial"/>
                <w:color w:val="000000"/>
                <w:sz w:val="16"/>
                <w:szCs w:val="16"/>
              </w:rPr>
            </w:pPr>
            <w:r>
              <w:rPr>
                <w:rFonts w:cs="Arial"/>
                <w:color w:val="000000"/>
                <w:sz w:val="16"/>
                <w:szCs w:val="16"/>
              </w:rPr>
              <w:t>1,0625</w:t>
            </w:r>
          </w:p>
        </w:tc>
        <w:tc>
          <w:tcPr>
            <w:tcW w:w="755" w:type="dxa"/>
            <w:shd w:val="clear" w:color="auto" w:fill="auto"/>
            <w:noWrap/>
            <w:vAlign w:val="center"/>
            <w:hideMark/>
          </w:tcPr>
          <w:p w14:paraId="63F8D1C2" w14:textId="78406E2C" w:rsidR="00255F64" w:rsidRPr="00B2441B" w:rsidRDefault="00255F64" w:rsidP="00255F64">
            <w:pPr>
              <w:spacing w:line="240" w:lineRule="auto"/>
              <w:jc w:val="right"/>
              <w:rPr>
                <w:rFonts w:cs="Arial"/>
                <w:color w:val="000000"/>
                <w:sz w:val="16"/>
                <w:szCs w:val="16"/>
              </w:rPr>
            </w:pPr>
            <w:r>
              <w:rPr>
                <w:rFonts w:cs="Arial"/>
                <w:color w:val="000000"/>
                <w:sz w:val="16"/>
                <w:szCs w:val="16"/>
              </w:rPr>
              <w:t>0,0832</w:t>
            </w:r>
          </w:p>
        </w:tc>
        <w:tc>
          <w:tcPr>
            <w:tcW w:w="754" w:type="dxa"/>
            <w:shd w:val="clear" w:color="auto" w:fill="auto"/>
            <w:noWrap/>
            <w:vAlign w:val="center"/>
            <w:hideMark/>
          </w:tcPr>
          <w:p w14:paraId="5B93F82F" w14:textId="66E500BD" w:rsidR="00255F64" w:rsidRPr="00B2441B" w:rsidRDefault="00255F64" w:rsidP="00255F64">
            <w:pPr>
              <w:spacing w:line="240" w:lineRule="auto"/>
              <w:jc w:val="right"/>
              <w:rPr>
                <w:rFonts w:cs="Arial"/>
                <w:color w:val="000000"/>
                <w:sz w:val="16"/>
                <w:szCs w:val="16"/>
              </w:rPr>
            </w:pPr>
            <w:r>
              <w:rPr>
                <w:rFonts w:cs="Arial"/>
                <w:color w:val="000000"/>
                <w:sz w:val="16"/>
                <w:szCs w:val="16"/>
              </w:rPr>
              <w:t>1,0619</w:t>
            </w:r>
          </w:p>
        </w:tc>
        <w:tc>
          <w:tcPr>
            <w:tcW w:w="754" w:type="dxa"/>
            <w:shd w:val="clear" w:color="auto" w:fill="auto"/>
            <w:noWrap/>
            <w:vAlign w:val="center"/>
            <w:hideMark/>
          </w:tcPr>
          <w:p w14:paraId="56A514D0" w14:textId="724A0692" w:rsidR="00255F64" w:rsidRPr="00B2441B" w:rsidRDefault="00255F64" w:rsidP="00255F64">
            <w:pPr>
              <w:spacing w:line="240" w:lineRule="auto"/>
              <w:jc w:val="right"/>
              <w:rPr>
                <w:rFonts w:cs="Arial"/>
                <w:color w:val="000000"/>
                <w:sz w:val="16"/>
                <w:szCs w:val="16"/>
              </w:rPr>
            </w:pPr>
            <w:r>
              <w:rPr>
                <w:rFonts w:cs="Arial"/>
                <w:color w:val="000000"/>
                <w:sz w:val="16"/>
                <w:szCs w:val="16"/>
              </w:rPr>
              <w:t>-1,4529</w:t>
            </w:r>
          </w:p>
        </w:tc>
        <w:tc>
          <w:tcPr>
            <w:tcW w:w="754" w:type="dxa"/>
            <w:shd w:val="clear" w:color="auto" w:fill="auto"/>
            <w:noWrap/>
            <w:vAlign w:val="center"/>
            <w:hideMark/>
          </w:tcPr>
          <w:p w14:paraId="161C656D" w14:textId="00FF4BE9" w:rsidR="00255F64" w:rsidRPr="00B2441B" w:rsidRDefault="00255F64" w:rsidP="00255F64">
            <w:pPr>
              <w:spacing w:line="240" w:lineRule="auto"/>
              <w:jc w:val="right"/>
              <w:rPr>
                <w:rFonts w:cs="Arial"/>
                <w:color w:val="000000"/>
                <w:sz w:val="16"/>
                <w:szCs w:val="16"/>
              </w:rPr>
            </w:pPr>
            <w:r>
              <w:rPr>
                <w:rFonts w:cs="Arial"/>
                <w:color w:val="000000"/>
                <w:sz w:val="16"/>
                <w:szCs w:val="16"/>
              </w:rPr>
              <w:t>-2,4735</w:t>
            </w:r>
          </w:p>
        </w:tc>
        <w:tc>
          <w:tcPr>
            <w:tcW w:w="754" w:type="dxa"/>
            <w:shd w:val="clear" w:color="auto" w:fill="auto"/>
            <w:noWrap/>
            <w:vAlign w:val="center"/>
            <w:hideMark/>
          </w:tcPr>
          <w:p w14:paraId="5A6BD5B8" w14:textId="46CD86FA" w:rsidR="00255F64" w:rsidRPr="00B2441B" w:rsidRDefault="00255F64" w:rsidP="00255F64">
            <w:pPr>
              <w:spacing w:line="240" w:lineRule="auto"/>
              <w:jc w:val="right"/>
              <w:rPr>
                <w:rFonts w:cs="Arial"/>
                <w:color w:val="000000"/>
                <w:sz w:val="16"/>
                <w:szCs w:val="16"/>
              </w:rPr>
            </w:pPr>
            <w:r>
              <w:rPr>
                <w:rFonts w:cs="Arial"/>
                <w:color w:val="000000"/>
                <w:sz w:val="16"/>
                <w:szCs w:val="16"/>
              </w:rPr>
              <w:t>0,0337</w:t>
            </w:r>
          </w:p>
        </w:tc>
        <w:tc>
          <w:tcPr>
            <w:tcW w:w="754" w:type="dxa"/>
            <w:shd w:val="clear" w:color="auto" w:fill="auto"/>
            <w:noWrap/>
            <w:vAlign w:val="center"/>
            <w:hideMark/>
          </w:tcPr>
          <w:p w14:paraId="75F2ECDA" w14:textId="3F0A088E" w:rsidR="00255F64" w:rsidRPr="00B2441B" w:rsidRDefault="00255F64" w:rsidP="00255F64">
            <w:pPr>
              <w:spacing w:line="240" w:lineRule="auto"/>
              <w:jc w:val="right"/>
              <w:rPr>
                <w:rFonts w:cs="Arial"/>
                <w:color w:val="000000"/>
                <w:sz w:val="16"/>
                <w:szCs w:val="16"/>
              </w:rPr>
            </w:pPr>
            <w:r>
              <w:rPr>
                <w:rFonts w:cs="Arial"/>
                <w:color w:val="000000"/>
                <w:sz w:val="16"/>
                <w:szCs w:val="16"/>
              </w:rPr>
              <w:t>-0,1283</w:t>
            </w:r>
          </w:p>
        </w:tc>
        <w:tc>
          <w:tcPr>
            <w:tcW w:w="754" w:type="dxa"/>
            <w:shd w:val="clear" w:color="auto" w:fill="auto"/>
            <w:noWrap/>
            <w:vAlign w:val="center"/>
            <w:hideMark/>
          </w:tcPr>
          <w:p w14:paraId="03754E73" w14:textId="6334CEAB" w:rsidR="00255F64" w:rsidRPr="00B2441B" w:rsidRDefault="00255F64" w:rsidP="00255F64">
            <w:pPr>
              <w:spacing w:line="240" w:lineRule="auto"/>
              <w:jc w:val="right"/>
              <w:rPr>
                <w:rFonts w:cs="Arial"/>
                <w:color w:val="000000"/>
                <w:sz w:val="16"/>
                <w:szCs w:val="16"/>
              </w:rPr>
            </w:pPr>
            <w:r>
              <w:rPr>
                <w:rFonts w:cs="Arial"/>
                <w:color w:val="000000"/>
                <w:sz w:val="16"/>
                <w:szCs w:val="16"/>
              </w:rPr>
              <w:t>1,2909</w:t>
            </w:r>
          </w:p>
        </w:tc>
        <w:tc>
          <w:tcPr>
            <w:tcW w:w="754" w:type="dxa"/>
            <w:shd w:val="clear" w:color="auto" w:fill="auto"/>
            <w:noWrap/>
            <w:vAlign w:val="center"/>
            <w:hideMark/>
          </w:tcPr>
          <w:p w14:paraId="464F50F1" w14:textId="43E93CCB" w:rsidR="00255F64" w:rsidRPr="00B2441B" w:rsidRDefault="00255F64" w:rsidP="00255F64">
            <w:pPr>
              <w:spacing w:line="240" w:lineRule="auto"/>
              <w:jc w:val="right"/>
              <w:rPr>
                <w:rFonts w:cs="Arial"/>
                <w:color w:val="000000"/>
                <w:sz w:val="16"/>
                <w:szCs w:val="16"/>
              </w:rPr>
            </w:pPr>
            <w:r>
              <w:rPr>
                <w:rFonts w:cs="Arial"/>
                <w:color w:val="000000"/>
                <w:sz w:val="16"/>
                <w:szCs w:val="16"/>
              </w:rPr>
              <w:t>0,5221</w:t>
            </w:r>
          </w:p>
        </w:tc>
        <w:tc>
          <w:tcPr>
            <w:tcW w:w="754" w:type="dxa"/>
            <w:shd w:val="clear" w:color="auto" w:fill="auto"/>
            <w:noWrap/>
            <w:vAlign w:val="center"/>
            <w:hideMark/>
          </w:tcPr>
          <w:p w14:paraId="6BE10C1C" w14:textId="2DD5F58B" w:rsidR="00255F64" w:rsidRPr="00B2441B" w:rsidRDefault="00255F64" w:rsidP="00255F64">
            <w:pPr>
              <w:spacing w:line="240" w:lineRule="auto"/>
              <w:jc w:val="right"/>
              <w:rPr>
                <w:rFonts w:cs="Arial"/>
                <w:color w:val="000000"/>
                <w:sz w:val="16"/>
                <w:szCs w:val="16"/>
              </w:rPr>
            </w:pPr>
            <w:r>
              <w:rPr>
                <w:rFonts w:cs="Arial"/>
                <w:color w:val="000000"/>
                <w:sz w:val="16"/>
                <w:szCs w:val="16"/>
              </w:rPr>
              <w:t>0,3297</w:t>
            </w:r>
          </w:p>
        </w:tc>
      </w:tr>
      <w:tr w:rsidR="00255F64" w:rsidRPr="00B2441B" w14:paraId="495AA595" w14:textId="77777777" w:rsidTr="00255F64">
        <w:trPr>
          <w:trHeight w:val="288"/>
        </w:trPr>
        <w:tc>
          <w:tcPr>
            <w:tcW w:w="775" w:type="dxa"/>
            <w:shd w:val="clear" w:color="auto" w:fill="auto"/>
            <w:noWrap/>
            <w:vAlign w:val="center"/>
            <w:hideMark/>
          </w:tcPr>
          <w:p w14:paraId="46E83D93" w14:textId="5F3DA6B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17</w:t>
            </w:r>
          </w:p>
        </w:tc>
        <w:tc>
          <w:tcPr>
            <w:tcW w:w="755" w:type="dxa"/>
            <w:shd w:val="clear" w:color="auto" w:fill="auto"/>
            <w:noWrap/>
            <w:vAlign w:val="center"/>
            <w:hideMark/>
          </w:tcPr>
          <w:p w14:paraId="568F1D32" w14:textId="33EB8935" w:rsidR="00255F64" w:rsidRPr="00B2441B" w:rsidRDefault="00255F64" w:rsidP="00255F64">
            <w:pPr>
              <w:spacing w:line="240" w:lineRule="auto"/>
              <w:jc w:val="right"/>
              <w:rPr>
                <w:rFonts w:cs="Arial"/>
                <w:color w:val="000000"/>
                <w:sz w:val="16"/>
                <w:szCs w:val="16"/>
              </w:rPr>
            </w:pPr>
            <w:r>
              <w:rPr>
                <w:rFonts w:cs="Arial"/>
                <w:color w:val="000000"/>
                <w:sz w:val="16"/>
                <w:szCs w:val="16"/>
              </w:rPr>
              <w:t>1,0237</w:t>
            </w:r>
          </w:p>
        </w:tc>
        <w:tc>
          <w:tcPr>
            <w:tcW w:w="755" w:type="dxa"/>
            <w:shd w:val="clear" w:color="auto" w:fill="auto"/>
            <w:noWrap/>
            <w:vAlign w:val="center"/>
            <w:hideMark/>
          </w:tcPr>
          <w:p w14:paraId="4B5FFD7A" w14:textId="672FB640" w:rsidR="00255F64" w:rsidRPr="00B2441B" w:rsidRDefault="00255F64" w:rsidP="00255F64">
            <w:pPr>
              <w:spacing w:line="240" w:lineRule="auto"/>
              <w:jc w:val="right"/>
              <w:rPr>
                <w:rFonts w:cs="Arial"/>
                <w:color w:val="000000"/>
                <w:sz w:val="16"/>
                <w:szCs w:val="16"/>
              </w:rPr>
            </w:pPr>
            <w:r>
              <w:rPr>
                <w:rFonts w:cs="Arial"/>
                <w:color w:val="000000"/>
                <w:sz w:val="16"/>
                <w:szCs w:val="16"/>
              </w:rPr>
              <w:t>0,5834</w:t>
            </w:r>
          </w:p>
        </w:tc>
        <w:tc>
          <w:tcPr>
            <w:tcW w:w="755" w:type="dxa"/>
            <w:shd w:val="clear" w:color="auto" w:fill="auto"/>
            <w:noWrap/>
            <w:vAlign w:val="center"/>
            <w:hideMark/>
          </w:tcPr>
          <w:p w14:paraId="3C8C03E4" w14:textId="5201924C" w:rsidR="00255F64" w:rsidRPr="00B2441B" w:rsidRDefault="00255F64" w:rsidP="00255F64">
            <w:pPr>
              <w:spacing w:line="240" w:lineRule="auto"/>
              <w:jc w:val="right"/>
              <w:rPr>
                <w:rFonts w:cs="Arial"/>
                <w:color w:val="000000"/>
                <w:sz w:val="16"/>
                <w:szCs w:val="16"/>
              </w:rPr>
            </w:pPr>
            <w:r>
              <w:rPr>
                <w:rFonts w:cs="Arial"/>
                <w:color w:val="000000"/>
                <w:sz w:val="16"/>
                <w:szCs w:val="16"/>
              </w:rPr>
              <w:t>-0,2333</w:t>
            </w:r>
          </w:p>
        </w:tc>
        <w:tc>
          <w:tcPr>
            <w:tcW w:w="754" w:type="dxa"/>
            <w:shd w:val="clear" w:color="auto" w:fill="auto"/>
            <w:noWrap/>
            <w:vAlign w:val="center"/>
            <w:hideMark/>
          </w:tcPr>
          <w:p w14:paraId="627E221C" w14:textId="08C2F8A4" w:rsidR="00255F64" w:rsidRPr="00B2441B" w:rsidRDefault="00255F64" w:rsidP="00255F64">
            <w:pPr>
              <w:spacing w:line="240" w:lineRule="auto"/>
              <w:jc w:val="right"/>
              <w:rPr>
                <w:rFonts w:cs="Arial"/>
                <w:color w:val="000000"/>
                <w:sz w:val="16"/>
                <w:szCs w:val="16"/>
              </w:rPr>
            </w:pPr>
            <w:r>
              <w:rPr>
                <w:rFonts w:cs="Arial"/>
                <w:color w:val="000000"/>
                <w:sz w:val="16"/>
                <w:szCs w:val="16"/>
              </w:rPr>
              <w:t>-1,1077</w:t>
            </w:r>
          </w:p>
        </w:tc>
        <w:tc>
          <w:tcPr>
            <w:tcW w:w="754" w:type="dxa"/>
            <w:shd w:val="clear" w:color="auto" w:fill="auto"/>
            <w:noWrap/>
            <w:vAlign w:val="center"/>
            <w:hideMark/>
          </w:tcPr>
          <w:p w14:paraId="1BEF75AC" w14:textId="57CC8ABA" w:rsidR="00255F64" w:rsidRPr="00B2441B" w:rsidRDefault="00255F64" w:rsidP="00255F64">
            <w:pPr>
              <w:spacing w:line="240" w:lineRule="auto"/>
              <w:jc w:val="right"/>
              <w:rPr>
                <w:rFonts w:cs="Arial"/>
                <w:color w:val="000000"/>
                <w:sz w:val="16"/>
                <w:szCs w:val="16"/>
              </w:rPr>
            </w:pPr>
            <w:r>
              <w:rPr>
                <w:rFonts w:cs="Arial"/>
                <w:color w:val="000000"/>
                <w:sz w:val="16"/>
                <w:szCs w:val="16"/>
              </w:rPr>
              <w:t>2,4100</w:t>
            </w:r>
          </w:p>
        </w:tc>
        <w:tc>
          <w:tcPr>
            <w:tcW w:w="754" w:type="dxa"/>
            <w:shd w:val="clear" w:color="auto" w:fill="auto"/>
            <w:noWrap/>
            <w:vAlign w:val="center"/>
            <w:hideMark/>
          </w:tcPr>
          <w:p w14:paraId="4C8217BB" w14:textId="6C22D974" w:rsidR="00255F64" w:rsidRPr="00B2441B" w:rsidRDefault="00255F64" w:rsidP="00255F64">
            <w:pPr>
              <w:spacing w:line="240" w:lineRule="auto"/>
              <w:jc w:val="right"/>
              <w:rPr>
                <w:rFonts w:cs="Arial"/>
                <w:color w:val="000000"/>
                <w:sz w:val="16"/>
                <w:szCs w:val="16"/>
              </w:rPr>
            </w:pPr>
            <w:r>
              <w:rPr>
                <w:rFonts w:cs="Arial"/>
                <w:color w:val="000000"/>
                <w:sz w:val="16"/>
                <w:szCs w:val="16"/>
              </w:rPr>
              <w:t>-0,1860</w:t>
            </w:r>
          </w:p>
        </w:tc>
        <w:tc>
          <w:tcPr>
            <w:tcW w:w="754" w:type="dxa"/>
            <w:shd w:val="clear" w:color="auto" w:fill="auto"/>
            <w:noWrap/>
            <w:vAlign w:val="center"/>
            <w:hideMark/>
          </w:tcPr>
          <w:p w14:paraId="35D54F61" w14:textId="7BA0B1FF" w:rsidR="00255F64" w:rsidRPr="00B2441B" w:rsidRDefault="00255F64" w:rsidP="00255F64">
            <w:pPr>
              <w:spacing w:line="240" w:lineRule="auto"/>
              <w:jc w:val="right"/>
              <w:rPr>
                <w:rFonts w:cs="Arial"/>
                <w:color w:val="000000"/>
                <w:sz w:val="16"/>
                <w:szCs w:val="16"/>
              </w:rPr>
            </w:pPr>
            <w:r>
              <w:rPr>
                <w:rFonts w:cs="Arial"/>
                <w:color w:val="000000"/>
                <w:sz w:val="16"/>
                <w:szCs w:val="16"/>
              </w:rPr>
              <w:t>-0,7823</w:t>
            </w:r>
          </w:p>
        </w:tc>
        <w:tc>
          <w:tcPr>
            <w:tcW w:w="754" w:type="dxa"/>
            <w:shd w:val="clear" w:color="auto" w:fill="auto"/>
            <w:noWrap/>
            <w:vAlign w:val="center"/>
            <w:hideMark/>
          </w:tcPr>
          <w:p w14:paraId="53530C09" w14:textId="565966D2" w:rsidR="00255F64" w:rsidRPr="00B2441B" w:rsidRDefault="00255F64" w:rsidP="00255F64">
            <w:pPr>
              <w:spacing w:line="240" w:lineRule="auto"/>
              <w:jc w:val="right"/>
              <w:rPr>
                <w:rFonts w:cs="Arial"/>
                <w:color w:val="000000"/>
                <w:sz w:val="16"/>
                <w:szCs w:val="16"/>
              </w:rPr>
            </w:pPr>
            <w:r>
              <w:rPr>
                <w:rFonts w:cs="Arial"/>
                <w:color w:val="000000"/>
                <w:sz w:val="16"/>
                <w:szCs w:val="16"/>
              </w:rPr>
              <w:t>0,1236</w:t>
            </w:r>
          </w:p>
        </w:tc>
        <w:tc>
          <w:tcPr>
            <w:tcW w:w="754" w:type="dxa"/>
            <w:shd w:val="clear" w:color="auto" w:fill="auto"/>
            <w:noWrap/>
            <w:vAlign w:val="center"/>
            <w:hideMark/>
          </w:tcPr>
          <w:p w14:paraId="3401A045" w14:textId="73D6CF2B" w:rsidR="00255F64" w:rsidRPr="00B2441B" w:rsidRDefault="00255F64" w:rsidP="00255F64">
            <w:pPr>
              <w:spacing w:line="240" w:lineRule="auto"/>
              <w:jc w:val="right"/>
              <w:rPr>
                <w:rFonts w:cs="Arial"/>
                <w:color w:val="000000"/>
                <w:sz w:val="16"/>
                <w:szCs w:val="16"/>
              </w:rPr>
            </w:pPr>
            <w:r>
              <w:rPr>
                <w:rFonts w:cs="Arial"/>
                <w:color w:val="000000"/>
                <w:sz w:val="16"/>
                <w:szCs w:val="16"/>
              </w:rPr>
              <w:t>-1,9540</w:t>
            </w:r>
          </w:p>
        </w:tc>
        <w:tc>
          <w:tcPr>
            <w:tcW w:w="754" w:type="dxa"/>
            <w:shd w:val="clear" w:color="auto" w:fill="auto"/>
            <w:noWrap/>
            <w:vAlign w:val="center"/>
            <w:hideMark/>
          </w:tcPr>
          <w:p w14:paraId="3D6E393B" w14:textId="4CE60233" w:rsidR="00255F64" w:rsidRPr="00B2441B" w:rsidRDefault="00255F64" w:rsidP="00255F64">
            <w:pPr>
              <w:spacing w:line="240" w:lineRule="auto"/>
              <w:jc w:val="right"/>
              <w:rPr>
                <w:rFonts w:cs="Arial"/>
                <w:color w:val="000000"/>
                <w:sz w:val="16"/>
                <w:szCs w:val="16"/>
              </w:rPr>
            </w:pPr>
            <w:r>
              <w:rPr>
                <w:rFonts w:cs="Arial"/>
                <w:color w:val="000000"/>
                <w:sz w:val="16"/>
                <w:szCs w:val="16"/>
              </w:rPr>
              <w:t>0,4146</w:t>
            </w:r>
          </w:p>
        </w:tc>
        <w:tc>
          <w:tcPr>
            <w:tcW w:w="754" w:type="dxa"/>
            <w:shd w:val="clear" w:color="auto" w:fill="auto"/>
            <w:noWrap/>
            <w:vAlign w:val="center"/>
            <w:hideMark/>
          </w:tcPr>
          <w:p w14:paraId="48964ED2" w14:textId="292FECE2" w:rsidR="00255F64" w:rsidRPr="00B2441B" w:rsidRDefault="00255F64" w:rsidP="00255F64">
            <w:pPr>
              <w:spacing w:line="240" w:lineRule="auto"/>
              <w:jc w:val="right"/>
              <w:rPr>
                <w:rFonts w:cs="Arial"/>
                <w:color w:val="000000"/>
                <w:sz w:val="16"/>
                <w:szCs w:val="16"/>
              </w:rPr>
            </w:pPr>
            <w:r>
              <w:rPr>
                <w:rFonts w:cs="Arial"/>
                <w:color w:val="000000"/>
                <w:sz w:val="16"/>
                <w:szCs w:val="16"/>
              </w:rPr>
              <w:t>0,1945</w:t>
            </w:r>
          </w:p>
        </w:tc>
      </w:tr>
      <w:tr w:rsidR="00255F64" w:rsidRPr="00B2441B" w14:paraId="346EF6AB" w14:textId="77777777" w:rsidTr="00255F64">
        <w:trPr>
          <w:trHeight w:val="288"/>
        </w:trPr>
        <w:tc>
          <w:tcPr>
            <w:tcW w:w="775" w:type="dxa"/>
            <w:tcBorders>
              <w:bottom w:val="single" w:sz="12" w:space="0" w:color="auto"/>
            </w:tcBorders>
            <w:shd w:val="clear" w:color="auto" w:fill="auto"/>
            <w:noWrap/>
            <w:vAlign w:val="center"/>
            <w:hideMark/>
          </w:tcPr>
          <w:p w14:paraId="358F100F" w14:textId="232C795F"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4C67DB80" w14:textId="354120F5" w:rsidR="00255F64" w:rsidRPr="00B2441B" w:rsidRDefault="00255F64" w:rsidP="00255F64">
            <w:pPr>
              <w:spacing w:line="240" w:lineRule="auto"/>
              <w:jc w:val="right"/>
              <w:rPr>
                <w:rFonts w:cs="Arial"/>
                <w:color w:val="000000"/>
                <w:sz w:val="16"/>
                <w:szCs w:val="16"/>
              </w:rPr>
            </w:pPr>
            <w:r>
              <w:rPr>
                <w:rFonts w:cs="Arial"/>
                <w:color w:val="000000"/>
                <w:sz w:val="16"/>
                <w:szCs w:val="16"/>
              </w:rPr>
              <w:t>-0,3356</w:t>
            </w:r>
          </w:p>
        </w:tc>
        <w:tc>
          <w:tcPr>
            <w:tcW w:w="755" w:type="dxa"/>
            <w:tcBorders>
              <w:bottom w:val="single" w:sz="12" w:space="0" w:color="auto"/>
            </w:tcBorders>
            <w:shd w:val="clear" w:color="auto" w:fill="auto"/>
            <w:noWrap/>
            <w:vAlign w:val="center"/>
            <w:hideMark/>
          </w:tcPr>
          <w:p w14:paraId="475CA55A" w14:textId="1BC3C67B" w:rsidR="00255F64" w:rsidRPr="00B2441B" w:rsidRDefault="00255F64" w:rsidP="00255F64">
            <w:pPr>
              <w:spacing w:line="240" w:lineRule="auto"/>
              <w:jc w:val="right"/>
              <w:rPr>
                <w:rFonts w:cs="Arial"/>
                <w:color w:val="000000"/>
                <w:sz w:val="16"/>
                <w:szCs w:val="16"/>
              </w:rPr>
            </w:pPr>
            <w:r>
              <w:rPr>
                <w:rFonts w:cs="Arial"/>
                <w:color w:val="000000"/>
                <w:sz w:val="16"/>
                <w:szCs w:val="16"/>
              </w:rPr>
              <w:t>-1,6459</w:t>
            </w:r>
          </w:p>
        </w:tc>
        <w:tc>
          <w:tcPr>
            <w:tcW w:w="755" w:type="dxa"/>
            <w:tcBorders>
              <w:bottom w:val="single" w:sz="12" w:space="0" w:color="auto"/>
            </w:tcBorders>
            <w:shd w:val="clear" w:color="auto" w:fill="auto"/>
            <w:noWrap/>
            <w:vAlign w:val="center"/>
            <w:hideMark/>
          </w:tcPr>
          <w:p w14:paraId="48403E18" w14:textId="25C595E3" w:rsidR="00255F64" w:rsidRPr="00B2441B" w:rsidRDefault="00255F64" w:rsidP="00255F64">
            <w:pPr>
              <w:spacing w:line="240" w:lineRule="auto"/>
              <w:jc w:val="right"/>
              <w:rPr>
                <w:rFonts w:cs="Arial"/>
                <w:color w:val="000000"/>
                <w:sz w:val="16"/>
                <w:szCs w:val="16"/>
              </w:rPr>
            </w:pPr>
            <w:r>
              <w:rPr>
                <w:rFonts w:cs="Arial"/>
                <w:color w:val="000000"/>
                <w:sz w:val="16"/>
                <w:szCs w:val="16"/>
              </w:rPr>
              <w:t>0,1501</w:t>
            </w:r>
          </w:p>
        </w:tc>
        <w:tc>
          <w:tcPr>
            <w:tcW w:w="754" w:type="dxa"/>
            <w:tcBorders>
              <w:bottom w:val="single" w:sz="12" w:space="0" w:color="auto"/>
            </w:tcBorders>
            <w:shd w:val="clear" w:color="auto" w:fill="auto"/>
            <w:noWrap/>
            <w:vAlign w:val="center"/>
            <w:hideMark/>
          </w:tcPr>
          <w:p w14:paraId="639AF4BC" w14:textId="1D36FE8F" w:rsidR="00255F64" w:rsidRPr="00B2441B" w:rsidRDefault="00255F64" w:rsidP="00255F64">
            <w:pPr>
              <w:spacing w:line="240" w:lineRule="auto"/>
              <w:jc w:val="right"/>
              <w:rPr>
                <w:rFonts w:cs="Arial"/>
                <w:color w:val="000000"/>
                <w:sz w:val="16"/>
                <w:szCs w:val="16"/>
              </w:rPr>
            </w:pPr>
            <w:r>
              <w:rPr>
                <w:rFonts w:cs="Arial"/>
                <w:color w:val="000000"/>
                <w:sz w:val="16"/>
                <w:szCs w:val="16"/>
              </w:rPr>
              <w:t>0,0459</w:t>
            </w:r>
          </w:p>
        </w:tc>
        <w:tc>
          <w:tcPr>
            <w:tcW w:w="754" w:type="dxa"/>
            <w:tcBorders>
              <w:bottom w:val="single" w:sz="12" w:space="0" w:color="auto"/>
            </w:tcBorders>
            <w:shd w:val="clear" w:color="auto" w:fill="auto"/>
            <w:noWrap/>
            <w:vAlign w:val="center"/>
            <w:hideMark/>
          </w:tcPr>
          <w:p w14:paraId="4AABBE37" w14:textId="17A8BDE5" w:rsidR="00255F64" w:rsidRPr="00B2441B" w:rsidRDefault="00255F64" w:rsidP="00255F64">
            <w:pPr>
              <w:spacing w:line="240" w:lineRule="auto"/>
              <w:jc w:val="right"/>
              <w:rPr>
                <w:rFonts w:cs="Arial"/>
                <w:color w:val="000000"/>
                <w:sz w:val="16"/>
                <w:szCs w:val="16"/>
              </w:rPr>
            </w:pPr>
            <w:r>
              <w:rPr>
                <w:rFonts w:cs="Arial"/>
                <w:color w:val="000000"/>
                <w:sz w:val="16"/>
                <w:szCs w:val="16"/>
              </w:rPr>
              <w:t>-0,9571</w:t>
            </w:r>
          </w:p>
        </w:tc>
        <w:tc>
          <w:tcPr>
            <w:tcW w:w="754" w:type="dxa"/>
            <w:tcBorders>
              <w:bottom w:val="single" w:sz="12" w:space="0" w:color="auto"/>
            </w:tcBorders>
            <w:shd w:val="clear" w:color="auto" w:fill="auto"/>
            <w:noWrap/>
            <w:vAlign w:val="center"/>
            <w:hideMark/>
          </w:tcPr>
          <w:p w14:paraId="39AD2FBA" w14:textId="229E4ADA" w:rsidR="00255F64" w:rsidRPr="00B2441B" w:rsidRDefault="00255F64" w:rsidP="00255F64">
            <w:pPr>
              <w:spacing w:line="240" w:lineRule="auto"/>
              <w:jc w:val="right"/>
              <w:rPr>
                <w:rFonts w:cs="Arial"/>
                <w:color w:val="000000"/>
                <w:sz w:val="16"/>
                <w:szCs w:val="16"/>
              </w:rPr>
            </w:pPr>
            <w:r>
              <w:rPr>
                <w:rFonts w:cs="Arial"/>
                <w:color w:val="000000"/>
                <w:sz w:val="16"/>
                <w:szCs w:val="16"/>
              </w:rPr>
              <w:t>2,6595</w:t>
            </w:r>
          </w:p>
        </w:tc>
        <w:tc>
          <w:tcPr>
            <w:tcW w:w="754" w:type="dxa"/>
            <w:tcBorders>
              <w:bottom w:val="single" w:sz="12" w:space="0" w:color="auto"/>
            </w:tcBorders>
            <w:shd w:val="clear" w:color="auto" w:fill="auto"/>
            <w:noWrap/>
            <w:vAlign w:val="center"/>
            <w:hideMark/>
          </w:tcPr>
          <w:p w14:paraId="440CD40D" w14:textId="7A1D9A05" w:rsidR="00255F64" w:rsidRPr="00B2441B" w:rsidRDefault="00255F64" w:rsidP="00255F64">
            <w:pPr>
              <w:spacing w:line="240" w:lineRule="auto"/>
              <w:jc w:val="right"/>
              <w:rPr>
                <w:rFonts w:cs="Arial"/>
                <w:color w:val="000000"/>
                <w:sz w:val="16"/>
                <w:szCs w:val="16"/>
              </w:rPr>
            </w:pPr>
            <w:r>
              <w:rPr>
                <w:rFonts w:cs="Arial"/>
                <w:color w:val="000000"/>
                <w:sz w:val="16"/>
                <w:szCs w:val="16"/>
              </w:rPr>
              <w:t>0,7486</w:t>
            </w:r>
          </w:p>
        </w:tc>
        <w:tc>
          <w:tcPr>
            <w:tcW w:w="754" w:type="dxa"/>
            <w:tcBorders>
              <w:bottom w:val="single" w:sz="12" w:space="0" w:color="auto"/>
            </w:tcBorders>
            <w:shd w:val="clear" w:color="auto" w:fill="auto"/>
            <w:noWrap/>
            <w:vAlign w:val="center"/>
            <w:hideMark/>
          </w:tcPr>
          <w:p w14:paraId="3B2FDCA0" w14:textId="1B3FDE5B" w:rsidR="00255F64" w:rsidRPr="00B2441B" w:rsidRDefault="00255F64" w:rsidP="00255F64">
            <w:pPr>
              <w:spacing w:line="240" w:lineRule="auto"/>
              <w:jc w:val="right"/>
              <w:rPr>
                <w:rFonts w:cs="Arial"/>
                <w:color w:val="000000"/>
                <w:sz w:val="16"/>
                <w:szCs w:val="16"/>
              </w:rPr>
            </w:pPr>
            <w:r>
              <w:rPr>
                <w:rFonts w:cs="Arial"/>
                <w:color w:val="000000"/>
                <w:sz w:val="16"/>
                <w:szCs w:val="16"/>
              </w:rPr>
              <w:t>0,0047</w:t>
            </w:r>
          </w:p>
        </w:tc>
        <w:tc>
          <w:tcPr>
            <w:tcW w:w="754" w:type="dxa"/>
            <w:tcBorders>
              <w:bottom w:val="single" w:sz="12" w:space="0" w:color="auto"/>
            </w:tcBorders>
            <w:shd w:val="clear" w:color="auto" w:fill="auto"/>
            <w:noWrap/>
            <w:vAlign w:val="center"/>
            <w:hideMark/>
          </w:tcPr>
          <w:p w14:paraId="362FC12A" w14:textId="0DFFDD39" w:rsidR="00255F64" w:rsidRPr="00B2441B" w:rsidRDefault="00255F64" w:rsidP="00255F64">
            <w:pPr>
              <w:spacing w:line="240" w:lineRule="auto"/>
              <w:jc w:val="right"/>
              <w:rPr>
                <w:rFonts w:cs="Arial"/>
                <w:color w:val="000000"/>
                <w:sz w:val="16"/>
                <w:szCs w:val="16"/>
              </w:rPr>
            </w:pPr>
            <w:r>
              <w:rPr>
                <w:rFonts w:cs="Arial"/>
                <w:color w:val="000000"/>
                <w:sz w:val="16"/>
                <w:szCs w:val="16"/>
              </w:rPr>
              <w:t>0,6631</w:t>
            </w:r>
          </w:p>
        </w:tc>
        <w:tc>
          <w:tcPr>
            <w:tcW w:w="754" w:type="dxa"/>
            <w:tcBorders>
              <w:bottom w:val="single" w:sz="12" w:space="0" w:color="auto"/>
            </w:tcBorders>
            <w:shd w:val="clear" w:color="auto" w:fill="auto"/>
            <w:noWrap/>
            <w:vAlign w:val="center"/>
            <w:hideMark/>
          </w:tcPr>
          <w:p w14:paraId="61123655" w14:textId="63658135" w:rsidR="00255F64" w:rsidRPr="00B2441B" w:rsidRDefault="00255F64" w:rsidP="00255F64">
            <w:pPr>
              <w:spacing w:line="240" w:lineRule="auto"/>
              <w:jc w:val="right"/>
              <w:rPr>
                <w:rFonts w:cs="Arial"/>
                <w:color w:val="000000"/>
                <w:sz w:val="16"/>
                <w:szCs w:val="16"/>
              </w:rPr>
            </w:pPr>
            <w:r>
              <w:rPr>
                <w:rFonts w:cs="Arial"/>
                <w:color w:val="000000"/>
                <w:sz w:val="16"/>
                <w:szCs w:val="16"/>
              </w:rPr>
              <w:t>-0,9367</w:t>
            </w:r>
          </w:p>
        </w:tc>
        <w:tc>
          <w:tcPr>
            <w:tcW w:w="754" w:type="dxa"/>
            <w:tcBorders>
              <w:bottom w:val="single" w:sz="12" w:space="0" w:color="auto"/>
            </w:tcBorders>
            <w:shd w:val="clear" w:color="auto" w:fill="auto"/>
            <w:noWrap/>
            <w:vAlign w:val="center"/>
            <w:hideMark/>
          </w:tcPr>
          <w:p w14:paraId="12BB3F10" w14:textId="418CF3F1" w:rsidR="00255F64" w:rsidRPr="00B2441B" w:rsidRDefault="00255F64" w:rsidP="00255F64">
            <w:pPr>
              <w:spacing w:line="240" w:lineRule="auto"/>
              <w:jc w:val="right"/>
              <w:rPr>
                <w:rFonts w:cs="Arial"/>
                <w:color w:val="000000"/>
                <w:sz w:val="16"/>
                <w:szCs w:val="16"/>
              </w:rPr>
            </w:pPr>
            <w:r>
              <w:rPr>
                <w:rFonts w:cs="Arial"/>
                <w:color w:val="000000"/>
                <w:sz w:val="16"/>
                <w:szCs w:val="16"/>
              </w:rPr>
              <w:t>-0,5242</w:t>
            </w:r>
          </w:p>
        </w:tc>
      </w:tr>
    </w:tbl>
    <w:p w14:paraId="33A047A9" w14:textId="4DCB7885" w:rsidR="00457E70" w:rsidRDefault="00457E70" w:rsidP="00851340">
      <w:pPr>
        <w:rPr>
          <w:rFonts w:cs="Arial"/>
          <w:szCs w:val="24"/>
        </w:rPr>
      </w:pPr>
    </w:p>
    <w:p w14:paraId="794B0353" w14:textId="732C493A" w:rsidR="00851340" w:rsidRDefault="0063214B" w:rsidP="006F6C51">
      <w:pPr>
        <w:ind w:firstLine="1134"/>
        <w:rPr>
          <w:rFonts w:cs="Arial"/>
          <w:szCs w:val="24"/>
        </w:rPr>
      </w:pPr>
      <w:r>
        <w:rPr>
          <w:rFonts w:cs="Arial"/>
          <w:szCs w:val="24"/>
        </w:rPr>
        <w:t xml:space="preserve">Para </w:t>
      </w:r>
      <w:r w:rsidR="007C6DF9">
        <w:rPr>
          <w:rFonts w:cs="Arial"/>
          <w:szCs w:val="24"/>
        </w:rPr>
        <w:t>encontrar a matriz de pesos projetados</w:t>
      </w:r>
      <w:r w:rsidR="00734AB5">
        <w:rPr>
          <w:rFonts w:cs="Arial"/>
          <w:szCs w:val="24"/>
        </w:rPr>
        <w:t xml:space="preserve"> dos itens</w:t>
      </w:r>
      <w:r w:rsidR="007C6DF9">
        <w:rPr>
          <w:rFonts w:cs="Arial"/>
          <w:szCs w:val="24"/>
        </w:rPr>
        <w:t xml:space="preserve"> (</w:t>
      </w:r>
      <w:r w:rsidR="00847078">
        <w:rPr>
          <w:rFonts w:cs="Arial"/>
          <w:i/>
          <w:szCs w:val="24"/>
        </w:rPr>
        <w:t>x-p</w:t>
      </w:r>
      <w:r w:rsidR="007C6DF9" w:rsidRPr="007C6DF9">
        <w:rPr>
          <w:rFonts w:cs="Arial"/>
          <w:i/>
          <w:szCs w:val="24"/>
        </w:rPr>
        <w:t>rojected weights</w:t>
      </w:r>
      <w:r w:rsidR="007C6DF9">
        <w:rPr>
          <w:rFonts w:cs="Arial"/>
          <w:szCs w:val="24"/>
        </w:rPr>
        <w:t>), que são</w:t>
      </w:r>
      <w:r>
        <w:rPr>
          <w:rFonts w:cs="Arial"/>
          <w:szCs w:val="24"/>
        </w:rPr>
        <w:t xml:space="preserve"> as coordenadas de cada um dos pontos de estímulo</w:t>
      </w:r>
      <w:r w:rsidR="00743ADA">
        <w:rPr>
          <w:rFonts w:cs="Arial"/>
          <w:szCs w:val="24"/>
        </w:rPr>
        <w:t xml:space="preserve"> em cada uma das dimensões</w:t>
      </w:r>
      <w:r>
        <w:rPr>
          <w:rFonts w:cs="Arial"/>
          <w:szCs w:val="24"/>
        </w:rPr>
        <w:t xml:space="preserve"> </w:t>
      </w:r>
      <w:r w:rsidR="00743ADA">
        <w:rPr>
          <w:rFonts w:cs="Arial"/>
          <w:szCs w:val="24"/>
        </w:rPr>
        <w:t>d</w:t>
      </w:r>
      <w:r>
        <w:rPr>
          <w:rFonts w:cs="Arial"/>
          <w:szCs w:val="24"/>
        </w:rPr>
        <w:t>o espaço</w:t>
      </w:r>
      <w:r w:rsidR="00743ADA">
        <w:rPr>
          <w:rFonts w:cs="Arial"/>
          <w:szCs w:val="24"/>
        </w:rPr>
        <w:t>-</w:t>
      </w:r>
      <w:r>
        <w:rPr>
          <w:rFonts w:cs="Arial"/>
          <w:szCs w:val="24"/>
        </w:rPr>
        <w:t>solução</w:t>
      </w:r>
      <w:r w:rsidR="00743ADA">
        <w:rPr>
          <w:rFonts w:cs="Arial"/>
          <w:szCs w:val="24"/>
        </w:rPr>
        <w:t>, precisamos apenas multiplicar a matriz de pesos padrão</w:t>
      </w:r>
      <w:r w:rsidR="00734AB5">
        <w:rPr>
          <w:rFonts w:cs="Arial"/>
          <w:szCs w:val="24"/>
        </w:rPr>
        <w:t xml:space="preserve"> dos itens</w:t>
      </w:r>
      <w:r w:rsidR="00743ADA">
        <w:rPr>
          <w:rFonts w:cs="Arial"/>
          <w:szCs w:val="24"/>
        </w:rPr>
        <w:t xml:space="preserve"> </w:t>
      </w:r>
      <m:oMath>
        <m:r>
          <w:rPr>
            <w:rFonts w:ascii="Cambria Math" w:hAnsi="Cambria Math" w:cs="Arial"/>
            <w:szCs w:val="24"/>
          </w:rPr>
          <m:t>Nx</m:t>
        </m:r>
      </m:oMath>
      <w:r w:rsidR="00743ADA">
        <w:rPr>
          <w:rFonts w:cs="Arial"/>
          <w:szCs w:val="24"/>
        </w:rPr>
        <w:t xml:space="preserve"> pelos multiplicadores</w:t>
      </w:r>
      <w:r w:rsidR="00DD7F7B">
        <w:rPr>
          <w:rFonts w:cs="Arial"/>
          <w:szCs w:val="24"/>
        </w:rPr>
        <w:t xml:space="preserve"> </w:t>
      </w:r>
      <w:r w:rsidR="008508EB">
        <w:rPr>
          <w:rFonts w:cs="Arial"/>
          <w:szCs w:val="24"/>
        </w:rPr>
        <w:t>do vetor</w:t>
      </w:r>
      <w:r w:rsidR="00DD7F7B">
        <w:rPr>
          <w:rFonts w:cs="Arial"/>
          <w:szCs w:val="24"/>
        </w:rPr>
        <w:t xml:space="preserve"> </w:t>
      </w:r>
      <m:oMath>
        <m:r>
          <w:rPr>
            <w:rFonts w:ascii="Cambria Math" w:hAnsi="Cambria Math" w:cs="Arial"/>
            <w:szCs w:val="24"/>
          </w:rPr>
          <m:t>ρ</m:t>
        </m:r>
      </m:oMath>
      <w:r w:rsidR="008508EB">
        <w:rPr>
          <w:rFonts w:cs="Arial"/>
          <w:szCs w:val="24"/>
        </w:rPr>
        <w:t xml:space="preserve"> de mesmo índice de coluna, conforme equação </w:t>
      </w:r>
      <w:r w:rsidR="008508EB">
        <w:rPr>
          <w:rFonts w:cs="Arial"/>
          <w:szCs w:val="24"/>
        </w:rPr>
        <w:fldChar w:fldCharType="begin"/>
      </w:r>
      <w:r w:rsidR="008508EB">
        <w:rPr>
          <w:rFonts w:cs="Arial"/>
          <w:szCs w:val="24"/>
        </w:rPr>
        <w:instrText xml:space="preserve"> REF _Ref509827868 \h </w:instrText>
      </w:r>
      <w:r w:rsidR="008508EB">
        <w:rPr>
          <w:rFonts w:cs="Arial"/>
          <w:szCs w:val="24"/>
        </w:rPr>
      </w:r>
      <w:r w:rsidR="008508EB">
        <w:rPr>
          <w:rFonts w:cs="Arial"/>
          <w:szCs w:val="24"/>
        </w:rPr>
        <w:fldChar w:fldCharType="separate"/>
      </w:r>
      <w:r w:rsidR="00AF5A3D">
        <w:rPr>
          <w:rFonts w:cs="Arial"/>
          <w:szCs w:val="24"/>
        </w:rPr>
        <w:t>(</w:t>
      </w:r>
      <w:r w:rsidR="00AF5A3D">
        <w:rPr>
          <w:noProof/>
        </w:rPr>
        <w:t>11</w:t>
      </w:r>
      <w:r w:rsidR="00AF5A3D">
        <w:rPr>
          <w:rFonts w:cs="Arial"/>
          <w:szCs w:val="24"/>
        </w:rPr>
        <w:t>)</w:t>
      </w:r>
      <w:r w:rsidR="008508EB">
        <w:rPr>
          <w:rFonts w:cs="Arial"/>
          <w:szCs w:val="24"/>
        </w:rPr>
        <w:fldChar w:fldCharType="end"/>
      </w:r>
      <w:r w:rsidR="00DD7F7B">
        <w:rPr>
          <w:rFonts w:cs="Arial"/>
          <w:szCs w:val="24"/>
        </w:rPr>
        <w:t xml:space="preserve">. </w:t>
      </w:r>
      <w:r w:rsidR="008508EB">
        <w:rPr>
          <w:rFonts w:cs="Arial"/>
          <w:szCs w:val="24"/>
        </w:rPr>
        <w:t>Para calcular os valores do vetor de multiplicadores</w:t>
      </w:r>
      <w:r w:rsidR="00DD7F7B">
        <w:rPr>
          <w:rFonts w:cs="Arial"/>
          <w:szCs w:val="24"/>
        </w:rPr>
        <w:t xml:space="preserve"> </w:t>
      </w:r>
      <m:oMath>
        <m:r>
          <w:rPr>
            <w:rFonts w:ascii="Cambria Math" w:hAnsi="Cambria Math" w:cs="Arial"/>
            <w:szCs w:val="24"/>
          </w:rPr>
          <m:t>ρ</m:t>
        </m:r>
      </m:oMath>
      <w:r w:rsidR="00DD7F7B">
        <w:rPr>
          <w:rFonts w:cs="Arial"/>
          <w:szCs w:val="24"/>
        </w:rPr>
        <w:t>,</w:t>
      </w:r>
      <w:r w:rsidR="008508EB">
        <w:rPr>
          <w:rFonts w:cs="Arial"/>
          <w:szCs w:val="24"/>
        </w:rPr>
        <w:t xml:space="preserve"> utilizamos a equação </w:t>
      </w:r>
      <w:r w:rsidR="008508EB">
        <w:rPr>
          <w:rFonts w:cs="Arial"/>
          <w:szCs w:val="24"/>
        </w:rPr>
        <w:fldChar w:fldCharType="begin"/>
      </w:r>
      <w:r w:rsidR="008508EB">
        <w:rPr>
          <w:rFonts w:cs="Arial"/>
          <w:szCs w:val="24"/>
        </w:rPr>
        <w:instrText xml:space="preserve"> REF _Ref509827970 \h </w:instrText>
      </w:r>
      <w:r w:rsidR="008508EB">
        <w:rPr>
          <w:rFonts w:cs="Arial"/>
          <w:szCs w:val="24"/>
        </w:rPr>
      </w:r>
      <w:r w:rsidR="008508EB">
        <w:rPr>
          <w:rFonts w:cs="Arial"/>
          <w:szCs w:val="24"/>
        </w:rPr>
        <w:fldChar w:fldCharType="separate"/>
      </w:r>
      <w:r w:rsidR="00AF5A3D">
        <w:rPr>
          <w:rFonts w:cs="Arial"/>
          <w:szCs w:val="24"/>
        </w:rPr>
        <w:t>(</w:t>
      </w:r>
      <w:r w:rsidR="00AF5A3D">
        <w:rPr>
          <w:noProof/>
        </w:rPr>
        <w:t>12</w:t>
      </w:r>
      <w:r w:rsidR="00AF5A3D">
        <w:rPr>
          <w:rFonts w:cs="Arial"/>
          <w:szCs w:val="24"/>
        </w:rPr>
        <w:t>)</w:t>
      </w:r>
      <w:r w:rsidR="008508EB">
        <w:rPr>
          <w:rFonts w:cs="Arial"/>
          <w:szCs w:val="24"/>
        </w:rPr>
        <w:fldChar w:fldCharType="end"/>
      </w:r>
      <w:r w:rsidR="004B7120">
        <w:rPr>
          <w:rFonts w:cs="Arial"/>
          <w:szCs w:val="24"/>
        </w:rPr>
        <w:t>.</w:t>
      </w:r>
      <w:r w:rsidR="008508EB">
        <w:rPr>
          <w:rFonts w:cs="Arial"/>
          <w:szCs w:val="24"/>
        </w:rPr>
        <w:t xml:space="preserve"> Para exemplificar, o cálculo do primeiro elemento do vetor </w:t>
      </w:r>
      <m:oMath>
        <m:r>
          <w:rPr>
            <w:rFonts w:ascii="Cambria Math" w:hAnsi="Cambria Math" w:cs="Arial"/>
            <w:szCs w:val="24"/>
          </w:rPr>
          <m:t>ρ</m:t>
        </m:r>
      </m:oMath>
      <w:r w:rsidR="00672E01">
        <w:rPr>
          <w:rFonts w:cs="Arial"/>
          <w:szCs w:val="24"/>
        </w:rPr>
        <w:t xml:space="preserve"> se da por </w:t>
      </w:r>
      <m:oMath>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sSub>
              <m:sSubPr>
                <m:ctrlPr>
                  <w:rPr>
                    <w:rFonts w:ascii="Cambria Math" w:hAnsi="Cambria Math" w:cs="Arial"/>
                    <w:i/>
                    <w:szCs w:val="24"/>
                  </w:rPr>
                </m:ctrlPr>
              </m:sSubPr>
              <m:e>
                <m:r>
                  <w:rPr>
                    <w:rFonts w:ascii="Cambria Math" w:hAnsi="Cambria Math" w:cs="Arial"/>
                    <w:szCs w:val="24"/>
                  </w:rPr>
                  <m:t>λf</m:t>
                </m:r>
              </m:e>
              <m:sub>
                <m:r>
                  <w:rPr>
                    <w:rFonts w:ascii="Cambria Math" w:hAnsi="Cambria Math" w:cs="Arial"/>
                    <w:szCs w:val="24"/>
                  </w:rPr>
                  <m:t>1</m:t>
                </m:r>
              </m:sub>
            </m:sSub>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0,54412</m:t>
            </m:r>
          </m:e>
        </m:rad>
        <m:r>
          <w:rPr>
            <w:rFonts w:ascii="Cambria Math" w:hAnsi="Cambria Math" w:cs="Arial"/>
            <w:szCs w:val="24"/>
          </w:rPr>
          <m:t>≅0,7376</m:t>
        </m:r>
      </m:oMath>
      <w:r w:rsidR="00672E01">
        <w:rPr>
          <w:rFonts w:cs="Arial"/>
          <w:szCs w:val="24"/>
        </w:rPr>
        <w:t xml:space="preserve">. Os demais valores do vetor de multiplicadores </w:t>
      </w:r>
      <m:oMath>
        <m:r>
          <w:rPr>
            <w:rFonts w:ascii="Cambria Math" w:hAnsi="Cambria Math" w:cs="Arial"/>
            <w:szCs w:val="24"/>
          </w:rPr>
          <m:t>ρ</m:t>
        </m:r>
      </m:oMath>
      <w:r w:rsidR="00672E01">
        <w:rPr>
          <w:rFonts w:cs="Arial"/>
          <w:szCs w:val="24"/>
        </w:rPr>
        <w:t xml:space="preserve"> está apresentado na </w:t>
      </w:r>
      <w:r w:rsidR="00672E01">
        <w:rPr>
          <w:rFonts w:cs="Arial"/>
          <w:szCs w:val="24"/>
        </w:rPr>
        <w:fldChar w:fldCharType="begin"/>
      </w:r>
      <w:r w:rsidR="00672E01">
        <w:rPr>
          <w:rFonts w:cs="Arial"/>
          <w:szCs w:val="24"/>
        </w:rPr>
        <w:instrText xml:space="preserve"> REF _Ref509828504 \h </w:instrText>
      </w:r>
      <w:r w:rsidR="00672E01">
        <w:rPr>
          <w:rFonts w:cs="Arial"/>
          <w:szCs w:val="24"/>
        </w:rPr>
      </w:r>
      <w:r w:rsidR="00672E01">
        <w:rPr>
          <w:rFonts w:cs="Arial"/>
          <w:szCs w:val="24"/>
        </w:rPr>
        <w:fldChar w:fldCharType="separate"/>
      </w:r>
      <w:r w:rsidR="00AF5A3D">
        <w:t xml:space="preserve">Tabela </w:t>
      </w:r>
      <w:r w:rsidR="00AF5A3D">
        <w:rPr>
          <w:noProof/>
        </w:rPr>
        <w:t>15</w:t>
      </w:r>
      <w:r w:rsidR="00672E01">
        <w:rPr>
          <w:rFonts w:cs="Arial"/>
          <w:szCs w:val="24"/>
        </w:rPr>
        <w:fldChar w:fldCharType="end"/>
      </w:r>
      <w:r w:rsidR="00672E01">
        <w:rPr>
          <w:rFonts w:cs="Arial"/>
          <w:szCs w:val="24"/>
        </w:rPr>
        <w:t>.</w:t>
      </w:r>
    </w:p>
    <w:p w14:paraId="7D68DB41" w14:textId="6BB8CB1C" w:rsidR="002825C6" w:rsidRDefault="002825C6" w:rsidP="002825C6">
      <w:pPr>
        <w:pStyle w:val="Legenda"/>
        <w:keepNext/>
      </w:pPr>
      <w:bookmarkStart w:id="74" w:name="_Ref509828504"/>
      <w:bookmarkStart w:id="75" w:name="_Toc511244419"/>
      <w:r>
        <w:t xml:space="preserve">Tabela </w:t>
      </w:r>
      <w:fldSimple w:instr=" SEQ Tabela \* ARABIC ">
        <w:r w:rsidR="00AF5A3D">
          <w:rPr>
            <w:noProof/>
          </w:rPr>
          <w:t>15</w:t>
        </w:r>
      </w:fldSimple>
      <w:bookmarkEnd w:id="74"/>
      <w:r>
        <w:t xml:space="preserve"> – </w:t>
      </w:r>
      <w:r w:rsidR="00672E01">
        <w:t>Valores aproximados do vetor</w:t>
      </w:r>
      <w:r>
        <w:t xml:space="preserve"> </w:t>
      </w:r>
      <w:r w:rsidR="005A5ECD">
        <w:t xml:space="preserve">de multiplicadores </w:t>
      </w:r>
      <m:oMath>
        <m:r>
          <w:rPr>
            <w:rFonts w:ascii="Cambria Math" w:hAnsi="Cambria Math"/>
          </w:rPr>
          <m:t>ρ</m:t>
        </m:r>
      </m:oMath>
      <w:bookmarkEnd w:id="75"/>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4B7120" w:rsidRPr="00EB4EA3" w14:paraId="624F194E"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2637D2FC" w14:textId="77777777" w:rsidR="004B7120" w:rsidRPr="00EB4EA3" w:rsidRDefault="004B7120"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6A5D0FB" w14:textId="2B4AB787" w:rsidR="004B7120" w:rsidRPr="00EB4EA3" w:rsidRDefault="0076285A" w:rsidP="0076285A">
            <w:pPr>
              <w:spacing w:line="240" w:lineRule="auto"/>
              <w:jc w:val="center"/>
              <w:rPr>
                <w:rFonts w:cs="Arial"/>
                <w:b/>
                <w:bCs/>
                <w:color w:val="000000"/>
                <w:sz w:val="16"/>
                <w:szCs w:val="16"/>
              </w:rPr>
            </w:pPr>
            <w:r>
              <w:rPr>
                <w:rFonts w:cs="Arial"/>
                <w:b/>
                <w:bCs/>
                <w:color w:val="000000"/>
                <w:sz w:val="16"/>
                <w:szCs w:val="16"/>
              </w:rPr>
              <w:t xml:space="preserve">Vetor de Multiplicadores </w:t>
            </w:r>
            <m:oMath>
              <m:r>
                <m:rPr>
                  <m:sty m:val="bi"/>
                </m:rPr>
                <w:rPr>
                  <w:rFonts w:ascii="Cambria Math" w:hAnsi="Cambria Math" w:cs="Arial"/>
                  <w:color w:val="000000"/>
                  <w:sz w:val="16"/>
                  <w:szCs w:val="16"/>
                </w:rPr>
                <m:t>ρ</m:t>
              </m:r>
            </m:oMath>
          </w:p>
        </w:tc>
      </w:tr>
      <w:tr w:rsidR="004B7120" w:rsidRPr="00EB4EA3" w14:paraId="3776A4BA"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0F8AA34D" w14:textId="67104393" w:rsidR="004B7120" w:rsidRPr="00EB4EA3" w:rsidRDefault="00300899"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54A76BE8"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35E3803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73B9BAA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739A2B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924BDA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518D2BE0"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2FD919A7"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6B9D703"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27A628A"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7C22F07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636F149D"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2F2386" w:rsidRPr="00EB4EA3" w14:paraId="02DBE1D6" w14:textId="77777777" w:rsidTr="002F2386">
        <w:trPr>
          <w:trHeight w:val="284"/>
        </w:trPr>
        <w:tc>
          <w:tcPr>
            <w:tcW w:w="767" w:type="dxa"/>
            <w:tcBorders>
              <w:top w:val="single" w:sz="4" w:space="0" w:color="auto"/>
              <w:bottom w:val="single" w:sz="12" w:space="0" w:color="auto"/>
            </w:tcBorders>
            <w:shd w:val="clear" w:color="auto" w:fill="auto"/>
            <w:noWrap/>
            <w:vAlign w:val="center"/>
            <w:hideMark/>
          </w:tcPr>
          <w:p w14:paraId="5D9A374E" w14:textId="29FD2A28" w:rsidR="002F2386" w:rsidRPr="00EB4EA3" w:rsidRDefault="00300899" w:rsidP="002F2386">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00488CF9" w14:textId="71A61FC0" w:rsidR="002F2386" w:rsidRPr="00EB4EA3" w:rsidRDefault="002F2386" w:rsidP="002F2386">
            <w:pPr>
              <w:spacing w:line="240" w:lineRule="auto"/>
              <w:jc w:val="right"/>
              <w:rPr>
                <w:rFonts w:cs="Arial"/>
                <w:color w:val="000000"/>
                <w:sz w:val="16"/>
                <w:szCs w:val="16"/>
              </w:rPr>
            </w:pPr>
            <w:r>
              <w:rPr>
                <w:rFonts w:cs="Arial"/>
                <w:color w:val="000000"/>
                <w:sz w:val="16"/>
                <w:szCs w:val="16"/>
              </w:rPr>
              <w:t>0,7376</w:t>
            </w:r>
          </w:p>
        </w:tc>
        <w:tc>
          <w:tcPr>
            <w:tcW w:w="755" w:type="dxa"/>
            <w:tcBorders>
              <w:top w:val="single" w:sz="4" w:space="0" w:color="auto"/>
              <w:bottom w:val="single" w:sz="12" w:space="0" w:color="auto"/>
            </w:tcBorders>
            <w:shd w:val="clear" w:color="auto" w:fill="auto"/>
            <w:noWrap/>
            <w:vAlign w:val="center"/>
            <w:hideMark/>
          </w:tcPr>
          <w:p w14:paraId="7A54D391" w14:textId="2B94857E" w:rsidR="002F2386" w:rsidRPr="00EB4EA3" w:rsidRDefault="002F2386" w:rsidP="002F2386">
            <w:pPr>
              <w:spacing w:line="240" w:lineRule="auto"/>
              <w:jc w:val="right"/>
              <w:rPr>
                <w:rFonts w:cs="Arial"/>
                <w:color w:val="000000"/>
                <w:sz w:val="16"/>
                <w:szCs w:val="16"/>
              </w:rPr>
            </w:pPr>
            <w:r>
              <w:rPr>
                <w:rFonts w:cs="Arial"/>
                <w:color w:val="000000"/>
                <w:sz w:val="16"/>
                <w:szCs w:val="16"/>
              </w:rPr>
              <w:t>0,6121</w:t>
            </w:r>
          </w:p>
        </w:tc>
        <w:tc>
          <w:tcPr>
            <w:tcW w:w="755" w:type="dxa"/>
            <w:tcBorders>
              <w:top w:val="single" w:sz="4" w:space="0" w:color="auto"/>
              <w:bottom w:val="single" w:sz="12" w:space="0" w:color="auto"/>
            </w:tcBorders>
            <w:shd w:val="clear" w:color="auto" w:fill="auto"/>
            <w:noWrap/>
            <w:vAlign w:val="center"/>
            <w:hideMark/>
          </w:tcPr>
          <w:p w14:paraId="23455AD7" w14:textId="431861C5" w:rsidR="002F2386" w:rsidRPr="00EB4EA3" w:rsidRDefault="002F2386" w:rsidP="002F2386">
            <w:pPr>
              <w:spacing w:line="240" w:lineRule="auto"/>
              <w:jc w:val="right"/>
              <w:rPr>
                <w:rFonts w:cs="Arial"/>
                <w:color w:val="000000"/>
                <w:sz w:val="16"/>
                <w:szCs w:val="16"/>
              </w:rPr>
            </w:pPr>
            <w:r>
              <w:rPr>
                <w:rFonts w:cs="Arial"/>
                <w:color w:val="000000"/>
                <w:sz w:val="16"/>
                <w:szCs w:val="16"/>
              </w:rPr>
              <w:t>0,5878</w:t>
            </w:r>
          </w:p>
        </w:tc>
        <w:tc>
          <w:tcPr>
            <w:tcW w:w="755" w:type="dxa"/>
            <w:tcBorders>
              <w:top w:val="single" w:sz="4" w:space="0" w:color="auto"/>
              <w:bottom w:val="single" w:sz="12" w:space="0" w:color="auto"/>
            </w:tcBorders>
            <w:shd w:val="clear" w:color="auto" w:fill="auto"/>
            <w:noWrap/>
            <w:vAlign w:val="center"/>
            <w:hideMark/>
          </w:tcPr>
          <w:p w14:paraId="36BAA107" w14:textId="4F705E0F" w:rsidR="002F2386" w:rsidRPr="00EB4EA3" w:rsidRDefault="002F2386" w:rsidP="002F2386">
            <w:pPr>
              <w:spacing w:line="240" w:lineRule="auto"/>
              <w:jc w:val="right"/>
              <w:rPr>
                <w:rFonts w:cs="Arial"/>
                <w:color w:val="000000"/>
                <w:sz w:val="16"/>
                <w:szCs w:val="16"/>
              </w:rPr>
            </w:pPr>
            <w:r>
              <w:rPr>
                <w:rFonts w:cs="Arial"/>
                <w:color w:val="000000"/>
                <w:sz w:val="16"/>
                <w:szCs w:val="16"/>
              </w:rPr>
              <w:t>0,5540</w:t>
            </w:r>
          </w:p>
        </w:tc>
        <w:tc>
          <w:tcPr>
            <w:tcW w:w="755" w:type="dxa"/>
            <w:tcBorders>
              <w:top w:val="single" w:sz="4" w:space="0" w:color="auto"/>
              <w:bottom w:val="single" w:sz="12" w:space="0" w:color="auto"/>
            </w:tcBorders>
            <w:shd w:val="clear" w:color="auto" w:fill="auto"/>
            <w:noWrap/>
            <w:vAlign w:val="center"/>
            <w:hideMark/>
          </w:tcPr>
          <w:p w14:paraId="30C068DA" w14:textId="22BED902" w:rsidR="002F2386" w:rsidRPr="00EB4EA3" w:rsidRDefault="002F2386" w:rsidP="002F2386">
            <w:pPr>
              <w:spacing w:line="240" w:lineRule="auto"/>
              <w:jc w:val="right"/>
              <w:rPr>
                <w:rFonts w:cs="Arial"/>
                <w:color w:val="000000"/>
                <w:sz w:val="16"/>
                <w:szCs w:val="16"/>
              </w:rPr>
            </w:pPr>
            <w:r>
              <w:rPr>
                <w:rFonts w:cs="Arial"/>
                <w:color w:val="000000"/>
                <w:sz w:val="16"/>
                <w:szCs w:val="16"/>
              </w:rPr>
              <w:t>0,3615</w:t>
            </w:r>
          </w:p>
        </w:tc>
        <w:tc>
          <w:tcPr>
            <w:tcW w:w="755" w:type="dxa"/>
            <w:tcBorders>
              <w:top w:val="single" w:sz="4" w:space="0" w:color="auto"/>
              <w:bottom w:val="single" w:sz="12" w:space="0" w:color="auto"/>
            </w:tcBorders>
            <w:shd w:val="clear" w:color="auto" w:fill="auto"/>
            <w:noWrap/>
            <w:vAlign w:val="center"/>
            <w:hideMark/>
          </w:tcPr>
          <w:p w14:paraId="60834ED5" w14:textId="72C6B2F4" w:rsidR="002F2386" w:rsidRPr="00EB4EA3" w:rsidRDefault="002F2386" w:rsidP="002F2386">
            <w:pPr>
              <w:spacing w:line="240" w:lineRule="auto"/>
              <w:jc w:val="right"/>
              <w:rPr>
                <w:rFonts w:cs="Arial"/>
                <w:color w:val="000000"/>
                <w:sz w:val="16"/>
                <w:szCs w:val="16"/>
              </w:rPr>
            </w:pPr>
            <w:r>
              <w:rPr>
                <w:rFonts w:cs="Arial"/>
                <w:color w:val="000000"/>
                <w:sz w:val="16"/>
                <w:szCs w:val="16"/>
              </w:rPr>
              <w:t>0,3467</w:t>
            </w:r>
          </w:p>
        </w:tc>
        <w:tc>
          <w:tcPr>
            <w:tcW w:w="755" w:type="dxa"/>
            <w:tcBorders>
              <w:top w:val="single" w:sz="4" w:space="0" w:color="auto"/>
              <w:bottom w:val="single" w:sz="12" w:space="0" w:color="auto"/>
            </w:tcBorders>
            <w:shd w:val="clear" w:color="auto" w:fill="auto"/>
            <w:noWrap/>
            <w:vAlign w:val="center"/>
            <w:hideMark/>
          </w:tcPr>
          <w:p w14:paraId="287420D7" w14:textId="7602B651" w:rsidR="002F2386" w:rsidRPr="00EB4EA3" w:rsidRDefault="002F2386" w:rsidP="002F2386">
            <w:pPr>
              <w:spacing w:line="240" w:lineRule="auto"/>
              <w:jc w:val="right"/>
              <w:rPr>
                <w:rFonts w:cs="Arial"/>
                <w:color w:val="000000"/>
                <w:sz w:val="16"/>
                <w:szCs w:val="16"/>
              </w:rPr>
            </w:pPr>
            <w:r>
              <w:rPr>
                <w:rFonts w:cs="Arial"/>
                <w:color w:val="000000"/>
                <w:sz w:val="16"/>
                <w:szCs w:val="16"/>
              </w:rPr>
              <w:t>0,2739</w:t>
            </w:r>
          </w:p>
        </w:tc>
        <w:tc>
          <w:tcPr>
            <w:tcW w:w="755" w:type="dxa"/>
            <w:tcBorders>
              <w:top w:val="single" w:sz="4" w:space="0" w:color="auto"/>
              <w:bottom w:val="single" w:sz="12" w:space="0" w:color="auto"/>
            </w:tcBorders>
            <w:shd w:val="clear" w:color="auto" w:fill="auto"/>
            <w:noWrap/>
            <w:vAlign w:val="center"/>
            <w:hideMark/>
          </w:tcPr>
          <w:p w14:paraId="0A1C9B52" w14:textId="1CDE5E84" w:rsidR="002F2386" w:rsidRPr="00EB4EA3" w:rsidRDefault="002F2386" w:rsidP="002F2386">
            <w:pPr>
              <w:spacing w:line="240" w:lineRule="auto"/>
              <w:jc w:val="right"/>
              <w:rPr>
                <w:rFonts w:cs="Arial"/>
                <w:color w:val="000000"/>
                <w:sz w:val="16"/>
                <w:szCs w:val="16"/>
              </w:rPr>
            </w:pPr>
            <w:r>
              <w:rPr>
                <w:rFonts w:cs="Arial"/>
                <w:color w:val="000000"/>
                <w:sz w:val="16"/>
                <w:szCs w:val="16"/>
              </w:rPr>
              <w:t>0,2175</w:t>
            </w:r>
          </w:p>
        </w:tc>
        <w:tc>
          <w:tcPr>
            <w:tcW w:w="755" w:type="dxa"/>
            <w:tcBorders>
              <w:top w:val="single" w:sz="4" w:space="0" w:color="auto"/>
              <w:bottom w:val="single" w:sz="12" w:space="0" w:color="auto"/>
            </w:tcBorders>
            <w:shd w:val="clear" w:color="auto" w:fill="auto"/>
            <w:noWrap/>
            <w:vAlign w:val="center"/>
            <w:hideMark/>
          </w:tcPr>
          <w:p w14:paraId="067F49A5" w14:textId="4362C584" w:rsidR="002F2386" w:rsidRPr="00EB4EA3" w:rsidRDefault="002F2386" w:rsidP="002F2386">
            <w:pPr>
              <w:spacing w:line="240" w:lineRule="auto"/>
              <w:jc w:val="right"/>
              <w:rPr>
                <w:rFonts w:cs="Arial"/>
                <w:color w:val="000000"/>
                <w:sz w:val="16"/>
                <w:szCs w:val="16"/>
              </w:rPr>
            </w:pPr>
            <w:r>
              <w:rPr>
                <w:rFonts w:cs="Arial"/>
                <w:color w:val="000000"/>
                <w:sz w:val="16"/>
                <w:szCs w:val="16"/>
              </w:rPr>
              <w:t>0,1776</w:t>
            </w:r>
          </w:p>
        </w:tc>
        <w:tc>
          <w:tcPr>
            <w:tcW w:w="755" w:type="dxa"/>
            <w:tcBorders>
              <w:top w:val="single" w:sz="4" w:space="0" w:color="auto"/>
              <w:bottom w:val="single" w:sz="12" w:space="0" w:color="auto"/>
            </w:tcBorders>
            <w:shd w:val="clear" w:color="auto" w:fill="auto"/>
            <w:noWrap/>
            <w:vAlign w:val="center"/>
            <w:hideMark/>
          </w:tcPr>
          <w:p w14:paraId="5C3902E6" w14:textId="1DD23CF2" w:rsidR="002F2386" w:rsidRPr="00EB4EA3" w:rsidRDefault="002F2386" w:rsidP="002F2386">
            <w:pPr>
              <w:spacing w:line="240" w:lineRule="auto"/>
              <w:jc w:val="right"/>
              <w:rPr>
                <w:rFonts w:cs="Arial"/>
                <w:color w:val="000000"/>
                <w:sz w:val="16"/>
                <w:szCs w:val="16"/>
              </w:rPr>
            </w:pPr>
            <w:r>
              <w:rPr>
                <w:rFonts w:cs="Arial"/>
                <w:color w:val="000000"/>
                <w:sz w:val="16"/>
                <w:szCs w:val="16"/>
              </w:rPr>
              <w:t>0,1315</w:t>
            </w:r>
          </w:p>
        </w:tc>
        <w:tc>
          <w:tcPr>
            <w:tcW w:w="755" w:type="dxa"/>
            <w:tcBorders>
              <w:top w:val="single" w:sz="4" w:space="0" w:color="auto"/>
              <w:bottom w:val="single" w:sz="12" w:space="0" w:color="auto"/>
            </w:tcBorders>
            <w:shd w:val="clear" w:color="auto" w:fill="auto"/>
            <w:noWrap/>
            <w:vAlign w:val="center"/>
            <w:hideMark/>
          </w:tcPr>
          <w:p w14:paraId="12312818" w14:textId="269331FE" w:rsidR="002F2386" w:rsidRPr="00EB4EA3" w:rsidRDefault="002F2386" w:rsidP="002F2386">
            <w:pPr>
              <w:spacing w:line="240" w:lineRule="auto"/>
              <w:jc w:val="right"/>
              <w:rPr>
                <w:rFonts w:cs="Arial"/>
                <w:color w:val="000000"/>
                <w:sz w:val="16"/>
                <w:szCs w:val="16"/>
              </w:rPr>
            </w:pPr>
            <w:r>
              <w:rPr>
                <w:rFonts w:cs="Arial"/>
                <w:color w:val="000000"/>
                <w:sz w:val="16"/>
                <w:szCs w:val="16"/>
              </w:rPr>
              <w:t>0,0812</w:t>
            </w:r>
          </w:p>
        </w:tc>
      </w:tr>
    </w:tbl>
    <w:p w14:paraId="5A065064" w14:textId="77777777" w:rsidR="004B7120" w:rsidRDefault="004B7120" w:rsidP="006F6C51">
      <w:pPr>
        <w:ind w:firstLine="1134"/>
        <w:rPr>
          <w:rFonts w:cs="Arial"/>
          <w:szCs w:val="24"/>
        </w:rPr>
      </w:pPr>
    </w:p>
    <w:p w14:paraId="2B1330B6" w14:textId="6FA76421" w:rsidR="005A5ECD" w:rsidRDefault="005A2FE8" w:rsidP="000F0FC4">
      <w:pPr>
        <w:ind w:firstLine="1134"/>
        <w:rPr>
          <w:rFonts w:cs="Arial"/>
          <w:szCs w:val="24"/>
        </w:rPr>
      </w:pPr>
      <w:r>
        <w:rPr>
          <w:rFonts w:cs="Arial"/>
          <w:szCs w:val="24"/>
        </w:rPr>
        <w:t>Neste instante</w:t>
      </w:r>
      <w:r w:rsidR="00365610">
        <w:rPr>
          <w:rFonts w:cs="Arial"/>
          <w:szCs w:val="24"/>
        </w:rPr>
        <w:t xml:space="preserve">, </w:t>
      </w:r>
      <w:r>
        <w:rPr>
          <w:rFonts w:cs="Arial"/>
          <w:szCs w:val="24"/>
        </w:rPr>
        <w:t>já é possível</w:t>
      </w:r>
      <w:r w:rsidR="00365610">
        <w:rPr>
          <w:rFonts w:cs="Arial"/>
          <w:szCs w:val="24"/>
        </w:rPr>
        <w:t xml:space="preserve"> calcular a matriz de pesos projetados</w:t>
      </w:r>
      <w:r w:rsidR="00734AB5">
        <w:rPr>
          <w:rFonts w:cs="Arial"/>
          <w:szCs w:val="24"/>
        </w:rPr>
        <w:t xml:space="preserve"> dos itens</w:t>
      </w:r>
      <w:r w:rsidR="00365610">
        <w:rPr>
          <w:rFonts w:cs="Arial"/>
          <w:szCs w:val="24"/>
        </w:rPr>
        <w:t xml:space="preserve"> </w:t>
      </w:r>
      <m:oMath>
        <m:r>
          <w:rPr>
            <w:rFonts w:ascii="Cambria Math" w:hAnsi="Cambria Math" w:cs="Arial"/>
            <w:szCs w:val="24"/>
          </w:rPr>
          <m:t>Px</m:t>
        </m:r>
      </m:oMath>
      <w:r w:rsidR="00365610">
        <w:rPr>
          <w:rFonts w:cs="Arial"/>
          <w:szCs w:val="24"/>
        </w:rPr>
        <w:t xml:space="preserve">. Para ilustrar o cálculo, demonstramos aqui como calcular o primeiro elemento de </w:t>
      </w:r>
      <m:oMath>
        <m:r>
          <w:rPr>
            <w:rFonts w:ascii="Cambria Math" w:hAnsi="Cambria Math" w:cs="Arial"/>
            <w:szCs w:val="24"/>
          </w:rPr>
          <m:t>Px</m:t>
        </m:r>
      </m:oMath>
      <w:r w:rsidR="00365610">
        <w:rPr>
          <w:rFonts w:cs="Arial"/>
          <w:szCs w:val="24"/>
        </w:rPr>
        <w:t>, atrav</w:t>
      </w:r>
      <w:r w:rsidR="000F0FC4">
        <w:rPr>
          <w:rFonts w:cs="Arial"/>
          <w:szCs w:val="24"/>
        </w:rPr>
        <w:t>és da equação</w:t>
      </w:r>
      <w:r w:rsidR="0036561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=-0,8801 ×0,7376≅-0,6492</m:t>
        </m:r>
      </m:oMath>
      <w:r w:rsidR="000F0FC4">
        <w:rPr>
          <w:rFonts w:cs="Arial"/>
          <w:szCs w:val="24"/>
        </w:rPr>
        <w:t xml:space="preserve">. Na </w:t>
      </w:r>
      <w:r w:rsidR="000F0FC4">
        <w:rPr>
          <w:rFonts w:cs="Arial"/>
          <w:szCs w:val="24"/>
        </w:rPr>
        <w:fldChar w:fldCharType="begin"/>
      </w:r>
      <w:r w:rsidR="000F0FC4">
        <w:rPr>
          <w:rFonts w:cs="Arial"/>
          <w:szCs w:val="24"/>
        </w:rPr>
        <w:instrText xml:space="preserve"> REF _Ref509828947 \h </w:instrText>
      </w:r>
      <w:r w:rsidR="000F0FC4">
        <w:rPr>
          <w:rFonts w:cs="Arial"/>
          <w:szCs w:val="24"/>
        </w:rPr>
      </w:r>
      <w:r w:rsidR="000F0FC4">
        <w:rPr>
          <w:rFonts w:cs="Arial"/>
          <w:szCs w:val="24"/>
        </w:rPr>
        <w:fldChar w:fldCharType="separate"/>
      </w:r>
      <w:r w:rsidR="00AF5A3D">
        <w:t xml:space="preserve">Tabela </w:t>
      </w:r>
      <w:r w:rsidR="00AF5A3D">
        <w:rPr>
          <w:noProof/>
        </w:rPr>
        <w:t>16</w:t>
      </w:r>
      <w:r w:rsidR="000F0FC4">
        <w:rPr>
          <w:rFonts w:cs="Arial"/>
          <w:szCs w:val="24"/>
        </w:rPr>
        <w:fldChar w:fldCharType="end"/>
      </w:r>
      <w:r w:rsidR="000F0FC4">
        <w:rPr>
          <w:rFonts w:cs="Arial"/>
          <w:szCs w:val="24"/>
        </w:rPr>
        <w:t xml:space="preserve">, apresentamos todos os valores encontrados de </w:t>
      </w:r>
      <m:oMath>
        <m:r>
          <w:rPr>
            <w:rFonts w:ascii="Cambria Math" w:hAnsi="Cambria Math" w:cs="Arial"/>
            <w:szCs w:val="24"/>
          </w:rPr>
          <m:t>Px</m:t>
        </m:r>
      </m:oMath>
      <w:r w:rsidR="000F0FC4">
        <w:rPr>
          <w:rFonts w:cs="Arial"/>
          <w:szCs w:val="24"/>
        </w:rPr>
        <w:t>, já como as coordenadas de cada um dos itens em cada uma das dimensões.</w:t>
      </w:r>
    </w:p>
    <w:p w14:paraId="5510B2D1" w14:textId="77777777" w:rsidR="009545A7" w:rsidRDefault="009545A7" w:rsidP="006F6C51">
      <w:pPr>
        <w:ind w:firstLine="1134"/>
        <w:rPr>
          <w:rFonts w:cs="Arial"/>
          <w:szCs w:val="24"/>
        </w:rPr>
      </w:pPr>
    </w:p>
    <w:p w14:paraId="1365ABFF" w14:textId="4B563E1E" w:rsidR="0062492B" w:rsidRDefault="0062492B" w:rsidP="0062492B">
      <w:pPr>
        <w:pStyle w:val="Legenda"/>
        <w:keepNext/>
      </w:pPr>
      <w:bookmarkStart w:id="76" w:name="_Ref509828947"/>
      <w:bookmarkStart w:id="77" w:name="_Toc511244420"/>
      <w:r>
        <w:lastRenderedPageBreak/>
        <w:t xml:space="preserve">Tabela </w:t>
      </w:r>
      <w:fldSimple w:instr=" SEQ Tabela \* ARABIC ">
        <w:r w:rsidR="00AF5A3D">
          <w:rPr>
            <w:noProof/>
          </w:rPr>
          <w:t>16</w:t>
        </w:r>
      </w:fldSimple>
      <w:bookmarkEnd w:id="76"/>
      <w:r>
        <w:t xml:space="preserve"> </w:t>
      </w:r>
      <w:r w:rsidR="00452775">
        <w:t>–</w:t>
      </w:r>
      <w:r>
        <w:t xml:space="preserve"> </w:t>
      </w:r>
      <w:r w:rsidR="00452775">
        <w:t>Matriz de pesos projetados</w:t>
      </w:r>
      <w:r w:rsidR="00734AB5">
        <w:t xml:space="preserve"> dos itens</w:t>
      </w:r>
      <w:r w:rsidR="00452775">
        <w:t>, que representa os v</w:t>
      </w:r>
      <w:r>
        <w:t>alores aproximados das coordenadas dos itens em cada uma das dimensões do espaço-solução</w:t>
      </w:r>
      <w:bookmarkEnd w:id="77"/>
    </w:p>
    <w:tbl>
      <w:tblPr>
        <w:tblW w:w="9083" w:type="dxa"/>
        <w:tblLayout w:type="fixed"/>
        <w:tblCellMar>
          <w:left w:w="70" w:type="dxa"/>
          <w:right w:w="70" w:type="dxa"/>
        </w:tblCellMar>
        <w:tblLook w:val="04A0" w:firstRow="1" w:lastRow="0" w:firstColumn="1" w:lastColumn="0" w:noHBand="0" w:noVBand="1"/>
      </w:tblPr>
      <w:tblGrid>
        <w:gridCol w:w="1418"/>
        <w:gridCol w:w="696"/>
        <w:gridCol w:w="697"/>
        <w:gridCol w:w="697"/>
        <w:gridCol w:w="697"/>
        <w:gridCol w:w="697"/>
        <w:gridCol w:w="696"/>
        <w:gridCol w:w="697"/>
        <w:gridCol w:w="697"/>
        <w:gridCol w:w="697"/>
        <w:gridCol w:w="697"/>
        <w:gridCol w:w="697"/>
      </w:tblGrid>
      <w:tr w:rsidR="001B25B6" w:rsidRPr="001F0359" w14:paraId="654D788D" w14:textId="77777777" w:rsidTr="001F0359">
        <w:trPr>
          <w:trHeight w:val="284"/>
        </w:trPr>
        <w:tc>
          <w:tcPr>
            <w:tcW w:w="9083" w:type="dxa"/>
            <w:gridSpan w:val="12"/>
            <w:tcBorders>
              <w:top w:val="single" w:sz="12" w:space="0" w:color="auto"/>
            </w:tcBorders>
            <w:shd w:val="clear" w:color="auto" w:fill="auto"/>
            <w:noWrap/>
            <w:vAlign w:val="center"/>
            <w:hideMark/>
          </w:tcPr>
          <w:p w14:paraId="7CC9D06A"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Coordenadas dos Itens nas Dimensões</w:t>
            </w:r>
          </w:p>
        </w:tc>
      </w:tr>
      <w:tr w:rsidR="001B25B6" w:rsidRPr="001F0359" w14:paraId="77872450" w14:textId="77777777" w:rsidTr="001F0359">
        <w:trPr>
          <w:trHeight w:val="284"/>
        </w:trPr>
        <w:tc>
          <w:tcPr>
            <w:tcW w:w="1418" w:type="dxa"/>
            <w:tcBorders>
              <w:top w:val="single" w:sz="4" w:space="0" w:color="auto"/>
              <w:bottom w:val="single" w:sz="4" w:space="0" w:color="auto"/>
            </w:tcBorders>
            <w:shd w:val="clear" w:color="auto" w:fill="auto"/>
            <w:noWrap/>
            <w:vAlign w:val="center"/>
            <w:hideMark/>
          </w:tcPr>
          <w:p w14:paraId="6816B7C6"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Itens</w:t>
            </w:r>
          </w:p>
        </w:tc>
        <w:tc>
          <w:tcPr>
            <w:tcW w:w="696" w:type="dxa"/>
            <w:tcBorders>
              <w:top w:val="single" w:sz="4" w:space="0" w:color="auto"/>
              <w:bottom w:val="single" w:sz="4" w:space="0" w:color="auto"/>
            </w:tcBorders>
            <w:shd w:val="clear" w:color="auto" w:fill="auto"/>
            <w:noWrap/>
            <w:vAlign w:val="center"/>
            <w:hideMark/>
          </w:tcPr>
          <w:p w14:paraId="4A951F1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w:t>
            </w:r>
          </w:p>
        </w:tc>
        <w:tc>
          <w:tcPr>
            <w:tcW w:w="697" w:type="dxa"/>
            <w:tcBorders>
              <w:top w:val="single" w:sz="4" w:space="0" w:color="auto"/>
              <w:bottom w:val="single" w:sz="4" w:space="0" w:color="auto"/>
            </w:tcBorders>
            <w:shd w:val="clear" w:color="auto" w:fill="auto"/>
            <w:noWrap/>
            <w:vAlign w:val="center"/>
            <w:hideMark/>
          </w:tcPr>
          <w:p w14:paraId="55D782DC"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2</w:t>
            </w:r>
          </w:p>
        </w:tc>
        <w:tc>
          <w:tcPr>
            <w:tcW w:w="697" w:type="dxa"/>
            <w:tcBorders>
              <w:top w:val="single" w:sz="4" w:space="0" w:color="auto"/>
              <w:bottom w:val="single" w:sz="4" w:space="0" w:color="auto"/>
            </w:tcBorders>
            <w:shd w:val="clear" w:color="auto" w:fill="auto"/>
            <w:noWrap/>
            <w:vAlign w:val="center"/>
            <w:hideMark/>
          </w:tcPr>
          <w:p w14:paraId="47C41E45"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3</w:t>
            </w:r>
          </w:p>
        </w:tc>
        <w:tc>
          <w:tcPr>
            <w:tcW w:w="697" w:type="dxa"/>
            <w:tcBorders>
              <w:top w:val="single" w:sz="4" w:space="0" w:color="auto"/>
              <w:bottom w:val="single" w:sz="4" w:space="0" w:color="auto"/>
            </w:tcBorders>
            <w:shd w:val="clear" w:color="auto" w:fill="auto"/>
            <w:noWrap/>
            <w:vAlign w:val="center"/>
            <w:hideMark/>
          </w:tcPr>
          <w:p w14:paraId="49CA099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4</w:t>
            </w:r>
          </w:p>
        </w:tc>
        <w:tc>
          <w:tcPr>
            <w:tcW w:w="697" w:type="dxa"/>
            <w:tcBorders>
              <w:top w:val="single" w:sz="4" w:space="0" w:color="auto"/>
              <w:bottom w:val="single" w:sz="4" w:space="0" w:color="auto"/>
            </w:tcBorders>
            <w:shd w:val="clear" w:color="auto" w:fill="auto"/>
            <w:noWrap/>
            <w:vAlign w:val="center"/>
            <w:hideMark/>
          </w:tcPr>
          <w:p w14:paraId="66DDEAF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5</w:t>
            </w:r>
          </w:p>
        </w:tc>
        <w:tc>
          <w:tcPr>
            <w:tcW w:w="696" w:type="dxa"/>
            <w:tcBorders>
              <w:top w:val="single" w:sz="4" w:space="0" w:color="auto"/>
              <w:bottom w:val="single" w:sz="4" w:space="0" w:color="auto"/>
            </w:tcBorders>
            <w:shd w:val="clear" w:color="auto" w:fill="auto"/>
            <w:noWrap/>
            <w:vAlign w:val="center"/>
            <w:hideMark/>
          </w:tcPr>
          <w:p w14:paraId="6A8C307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6</w:t>
            </w:r>
          </w:p>
        </w:tc>
        <w:tc>
          <w:tcPr>
            <w:tcW w:w="697" w:type="dxa"/>
            <w:tcBorders>
              <w:top w:val="single" w:sz="4" w:space="0" w:color="auto"/>
              <w:bottom w:val="single" w:sz="4" w:space="0" w:color="auto"/>
            </w:tcBorders>
            <w:shd w:val="clear" w:color="auto" w:fill="auto"/>
            <w:noWrap/>
            <w:vAlign w:val="center"/>
            <w:hideMark/>
          </w:tcPr>
          <w:p w14:paraId="1F2D2A0B"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7</w:t>
            </w:r>
          </w:p>
        </w:tc>
        <w:tc>
          <w:tcPr>
            <w:tcW w:w="697" w:type="dxa"/>
            <w:tcBorders>
              <w:top w:val="single" w:sz="4" w:space="0" w:color="auto"/>
              <w:bottom w:val="single" w:sz="4" w:space="0" w:color="auto"/>
            </w:tcBorders>
            <w:shd w:val="clear" w:color="auto" w:fill="auto"/>
            <w:noWrap/>
            <w:vAlign w:val="center"/>
            <w:hideMark/>
          </w:tcPr>
          <w:p w14:paraId="22B29A6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8</w:t>
            </w:r>
          </w:p>
        </w:tc>
        <w:tc>
          <w:tcPr>
            <w:tcW w:w="697" w:type="dxa"/>
            <w:tcBorders>
              <w:top w:val="single" w:sz="4" w:space="0" w:color="auto"/>
              <w:bottom w:val="single" w:sz="4" w:space="0" w:color="auto"/>
            </w:tcBorders>
            <w:shd w:val="clear" w:color="auto" w:fill="auto"/>
            <w:noWrap/>
            <w:vAlign w:val="center"/>
            <w:hideMark/>
          </w:tcPr>
          <w:p w14:paraId="38DB047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9</w:t>
            </w:r>
          </w:p>
        </w:tc>
        <w:tc>
          <w:tcPr>
            <w:tcW w:w="697" w:type="dxa"/>
            <w:tcBorders>
              <w:top w:val="single" w:sz="4" w:space="0" w:color="auto"/>
              <w:bottom w:val="single" w:sz="4" w:space="0" w:color="auto"/>
            </w:tcBorders>
            <w:shd w:val="clear" w:color="auto" w:fill="auto"/>
            <w:noWrap/>
            <w:vAlign w:val="center"/>
            <w:hideMark/>
          </w:tcPr>
          <w:p w14:paraId="4546296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10</w:t>
            </w:r>
          </w:p>
        </w:tc>
        <w:tc>
          <w:tcPr>
            <w:tcW w:w="697" w:type="dxa"/>
            <w:tcBorders>
              <w:top w:val="single" w:sz="4" w:space="0" w:color="auto"/>
              <w:bottom w:val="single" w:sz="4" w:space="0" w:color="auto"/>
            </w:tcBorders>
            <w:shd w:val="clear" w:color="auto" w:fill="auto"/>
            <w:noWrap/>
            <w:vAlign w:val="center"/>
            <w:hideMark/>
          </w:tcPr>
          <w:p w14:paraId="2FAF6A20"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11</w:t>
            </w:r>
          </w:p>
        </w:tc>
      </w:tr>
      <w:tr w:rsidR="00D76E71" w:rsidRPr="001F0359" w14:paraId="6C98FC52" w14:textId="77777777" w:rsidTr="00D76E71">
        <w:trPr>
          <w:trHeight w:val="284"/>
        </w:trPr>
        <w:tc>
          <w:tcPr>
            <w:tcW w:w="1418" w:type="dxa"/>
            <w:tcBorders>
              <w:top w:val="single" w:sz="4" w:space="0" w:color="auto"/>
            </w:tcBorders>
            <w:shd w:val="clear" w:color="auto" w:fill="auto"/>
            <w:noWrap/>
            <w:vAlign w:val="center"/>
            <w:hideMark/>
          </w:tcPr>
          <w:p w14:paraId="1689175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Baixa</w:t>
            </w:r>
          </w:p>
        </w:tc>
        <w:tc>
          <w:tcPr>
            <w:tcW w:w="696" w:type="dxa"/>
            <w:tcBorders>
              <w:top w:val="single" w:sz="4" w:space="0" w:color="auto"/>
            </w:tcBorders>
            <w:shd w:val="clear" w:color="auto" w:fill="auto"/>
            <w:noWrap/>
            <w:vAlign w:val="center"/>
            <w:hideMark/>
          </w:tcPr>
          <w:p w14:paraId="245104E7" w14:textId="07BF9115" w:rsidR="00D76E71" w:rsidRPr="001F0359" w:rsidRDefault="00D76E71" w:rsidP="00D76E71">
            <w:pPr>
              <w:spacing w:line="240" w:lineRule="auto"/>
              <w:jc w:val="right"/>
              <w:rPr>
                <w:rFonts w:cs="Arial"/>
                <w:color w:val="000000"/>
                <w:sz w:val="16"/>
                <w:szCs w:val="16"/>
              </w:rPr>
            </w:pPr>
            <w:r>
              <w:rPr>
                <w:rFonts w:cs="Arial"/>
                <w:color w:val="000000"/>
                <w:sz w:val="16"/>
                <w:szCs w:val="16"/>
              </w:rPr>
              <w:t>-0,6492</w:t>
            </w:r>
          </w:p>
        </w:tc>
        <w:tc>
          <w:tcPr>
            <w:tcW w:w="697" w:type="dxa"/>
            <w:tcBorders>
              <w:top w:val="single" w:sz="4" w:space="0" w:color="auto"/>
            </w:tcBorders>
            <w:shd w:val="clear" w:color="auto" w:fill="auto"/>
            <w:noWrap/>
            <w:vAlign w:val="center"/>
            <w:hideMark/>
          </w:tcPr>
          <w:p w14:paraId="5335D068" w14:textId="7C730BFF" w:rsidR="00D76E71" w:rsidRPr="001F0359" w:rsidRDefault="00D76E71" w:rsidP="00D76E71">
            <w:pPr>
              <w:spacing w:line="240" w:lineRule="auto"/>
              <w:jc w:val="right"/>
              <w:rPr>
                <w:rFonts w:cs="Arial"/>
                <w:color w:val="000000"/>
                <w:sz w:val="16"/>
                <w:szCs w:val="16"/>
              </w:rPr>
            </w:pPr>
            <w:r>
              <w:rPr>
                <w:rFonts w:cs="Arial"/>
                <w:color w:val="000000"/>
                <w:sz w:val="16"/>
                <w:szCs w:val="16"/>
              </w:rPr>
              <w:t>-0,8423</w:t>
            </w:r>
          </w:p>
        </w:tc>
        <w:tc>
          <w:tcPr>
            <w:tcW w:w="697" w:type="dxa"/>
            <w:tcBorders>
              <w:top w:val="single" w:sz="4" w:space="0" w:color="auto"/>
            </w:tcBorders>
            <w:shd w:val="clear" w:color="auto" w:fill="auto"/>
            <w:noWrap/>
            <w:vAlign w:val="center"/>
            <w:hideMark/>
          </w:tcPr>
          <w:p w14:paraId="5289125A" w14:textId="6DE5B164" w:rsidR="00D76E71" w:rsidRPr="001F0359" w:rsidRDefault="00D76E71" w:rsidP="00D76E71">
            <w:pPr>
              <w:spacing w:line="240" w:lineRule="auto"/>
              <w:jc w:val="right"/>
              <w:rPr>
                <w:rFonts w:cs="Arial"/>
                <w:color w:val="000000"/>
                <w:sz w:val="16"/>
                <w:szCs w:val="16"/>
              </w:rPr>
            </w:pPr>
            <w:r>
              <w:rPr>
                <w:rFonts w:cs="Arial"/>
                <w:color w:val="000000"/>
                <w:sz w:val="16"/>
                <w:szCs w:val="16"/>
              </w:rPr>
              <w:t>0,8586</w:t>
            </w:r>
          </w:p>
        </w:tc>
        <w:tc>
          <w:tcPr>
            <w:tcW w:w="697" w:type="dxa"/>
            <w:tcBorders>
              <w:top w:val="single" w:sz="4" w:space="0" w:color="auto"/>
            </w:tcBorders>
            <w:shd w:val="clear" w:color="auto" w:fill="auto"/>
            <w:noWrap/>
            <w:vAlign w:val="center"/>
            <w:hideMark/>
          </w:tcPr>
          <w:p w14:paraId="6F91E819" w14:textId="03044E45" w:rsidR="00D76E71" w:rsidRPr="001F0359" w:rsidRDefault="00D76E71" w:rsidP="00D76E71">
            <w:pPr>
              <w:spacing w:line="240" w:lineRule="auto"/>
              <w:jc w:val="right"/>
              <w:rPr>
                <w:rFonts w:cs="Arial"/>
                <w:color w:val="000000"/>
                <w:sz w:val="16"/>
                <w:szCs w:val="16"/>
              </w:rPr>
            </w:pPr>
            <w:r>
              <w:rPr>
                <w:rFonts w:cs="Arial"/>
                <w:color w:val="000000"/>
                <w:sz w:val="16"/>
                <w:szCs w:val="16"/>
              </w:rPr>
              <w:t>0,1272</w:t>
            </w:r>
          </w:p>
        </w:tc>
        <w:tc>
          <w:tcPr>
            <w:tcW w:w="697" w:type="dxa"/>
            <w:tcBorders>
              <w:top w:val="single" w:sz="4" w:space="0" w:color="auto"/>
            </w:tcBorders>
            <w:shd w:val="clear" w:color="auto" w:fill="auto"/>
            <w:noWrap/>
            <w:vAlign w:val="center"/>
            <w:hideMark/>
          </w:tcPr>
          <w:p w14:paraId="4B820C61" w14:textId="1BF0A64D" w:rsidR="00D76E71" w:rsidRPr="001F0359" w:rsidRDefault="00D76E71" w:rsidP="00D76E71">
            <w:pPr>
              <w:spacing w:line="240" w:lineRule="auto"/>
              <w:jc w:val="right"/>
              <w:rPr>
                <w:rFonts w:cs="Arial"/>
                <w:color w:val="000000"/>
                <w:sz w:val="16"/>
                <w:szCs w:val="16"/>
              </w:rPr>
            </w:pPr>
            <w:r>
              <w:rPr>
                <w:rFonts w:cs="Arial"/>
                <w:color w:val="000000"/>
                <w:sz w:val="16"/>
                <w:szCs w:val="16"/>
              </w:rPr>
              <w:t>-0,0512</w:t>
            </w:r>
          </w:p>
        </w:tc>
        <w:tc>
          <w:tcPr>
            <w:tcW w:w="696" w:type="dxa"/>
            <w:tcBorders>
              <w:top w:val="single" w:sz="4" w:space="0" w:color="auto"/>
            </w:tcBorders>
            <w:shd w:val="clear" w:color="auto" w:fill="auto"/>
            <w:noWrap/>
            <w:vAlign w:val="center"/>
            <w:hideMark/>
          </w:tcPr>
          <w:p w14:paraId="5721C479" w14:textId="0479DE6A" w:rsidR="00D76E71" w:rsidRPr="001F0359" w:rsidRDefault="00D76E71" w:rsidP="00D76E71">
            <w:pPr>
              <w:spacing w:line="240" w:lineRule="auto"/>
              <w:jc w:val="right"/>
              <w:rPr>
                <w:rFonts w:cs="Arial"/>
                <w:color w:val="000000"/>
                <w:sz w:val="16"/>
                <w:szCs w:val="16"/>
              </w:rPr>
            </w:pPr>
            <w:r>
              <w:rPr>
                <w:rFonts w:cs="Arial"/>
                <w:color w:val="000000"/>
                <w:sz w:val="16"/>
                <w:szCs w:val="16"/>
              </w:rPr>
              <w:t>-0,3236</w:t>
            </w:r>
          </w:p>
        </w:tc>
        <w:tc>
          <w:tcPr>
            <w:tcW w:w="697" w:type="dxa"/>
            <w:tcBorders>
              <w:top w:val="single" w:sz="4" w:space="0" w:color="auto"/>
            </w:tcBorders>
            <w:shd w:val="clear" w:color="auto" w:fill="auto"/>
            <w:noWrap/>
            <w:vAlign w:val="center"/>
            <w:hideMark/>
          </w:tcPr>
          <w:p w14:paraId="457B2AA0" w14:textId="4FD814C6" w:rsidR="00D76E71" w:rsidRPr="001F0359" w:rsidRDefault="00D76E71" w:rsidP="00D76E71">
            <w:pPr>
              <w:spacing w:line="240" w:lineRule="auto"/>
              <w:jc w:val="right"/>
              <w:rPr>
                <w:rFonts w:cs="Arial"/>
                <w:color w:val="000000"/>
                <w:sz w:val="16"/>
                <w:szCs w:val="16"/>
              </w:rPr>
            </w:pPr>
            <w:r>
              <w:rPr>
                <w:rFonts w:cs="Arial"/>
                <w:color w:val="000000"/>
                <w:sz w:val="16"/>
                <w:szCs w:val="16"/>
              </w:rPr>
              <w:t>0,2560</w:t>
            </w:r>
          </w:p>
        </w:tc>
        <w:tc>
          <w:tcPr>
            <w:tcW w:w="697" w:type="dxa"/>
            <w:tcBorders>
              <w:top w:val="single" w:sz="4" w:space="0" w:color="auto"/>
            </w:tcBorders>
            <w:shd w:val="clear" w:color="auto" w:fill="auto"/>
            <w:noWrap/>
            <w:vAlign w:val="center"/>
            <w:hideMark/>
          </w:tcPr>
          <w:p w14:paraId="211F1FB5" w14:textId="6B452D91" w:rsidR="00D76E71" w:rsidRPr="001F0359" w:rsidRDefault="00D76E71" w:rsidP="00D76E71">
            <w:pPr>
              <w:spacing w:line="240" w:lineRule="auto"/>
              <w:jc w:val="right"/>
              <w:rPr>
                <w:rFonts w:cs="Arial"/>
                <w:color w:val="000000"/>
                <w:sz w:val="16"/>
                <w:szCs w:val="16"/>
              </w:rPr>
            </w:pPr>
            <w:r>
              <w:rPr>
                <w:rFonts w:cs="Arial"/>
                <w:color w:val="000000"/>
                <w:sz w:val="16"/>
                <w:szCs w:val="16"/>
              </w:rPr>
              <w:t>0,1958</w:t>
            </w:r>
          </w:p>
        </w:tc>
        <w:tc>
          <w:tcPr>
            <w:tcW w:w="697" w:type="dxa"/>
            <w:tcBorders>
              <w:top w:val="single" w:sz="4" w:space="0" w:color="auto"/>
            </w:tcBorders>
            <w:shd w:val="clear" w:color="auto" w:fill="auto"/>
            <w:noWrap/>
            <w:vAlign w:val="center"/>
            <w:hideMark/>
          </w:tcPr>
          <w:p w14:paraId="42102597" w14:textId="79651959" w:rsidR="00D76E71" w:rsidRPr="001F0359" w:rsidRDefault="00D76E71" w:rsidP="00D76E71">
            <w:pPr>
              <w:spacing w:line="240" w:lineRule="auto"/>
              <w:jc w:val="right"/>
              <w:rPr>
                <w:rFonts w:cs="Arial"/>
                <w:color w:val="000000"/>
                <w:sz w:val="16"/>
                <w:szCs w:val="16"/>
              </w:rPr>
            </w:pPr>
            <w:r>
              <w:rPr>
                <w:rFonts w:cs="Arial"/>
                <w:color w:val="000000"/>
                <w:sz w:val="16"/>
                <w:szCs w:val="16"/>
              </w:rPr>
              <w:t>-0,3162</w:t>
            </w:r>
          </w:p>
        </w:tc>
        <w:tc>
          <w:tcPr>
            <w:tcW w:w="697" w:type="dxa"/>
            <w:tcBorders>
              <w:top w:val="single" w:sz="4" w:space="0" w:color="auto"/>
            </w:tcBorders>
            <w:shd w:val="clear" w:color="auto" w:fill="auto"/>
            <w:noWrap/>
            <w:vAlign w:val="center"/>
            <w:hideMark/>
          </w:tcPr>
          <w:p w14:paraId="007EEC99" w14:textId="77F5D0F5" w:rsidR="00D76E71" w:rsidRPr="001F0359" w:rsidRDefault="00D76E71" w:rsidP="00D76E71">
            <w:pPr>
              <w:spacing w:line="240" w:lineRule="auto"/>
              <w:jc w:val="right"/>
              <w:rPr>
                <w:rFonts w:cs="Arial"/>
                <w:color w:val="000000"/>
                <w:sz w:val="16"/>
                <w:szCs w:val="16"/>
              </w:rPr>
            </w:pPr>
            <w:r>
              <w:rPr>
                <w:rFonts w:cs="Arial"/>
                <w:color w:val="000000"/>
                <w:sz w:val="16"/>
                <w:szCs w:val="16"/>
              </w:rPr>
              <w:t>0,0690</w:t>
            </w:r>
          </w:p>
        </w:tc>
        <w:tc>
          <w:tcPr>
            <w:tcW w:w="697" w:type="dxa"/>
            <w:tcBorders>
              <w:top w:val="single" w:sz="4" w:space="0" w:color="auto"/>
            </w:tcBorders>
            <w:shd w:val="clear" w:color="auto" w:fill="auto"/>
            <w:noWrap/>
            <w:vAlign w:val="center"/>
            <w:hideMark/>
          </w:tcPr>
          <w:p w14:paraId="20475BC9" w14:textId="37F2AD2C" w:rsidR="00D76E71" w:rsidRPr="001F0359" w:rsidRDefault="00D76E71" w:rsidP="00D76E71">
            <w:pPr>
              <w:spacing w:line="240" w:lineRule="auto"/>
              <w:jc w:val="right"/>
              <w:rPr>
                <w:rFonts w:cs="Arial"/>
                <w:color w:val="000000"/>
                <w:sz w:val="16"/>
                <w:szCs w:val="16"/>
              </w:rPr>
            </w:pPr>
            <w:r>
              <w:rPr>
                <w:rFonts w:cs="Arial"/>
                <w:color w:val="000000"/>
                <w:sz w:val="16"/>
                <w:szCs w:val="16"/>
              </w:rPr>
              <w:t>-0,0532</w:t>
            </w:r>
          </w:p>
        </w:tc>
      </w:tr>
      <w:tr w:rsidR="00D76E71" w:rsidRPr="001F0359" w14:paraId="131D1B97" w14:textId="77777777" w:rsidTr="00D76E71">
        <w:trPr>
          <w:trHeight w:val="284"/>
        </w:trPr>
        <w:tc>
          <w:tcPr>
            <w:tcW w:w="1418" w:type="dxa"/>
            <w:shd w:val="clear" w:color="auto" w:fill="auto"/>
            <w:noWrap/>
            <w:vAlign w:val="center"/>
            <w:hideMark/>
          </w:tcPr>
          <w:p w14:paraId="4414B4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Mediana</w:t>
            </w:r>
          </w:p>
        </w:tc>
        <w:tc>
          <w:tcPr>
            <w:tcW w:w="696" w:type="dxa"/>
            <w:shd w:val="clear" w:color="auto" w:fill="auto"/>
            <w:noWrap/>
            <w:vAlign w:val="center"/>
            <w:hideMark/>
          </w:tcPr>
          <w:p w14:paraId="694AADA1" w14:textId="7BF80CD5"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70F3F1D2" w14:textId="1005301A"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5990FA8D" w14:textId="2252347E"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9E8D767" w14:textId="14855EF6"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649C5EA3" w14:textId="0BCB183B"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5DE77359" w14:textId="41C91E01"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1340F8E6" w14:textId="5FAB7845"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E9941AF" w14:textId="231D2520"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18799DE9" w14:textId="3C8F8F10"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0CABA420" w14:textId="6D5F81D2"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2FC4271C" w14:textId="32C6F1C0"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6DB05B83" w14:textId="77777777" w:rsidTr="00D76E71">
        <w:trPr>
          <w:trHeight w:val="284"/>
        </w:trPr>
        <w:tc>
          <w:tcPr>
            <w:tcW w:w="1418" w:type="dxa"/>
            <w:shd w:val="clear" w:color="auto" w:fill="auto"/>
            <w:noWrap/>
            <w:vAlign w:val="center"/>
            <w:hideMark/>
          </w:tcPr>
          <w:p w14:paraId="5EB82F18"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Alta</w:t>
            </w:r>
          </w:p>
        </w:tc>
        <w:tc>
          <w:tcPr>
            <w:tcW w:w="696" w:type="dxa"/>
            <w:shd w:val="clear" w:color="auto" w:fill="auto"/>
            <w:noWrap/>
            <w:vAlign w:val="center"/>
            <w:hideMark/>
          </w:tcPr>
          <w:p w14:paraId="5AF3913F" w14:textId="30CEF321" w:rsidR="00D76E71" w:rsidRPr="001F0359" w:rsidRDefault="00D76E71" w:rsidP="00D76E71">
            <w:pPr>
              <w:spacing w:line="240" w:lineRule="auto"/>
              <w:jc w:val="right"/>
              <w:rPr>
                <w:rFonts w:cs="Arial"/>
                <w:color w:val="000000"/>
                <w:sz w:val="16"/>
                <w:szCs w:val="16"/>
              </w:rPr>
            </w:pPr>
            <w:r>
              <w:rPr>
                <w:rFonts w:cs="Arial"/>
                <w:color w:val="000000"/>
                <w:sz w:val="16"/>
                <w:szCs w:val="16"/>
              </w:rPr>
              <w:t>-0,6268</w:t>
            </w:r>
          </w:p>
        </w:tc>
        <w:tc>
          <w:tcPr>
            <w:tcW w:w="697" w:type="dxa"/>
            <w:shd w:val="clear" w:color="auto" w:fill="auto"/>
            <w:noWrap/>
            <w:vAlign w:val="center"/>
            <w:hideMark/>
          </w:tcPr>
          <w:p w14:paraId="4D17FC72" w14:textId="7A25692A" w:rsidR="00D76E71" w:rsidRPr="001F0359" w:rsidRDefault="00D76E71" w:rsidP="00D76E71">
            <w:pPr>
              <w:spacing w:line="240" w:lineRule="auto"/>
              <w:jc w:val="right"/>
              <w:rPr>
                <w:rFonts w:cs="Arial"/>
                <w:color w:val="000000"/>
                <w:sz w:val="16"/>
                <w:szCs w:val="16"/>
              </w:rPr>
            </w:pPr>
            <w:r>
              <w:rPr>
                <w:rFonts w:cs="Arial"/>
                <w:color w:val="000000"/>
                <w:sz w:val="16"/>
                <w:szCs w:val="16"/>
              </w:rPr>
              <w:t>0,6109</w:t>
            </w:r>
          </w:p>
        </w:tc>
        <w:tc>
          <w:tcPr>
            <w:tcW w:w="697" w:type="dxa"/>
            <w:shd w:val="clear" w:color="auto" w:fill="auto"/>
            <w:noWrap/>
            <w:vAlign w:val="center"/>
            <w:hideMark/>
          </w:tcPr>
          <w:p w14:paraId="2C3C8419" w14:textId="28EB2A47" w:rsidR="00D76E71" w:rsidRPr="001F0359" w:rsidRDefault="00D76E71" w:rsidP="00D76E71">
            <w:pPr>
              <w:spacing w:line="240" w:lineRule="auto"/>
              <w:jc w:val="right"/>
              <w:rPr>
                <w:rFonts w:cs="Arial"/>
                <w:color w:val="000000"/>
                <w:sz w:val="16"/>
                <w:szCs w:val="16"/>
              </w:rPr>
            </w:pPr>
            <w:r>
              <w:rPr>
                <w:rFonts w:cs="Arial"/>
                <w:color w:val="000000"/>
                <w:sz w:val="16"/>
                <w:szCs w:val="16"/>
              </w:rPr>
              <w:t>-0,8868</w:t>
            </w:r>
          </w:p>
        </w:tc>
        <w:tc>
          <w:tcPr>
            <w:tcW w:w="697" w:type="dxa"/>
            <w:shd w:val="clear" w:color="auto" w:fill="auto"/>
            <w:noWrap/>
            <w:vAlign w:val="center"/>
            <w:hideMark/>
          </w:tcPr>
          <w:p w14:paraId="28A46F07" w14:textId="003B458F" w:rsidR="00D76E71" w:rsidRPr="001F0359" w:rsidRDefault="00D76E71" w:rsidP="00D76E71">
            <w:pPr>
              <w:spacing w:line="240" w:lineRule="auto"/>
              <w:jc w:val="right"/>
              <w:rPr>
                <w:rFonts w:cs="Arial"/>
                <w:color w:val="000000"/>
                <w:sz w:val="16"/>
                <w:szCs w:val="16"/>
              </w:rPr>
            </w:pPr>
            <w:r>
              <w:rPr>
                <w:rFonts w:cs="Arial"/>
                <w:color w:val="000000"/>
                <w:sz w:val="16"/>
                <w:szCs w:val="16"/>
              </w:rPr>
              <w:t>0,0904</w:t>
            </w:r>
          </w:p>
        </w:tc>
        <w:tc>
          <w:tcPr>
            <w:tcW w:w="697" w:type="dxa"/>
            <w:shd w:val="clear" w:color="auto" w:fill="auto"/>
            <w:noWrap/>
            <w:vAlign w:val="center"/>
            <w:hideMark/>
          </w:tcPr>
          <w:p w14:paraId="47441F02" w14:textId="7250B7DD" w:rsidR="00D76E71" w:rsidRPr="001F0359" w:rsidRDefault="00D76E71" w:rsidP="00D76E71">
            <w:pPr>
              <w:spacing w:line="240" w:lineRule="auto"/>
              <w:jc w:val="right"/>
              <w:rPr>
                <w:rFonts w:cs="Arial"/>
                <w:color w:val="000000"/>
                <w:sz w:val="16"/>
                <w:szCs w:val="16"/>
              </w:rPr>
            </w:pPr>
            <w:r>
              <w:rPr>
                <w:rFonts w:cs="Arial"/>
                <w:color w:val="000000"/>
                <w:sz w:val="16"/>
                <w:szCs w:val="16"/>
              </w:rPr>
              <w:t>0,1997</w:t>
            </w:r>
          </w:p>
        </w:tc>
        <w:tc>
          <w:tcPr>
            <w:tcW w:w="696" w:type="dxa"/>
            <w:shd w:val="clear" w:color="auto" w:fill="auto"/>
            <w:noWrap/>
            <w:vAlign w:val="center"/>
            <w:hideMark/>
          </w:tcPr>
          <w:p w14:paraId="1B6663CC" w14:textId="33E92C81" w:rsidR="00D76E71" w:rsidRPr="001F0359" w:rsidRDefault="00D76E71" w:rsidP="00D76E71">
            <w:pPr>
              <w:spacing w:line="240" w:lineRule="auto"/>
              <w:jc w:val="right"/>
              <w:rPr>
                <w:rFonts w:cs="Arial"/>
                <w:color w:val="000000"/>
                <w:sz w:val="16"/>
                <w:szCs w:val="16"/>
              </w:rPr>
            </w:pPr>
            <w:r>
              <w:rPr>
                <w:rFonts w:cs="Arial"/>
                <w:color w:val="000000"/>
                <w:sz w:val="16"/>
                <w:szCs w:val="16"/>
              </w:rPr>
              <w:t>0,4087</w:t>
            </w:r>
          </w:p>
        </w:tc>
        <w:tc>
          <w:tcPr>
            <w:tcW w:w="697" w:type="dxa"/>
            <w:shd w:val="clear" w:color="auto" w:fill="auto"/>
            <w:noWrap/>
            <w:vAlign w:val="center"/>
            <w:hideMark/>
          </w:tcPr>
          <w:p w14:paraId="420F5B4E" w14:textId="76E03CB5" w:rsidR="00D76E71" w:rsidRPr="001F0359" w:rsidRDefault="00D76E71" w:rsidP="00D76E71">
            <w:pPr>
              <w:spacing w:line="240" w:lineRule="auto"/>
              <w:jc w:val="right"/>
              <w:rPr>
                <w:rFonts w:cs="Arial"/>
                <w:color w:val="000000"/>
                <w:sz w:val="16"/>
                <w:szCs w:val="16"/>
              </w:rPr>
            </w:pPr>
            <w:r>
              <w:rPr>
                <w:rFonts w:cs="Arial"/>
                <w:color w:val="000000"/>
                <w:sz w:val="16"/>
                <w:szCs w:val="16"/>
              </w:rPr>
              <w:t>-0,2511</w:t>
            </w:r>
          </w:p>
        </w:tc>
        <w:tc>
          <w:tcPr>
            <w:tcW w:w="697" w:type="dxa"/>
            <w:shd w:val="clear" w:color="auto" w:fill="auto"/>
            <w:noWrap/>
            <w:vAlign w:val="center"/>
            <w:hideMark/>
          </w:tcPr>
          <w:p w14:paraId="622EA323" w14:textId="13A5C896" w:rsidR="00D76E71" w:rsidRPr="001F0359" w:rsidRDefault="00D76E71" w:rsidP="00D76E71">
            <w:pPr>
              <w:spacing w:line="240" w:lineRule="auto"/>
              <w:jc w:val="right"/>
              <w:rPr>
                <w:rFonts w:cs="Arial"/>
                <w:color w:val="000000"/>
                <w:sz w:val="16"/>
                <w:szCs w:val="16"/>
              </w:rPr>
            </w:pPr>
            <w:r>
              <w:rPr>
                <w:rFonts w:cs="Arial"/>
                <w:color w:val="000000"/>
                <w:sz w:val="16"/>
                <w:szCs w:val="16"/>
              </w:rPr>
              <w:t>-0,2991</w:t>
            </w:r>
          </w:p>
        </w:tc>
        <w:tc>
          <w:tcPr>
            <w:tcW w:w="697" w:type="dxa"/>
            <w:shd w:val="clear" w:color="auto" w:fill="auto"/>
            <w:noWrap/>
            <w:vAlign w:val="center"/>
            <w:hideMark/>
          </w:tcPr>
          <w:p w14:paraId="323573D2" w14:textId="37FB0DF7" w:rsidR="00D76E71" w:rsidRPr="001F0359" w:rsidRDefault="00D76E71" w:rsidP="00D76E71">
            <w:pPr>
              <w:spacing w:line="240" w:lineRule="auto"/>
              <w:jc w:val="right"/>
              <w:rPr>
                <w:rFonts w:cs="Arial"/>
                <w:color w:val="000000"/>
                <w:sz w:val="16"/>
                <w:szCs w:val="16"/>
              </w:rPr>
            </w:pPr>
            <w:r>
              <w:rPr>
                <w:rFonts w:cs="Arial"/>
                <w:color w:val="000000"/>
                <w:sz w:val="16"/>
                <w:szCs w:val="16"/>
              </w:rPr>
              <w:t>0,1567</w:t>
            </w:r>
          </w:p>
        </w:tc>
        <w:tc>
          <w:tcPr>
            <w:tcW w:w="697" w:type="dxa"/>
            <w:shd w:val="clear" w:color="auto" w:fill="auto"/>
            <w:noWrap/>
            <w:vAlign w:val="center"/>
            <w:hideMark/>
          </w:tcPr>
          <w:p w14:paraId="47A90DAA" w14:textId="64597E79" w:rsidR="00D76E71" w:rsidRPr="001F0359" w:rsidRDefault="00D76E71" w:rsidP="00D76E71">
            <w:pPr>
              <w:spacing w:line="240" w:lineRule="auto"/>
              <w:jc w:val="right"/>
              <w:rPr>
                <w:rFonts w:cs="Arial"/>
                <w:color w:val="000000"/>
                <w:sz w:val="16"/>
                <w:szCs w:val="16"/>
              </w:rPr>
            </w:pPr>
            <w:r>
              <w:rPr>
                <w:rFonts w:cs="Arial"/>
                <w:color w:val="000000"/>
                <w:sz w:val="16"/>
                <w:szCs w:val="16"/>
              </w:rPr>
              <w:t>0,1003</w:t>
            </w:r>
          </w:p>
        </w:tc>
        <w:tc>
          <w:tcPr>
            <w:tcW w:w="697" w:type="dxa"/>
            <w:shd w:val="clear" w:color="auto" w:fill="auto"/>
            <w:noWrap/>
            <w:vAlign w:val="center"/>
            <w:hideMark/>
          </w:tcPr>
          <w:p w14:paraId="3B7E0C73" w14:textId="71CF690A" w:rsidR="00D76E71" w:rsidRPr="001F0359" w:rsidRDefault="00D76E71" w:rsidP="00D76E71">
            <w:pPr>
              <w:spacing w:line="240" w:lineRule="auto"/>
              <w:jc w:val="right"/>
              <w:rPr>
                <w:rFonts w:cs="Arial"/>
                <w:color w:val="000000"/>
                <w:sz w:val="16"/>
                <w:szCs w:val="16"/>
              </w:rPr>
            </w:pPr>
            <w:r>
              <w:rPr>
                <w:rFonts w:cs="Arial"/>
                <w:color w:val="000000"/>
                <w:sz w:val="16"/>
                <w:szCs w:val="16"/>
              </w:rPr>
              <w:t>0,0544</w:t>
            </w:r>
          </w:p>
        </w:tc>
      </w:tr>
      <w:tr w:rsidR="00D76E71" w:rsidRPr="001F0359" w14:paraId="568720D7" w14:textId="77777777" w:rsidTr="00D76E71">
        <w:trPr>
          <w:trHeight w:val="284"/>
        </w:trPr>
        <w:tc>
          <w:tcPr>
            <w:tcW w:w="1418" w:type="dxa"/>
            <w:shd w:val="clear" w:color="auto" w:fill="auto"/>
            <w:noWrap/>
            <w:vAlign w:val="center"/>
            <w:hideMark/>
          </w:tcPr>
          <w:p w14:paraId="21B3923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Raras</w:t>
            </w:r>
          </w:p>
        </w:tc>
        <w:tc>
          <w:tcPr>
            <w:tcW w:w="696" w:type="dxa"/>
            <w:shd w:val="clear" w:color="auto" w:fill="auto"/>
            <w:noWrap/>
            <w:vAlign w:val="center"/>
            <w:hideMark/>
          </w:tcPr>
          <w:p w14:paraId="00FD6243" w14:textId="67E06BFA" w:rsidR="00D76E71" w:rsidRPr="001F0359" w:rsidRDefault="00D76E71" w:rsidP="00D76E71">
            <w:pPr>
              <w:spacing w:line="240" w:lineRule="auto"/>
              <w:jc w:val="right"/>
              <w:rPr>
                <w:rFonts w:cs="Arial"/>
                <w:color w:val="000000"/>
                <w:sz w:val="16"/>
                <w:szCs w:val="16"/>
              </w:rPr>
            </w:pPr>
            <w:r>
              <w:rPr>
                <w:rFonts w:cs="Arial"/>
                <w:color w:val="000000"/>
                <w:sz w:val="16"/>
                <w:szCs w:val="16"/>
              </w:rPr>
              <w:t>0,5641</w:t>
            </w:r>
          </w:p>
        </w:tc>
        <w:tc>
          <w:tcPr>
            <w:tcW w:w="697" w:type="dxa"/>
            <w:shd w:val="clear" w:color="auto" w:fill="auto"/>
            <w:noWrap/>
            <w:vAlign w:val="center"/>
            <w:hideMark/>
          </w:tcPr>
          <w:p w14:paraId="13AF57BE" w14:textId="07E4D38B" w:rsidR="00D76E71" w:rsidRPr="001F0359" w:rsidRDefault="00D76E71" w:rsidP="00D76E71">
            <w:pPr>
              <w:spacing w:line="240" w:lineRule="auto"/>
              <w:jc w:val="right"/>
              <w:rPr>
                <w:rFonts w:cs="Arial"/>
                <w:color w:val="000000"/>
                <w:sz w:val="16"/>
                <w:szCs w:val="16"/>
              </w:rPr>
            </w:pPr>
            <w:r>
              <w:rPr>
                <w:rFonts w:cs="Arial"/>
                <w:color w:val="000000"/>
                <w:sz w:val="16"/>
                <w:szCs w:val="16"/>
              </w:rPr>
              <w:t>0,6663</w:t>
            </w:r>
          </w:p>
        </w:tc>
        <w:tc>
          <w:tcPr>
            <w:tcW w:w="697" w:type="dxa"/>
            <w:shd w:val="clear" w:color="auto" w:fill="auto"/>
            <w:noWrap/>
            <w:vAlign w:val="center"/>
            <w:hideMark/>
          </w:tcPr>
          <w:p w14:paraId="48C5DEBA" w14:textId="012B2900" w:rsidR="00D76E71" w:rsidRPr="001F0359" w:rsidRDefault="00D76E71" w:rsidP="00D76E71">
            <w:pPr>
              <w:spacing w:line="240" w:lineRule="auto"/>
              <w:jc w:val="right"/>
              <w:rPr>
                <w:rFonts w:cs="Arial"/>
                <w:color w:val="000000"/>
                <w:sz w:val="16"/>
                <w:szCs w:val="16"/>
              </w:rPr>
            </w:pPr>
            <w:r>
              <w:rPr>
                <w:rFonts w:cs="Arial"/>
                <w:color w:val="000000"/>
                <w:sz w:val="16"/>
                <w:szCs w:val="16"/>
              </w:rPr>
              <w:t>0,7968</w:t>
            </w:r>
          </w:p>
        </w:tc>
        <w:tc>
          <w:tcPr>
            <w:tcW w:w="697" w:type="dxa"/>
            <w:shd w:val="clear" w:color="auto" w:fill="auto"/>
            <w:noWrap/>
            <w:vAlign w:val="center"/>
            <w:hideMark/>
          </w:tcPr>
          <w:p w14:paraId="69FE6E94" w14:textId="32E3360F" w:rsidR="00D76E71" w:rsidRPr="001F0359" w:rsidRDefault="00D76E71" w:rsidP="00D76E71">
            <w:pPr>
              <w:spacing w:line="240" w:lineRule="auto"/>
              <w:jc w:val="right"/>
              <w:rPr>
                <w:rFonts w:cs="Arial"/>
                <w:color w:val="000000"/>
                <w:sz w:val="16"/>
                <w:szCs w:val="16"/>
              </w:rPr>
            </w:pPr>
            <w:r>
              <w:rPr>
                <w:rFonts w:cs="Arial"/>
                <w:color w:val="000000"/>
                <w:sz w:val="16"/>
                <w:szCs w:val="16"/>
              </w:rPr>
              <w:t>0,0062</w:t>
            </w:r>
          </w:p>
        </w:tc>
        <w:tc>
          <w:tcPr>
            <w:tcW w:w="697" w:type="dxa"/>
            <w:shd w:val="clear" w:color="auto" w:fill="auto"/>
            <w:noWrap/>
            <w:vAlign w:val="center"/>
            <w:hideMark/>
          </w:tcPr>
          <w:p w14:paraId="60E52697" w14:textId="2B0BDDDE" w:rsidR="00D76E71" w:rsidRPr="001F0359" w:rsidRDefault="00D76E71" w:rsidP="00D76E71">
            <w:pPr>
              <w:spacing w:line="240" w:lineRule="auto"/>
              <w:jc w:val="right"/>
              <w:rPr>
                <w:rFonts w:cs="Arial"/>
                <w:color w:val="000000"/>
                <w:sz w:val="16"/>
                <w:szCs w:val="16"/>
              </w:rPr>
            </w:pPr>
            <w:r>
              <w:rPr>
                <w:rFonts w:cs="Arial"/>
                <w:color w:val="000000"/>
                <w:sz w:val="16"/>
                <w:szCs w:val="16"/>
              </w:rPr>
              <w:t>-0,0849</w:t>
            </w:r>
          </w:p>
        </w:tc>
        <w:tc>
          <w:tcPr>
            <w:tcW w:w="696" w:type="dxa"/>
            <w:shd w:val="clear" w:color="auto" w:fill="auto"/>
            <w:noWrap/>
            <w:vAlign w:val="center"/>
            <w:hideMark/>
          </w:tcPr>
          <w:p w14:paraId="52064E3D" w14:textId="408F68F8" w:rsidR="00D76E71" w:rsidRPr="001F0359" w:rsidRDefault="00D76E71" w:rsidP="00D76E71">
            <w:pPr>
              <w:spacing w:line="240" w:lineRule="auto"/>
              <w:jc w:val="right"/>
              <w:rPr>
                <w:rFonts w:cs="Arial"/>
                <w:color w:val="000000"/>
                <w:sz w:val="16"/>
                <w:szCs w:val="16"/>
              </w:rPr>
            </w:pPr>
            <w:r>
              <w:rPr>
                <w:rFonts w:cs="Arial"/>
                <w:color w:val="000000"/>
                <w:sz w:val="16"/>
                <w:szCs w:val="16"/>
              </w:rPr>
              <w:t>0,1858</w:t>
            </w:r>
          </w:p>
        </w:tc>
        <w:tc>
          <w:tcPr>
            <w:tcW w:w="697" w:type="dxa"/>
            <w:shd w:val="clear" w:color="auto" w:fill="auto"/>
            <w:noWrap/>
            <w:vAlign w:val="center"/>
            <w:hideMark/>
          </w:tcPr>
          <w:p w14:paraId="56F45CC4" w14:textId="0ED887DD" w:rsidR="00D76E71" w:rsidRPr="001F0359" w:rsidRDefault="00D76E71" w:rsidP="00D76E71">
            <w:pPr>
              <w:spacing w:line="240" w:lineRule="auto"/>
              <w:jc w:val="right"/>
              <w:rPr>
                <w:rFonts w:cs="Arial"/>
                <w:color w:val="000000"/>
                <w:sz w:val="16"/>
                <w:szCs w:val="16"/>
              </w:rPr>
            </w:pPr>
            <w:r>
              <w:rPr>
                <w:rFonts w:cs="Arial"/>
                <w:color w:val="000000"/>
                <w:sz w:val="16"/>
                <w:szCs w:val="16"/>
              </w:rPr>
              <w:t>-0,2909</w:t>
            </w:r>
          </w:p>
        </w:tc>
        <w:tc>
          <w:tcPr>
            <w:tcW w:w="697" w:type="dxa"/>
            <w:shd w:val="clear" w:color="auto" w:fill="auto"/>
            <w:noWrap/>
            <w:vAlign w:val="center"/>
            <w:hideMark/>
          </w:tcPr>
          <w:p w14:paraId="7797A68A" w14:textId="05370E5E" w:rsidR="00D76E71" w:rsidRPr="001F0359" w:rsidRDefault="00D76E71" w:rsidP="00D76E71">
            <w:pPr>
              <w:spacing w:line="240" w:lineRule="auto"/>
              <w:jc w:val="right"/>
              <w:rPr>
                <w:rFonts w:cs="Arial"/>
                <w:color w:val="000000"/>
                <w:sz w:val="16"/>
                <w:szCs w:val="16"/>
              </w:rPr>
            </w:pPr>
            <w:r>
              <w:rPr>
                <w:rFonts w:cs="Arial"/>
                <w:color w:val="000000"/>
                <w:sz w:val="16"/>
                <w:szCs w:val="16"/>
              </w:rPr>
              <w:t>0,2254</w:t>
            </w:r>
          </w:p>
        </w:tc>
        <w:tc>
          <w:tcPr>
            <w:tcW w:w="697" w:type="dxa"/>
            <w:shd w:val="clear" w:color="auto" w:fill="auto"/>
            <w:noWrap/>
            <w:vAlign w:val="center"/>
            <w:hideMark/>
          </w:tcPr>
          <w:p w14:paraId="0FDCE616" w14:textId="1E8AA02F" w:rsidR="00D76E71" w:rsidRPr="001F0359" w:rsidRDefault="00D76E71" w:rsidP="00D76E71">
            <w:pPr>
              <w:spacing w:line="240" w:lineRule="auto"/>
              <w:jc w:val="right"/>
              <w:rPr>
                <w:rFonts w:cs="Arial"/>
                <w:color w:val="000000"/>
                <w:sz w:val="16"/>
                <w:szCs w:val="16"/>
              </w:rPr>
            </w:pPr>
            <w:r>
              <w:rPr>
                <w:rFonts w:cs="Arial"/>
                <w:color w:val="000000"/>
                <w:sz w:val="16"/>
                <w:szCs w:val="16"/>
              </w:rPr>
              <w:t>0,1460</w:t>
            </w:r>
          </w:p>
        </w:tc>
        <w:tc>
          <w:tcPr>
            <w:tcW w:w="697" w:type="dxa"/>
            <w:shd w:val="clear" w:color="auto" w:fill="auto"/>
            <w:noWrap/>
            <w:vAlign w:val="center"/>
            <w:hideMark/>
          </w:tcPr>
          <w:p w14:paraId="2873877A" w14:textId="175C00A4" w:rsidR="00D76E71" w:rsidRPr="001F0359" w:rsidRDefault="00D76E71" w:rsidP="00D76E71">
            <w:pPr>
              <w:spacing w:line="240" w:lineRule="auto"/>
              <w:jc w:val="right"/>
              <w:rPr>
                <w:rFonts w:cs="Arial"/>
                <w:color w:val="000000"/>
                <w:sz w:val="16"/>
                <w:szCs w:val="16"/>
              </w:rPr>
            </w:pPr>
            <w:r>
              <w:rPr>
                <w:rFonts w:cs="Arial"/>
                <w:color w:val="000000"/>
                <w:sz w:val="16"/>
                <w:szCs w:val="16"/>
              </w:rPr>
              <w:t>-0,0087</w:t>
            </w:r>
          </w:p>
        </w:tc>
        <w:tc>
          <w:tcPr>
            <w:tcW w:w="697" w:type="dxa"/>
            <w:shd w:val="clear" w:color="auto" w:fill="auto"/>
            <w:noWrap/>
            <w:vAlign w:val="center"/>
            <w:hideMark/>
          </w:tcPr>
          <w:p w14:paraId="7321109C" w14:textId="44DE048F" w:rsidR="00D76E71" w:rsidRPr="001F0359" w:rsidRDefault="00D76E71" w:rsidP="00D76E71">
            <w:pPr>
              <w:spacing w:line="240" w:lineRule="auto"/>
              <w:jc w:val="right"/>
              <w:rPr>
                <w:rFonts w:cs="Arial"/>
                <w:color w:val="000000"/>
                <w:sz w:val="16"/>
                <w:szCs w:val="16"/>
              </w:rPr>
            </w:pPr>
            <w:r>
              <w:rPr>
                <w:rFonts w:cs="Arial"/>
                <w:color w:val="000000"/>
                <w:sz w:val="16"/>
                <w:szCs w:val="16"/>
              </w:rPr>
              <w:t>-0,0796</w:t>
            </w:r>
          </w:p>
        </w:tc>
      </w:tr>
      <w:tr w:rsidR="00D76E71" w:rsidRPr="001F0359" w14:paraId="1E64C944" w14:textId="77777777" w:rsidTr="00D76E71">
        <w:trPr>
          <w:trHeight w:val="284"/>
        </w:trPr>
        <w:tc>
          <w:tcPr>
            <w:tcW w:w="1418" w:type="dxa"/>
            <w:shd w:val="clear" w:color="auto" w:fill="auto"/>
            <w:noWrap/>
            <w:vAlign w:val="center"/>
            <w:hideMark/>
          </w:tcPr>
          <w:p w14:paraId="1903AEC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Esporádicas</w:t>
            </w:r>
          </w:p>
        </w:tc>
        <w:tc>
          <w:tcPr>
            <w:tcW w:w="696" w:type="dxa"/>
            <w:shd w:val="clear" w:color="auto" w:fill="auto"/>
            <w:noWrap/>
            <w:vAlign w:val="center"/>
            <w:hideMark/>
          </w:tcPr>
          <w:p w14:paraId="3D55A805" w14:textId="02B639D8" w:rsidR="00D76E71" w:rsidRPr="001F0359" w:rsidRDefault="00D76E71" w:rsidP="00D76E71">
            <w:pPr>
              <w:spacing w:line="240" w:lineRule="auto"/>
              <w:jc w:val="right"/>
              <w:rPr>
                <w:rFonts w:cs="Arial"/>
                <w:color w:val="000000"/>
                <w:sz w:val="16"/>
                <w:szCs w:val="16"/>
              </w:rPr>
            </w:pPr>
            <w:r>
              <w:rPr>
                <w:rFonts w:cs="Arial"/>
                <w:color w:val="000000"/>
                <w:sz w:val="16"/>
                <w:szCs w:val="16"/>
              </w:rPr>
              <w:t>0,7119</w:t>
            </w:r>
          </w:p>
        </w:tc>
        <w:tc>
          <w:tcPr>
            <w:tcW w:w="697" w:type="dxa"/>
            <w:shd w:val="clear" w:color="auto" w:fill="auto"/>
            <w:noWrap/>
            <w:vAlign w:val="center"/>
            <w:hideMark/>
          </w:tcPr>
          <w:p w14:paraId="1A1B8E7A" w14:textId="5DADC786" w:rsidR="00D76E71" w:rsidRPr="001F0359" w:rsidRDefault="00D76E71" w:rsidP="00D76E71">
            <w:pPr>
              <w:spacing w:line="240" w:lineRule="auto"/>
              <w:jc w:val="right"/>
              <w:rPr>
                <w:rFonts w:cs="Arial"/>
                <w:color w:val="000000"/>
                <w:sz w:val="16"/>
                <w:szCs w:val="16"/>
              </w:rPr>
            </w:pPr>
            <w:r>
              <w:rPr>
                <w:rFonts w:cs="Arial"/>
                <w:color w:val="000000"/>
                <w:sz w:val="16"/>
                <w:szCs w:val="16"/>
              </w:rPr>
              <w:t>-0,4349</w:t>
            </w:r>
          </w:p>
        </w:tc>
        <w:tc>
          <w:tcPr>
            <w:tcW w:w="697" w:type="dxa"/>
            <w:shd w:val="clear" w:color="auto" w:fill="auto"/>
            <w:noWrap/>
            <w:vAlign w:val="center"/>
            <w:hideMark/>
          </w:tcPr>
          <w:p w14:paraId="2E359CD0" w14:textId="2D5FA2A0" w:rsidR="00D76E71" w:rsidRPr="001F0359" w:rsidRDefault="00D76E71" w:rsidP="00D76E71">
            <w:pPr>
              <w:spacing w:line="240" w:lineRule="auto"/>
              <w:jc w:val="right"/>
              <w:rPr>
                <w:rFonts w:cs="Arial"/>
                <w:color w:val="000000"/>
                <w:sz w:val="16"/>
                <w:szCs w:val="16"/>
              </w:rPr>
            </w:pPr>
            <w:r>
              <w:rPr>
                <w:rFonts w:cs="Arial"/>
                <w:color w:val="000000"/>
                <w:sz w:val="16"/>
                <w:szCs w:val="16"/>
              </w:rPr>
              <w:t>-0,7686</w:t>
            </w:r>
          </w:p>
        </w:tc>
        <w:tc>
          <w:tcPr>
            <w:tcW w:w="697" w:type="dxa"/>
            <w:shd w:val="clear" w:color="auto" w:fill="auto"/>
            <w:noWrap/>
            <w:vAlign w:val="center"/>
            <w:hideMark/>
          </w:tcPr>
          <w:p w14:paraId="59CD9DC5" w14:textId="060DBFFF" w:rsidR="00D76E71" w:rsidRPr="001F0359" w:rsidRDefault="00D76E71" w:rsidP="00D76E71">
            <w:pPr>
              <w:spacing w:line="240" w:lineRule="auto"/>
              <w:jc w:val="right"/>
              <w:rPr>
                <w:rFonts w:cs="Arial"/>
                <w:color w:val="000000"/>
                <w:sz w:val="16"/>
                <w:szCs w:val="16"/>
              </w:rPr>
            </w:pPr>
            <w:r>
              <w:rPr>
                <w:rFonts w:cs="Arial"/>
                <w:color w:val="000000"/>
                <w:sz w:val="16"/>
                <w:szCs w:val="16"/>
              </w:rPr>
              <w:t>-0,2238</w:t>
            </w:r>
          </w:p>
        </w:tc>
        <w:tc>
          <w:tcPr>
            <w:tcW w:w="697" w:type="dxa"/>
            <w:shd w:val="clear" w:color="auto" w:fill="auto"/>
            <w:noWrap/>
            <w:vAlign w:val="center"/>
            <w:hideMark/>
          </w:tcPr>
          <w:p w14:paraId="402A6FF9" w14:textId="70C9FDD8" w:rsidR="00D76E71" w:rsidRPr="001F0359" w:rsidRDefault="00D76E71" w:rsidP="00D76E71">
            <w:pPr>
              <w:spacing w:line="240" w:lineRule="auto"/>
              <w:jc w:val="right"/>
              <w:rPr>
                <w:rFonts w:cs="Arial"/>
                <w:color w:val="000000"/>
                <w:sz w:val="16"/>
                <w:szCs w:val="16"/>
              </w:rPr>
            </w:pPr>
            <w:r>
              <w:rPr>
                <w:rFonts w:cs="Arial"/>
                <w:color w:val="000000"/>
                <w:sz w:val="16"/>
                <w:szCs w:val="16"/>
              </w:rPr>
              <w:t>-0,0636</w:t>
            </w:r>
          </w:p>
        </w:tc>
        <w:tc>
          <w:tcPr>
            <w:tcW w:w="696" w:type="dxa"/>
            <w:shd w:val="clear" w:color="auto" w:fill="auto"/>
            <w:noWrap/>
            <w:vAlign w:val="center"/>
            <w:hideMark/>
          </w:tcPr>
          <w:p w14:paraId="37168264" w14:textId="28A2DB79" w:rsidR="00D76E71" w:rsidRPr="001F0359" w:rsidRDefault="00D76E71" w:rsidP="00D76E71">
            <w:pPr>
              <w:spacing w:line="240" w:lineRule="auto"/>
              <w:jc w:val="right"/>
              <w:rPr>
                <w:rFonts w:cs="Arial"/>
                <w:color w:val="000000"/>
                <w:sz w:val="16"/>
                <w:szCs w:val="16"/>
              </w:rPr>
            </w:pPr>
            <w:r>
              <w:rPr>
                <w:rFonts w:cs="Arial"/>
                <w:color w:val="000000"/>
                <w:sz w:val="16"/>
                <w:szCs w:val="16"/>
              </w:rPr>
              <w:t>-0,2708</w:t>
            </w:r>
          </w:p>
        </w:tc>
        <w:tc>
          <w:tcPr>
            <w:tcW w:w="697" w:type="dxa"/>
            <w:shd w:val="clear" w:color="auto" w:fill="auto"/>
            <w:noWrap/>
            <w:vAlign w:val="center"/>
            <w:hideMark/>
          </w:tcPr>
          <w:p w14:paraId="7595157C" w14:textId="15A63805" w:rsidR="00D76E71" w:rsidRPr="001F0359" w:rsidRDefault="00D76E71" w:rsidP="00D76E71">
            <w:pPr>
              <w:spacing w:line="240" w:lineRule="auto"/>
              <w:jc w:val="right"/>
              <w:rPr>
                <w:rFonts w:cs="Arial"/>
                <w:color w:val="000000"/>
                <w:sz w:val="16"/>
                <w:szCs w:val="16"/>
              </w:rPr>
            </w:pPr>
            <w:r>
              <w:rPr>
                <w:rFonts w:cs="Arial"/>
                <w:color w:val="000000"/>
                <w:sz w:val="16"/>
                <w:szCs w:val="16"/>
              </w:rPr>
              <w:t>0,2860</w:t>
            </w:r>
          </w:p>
        </w:tc>
        <w:tc>
          <w:tcPr>
            <w:tcW w:w="697" w:type="dxa"/>
            <w:shd w:val="clear" w:color="auto" w:fill="auto"/>
            <w:noWrap/>
            <w:vAlign w:val="center"/>
            <w:hideMark/>
          </w:tcPr>
          <w:p w14:paraId="73662A1C" w14:textId="6DAD24FE" w:rsidR="00D76E71" w:rsidRPr="001F0359" w:rsidRDefault="00D76E71" w:rsidP="00D76E71">
            <w:pPr>
              <w:spacing w:line="240" w:lineRule="auto"/>
              <w:jc w:val="right"/>
              <w:rPr>
                <w:rFonts w:cs="Arial"/>
                <w:color w:val="000000"/>
                <w:sz w:val="16"/>
                <w:szCs w:val="16"/>
              </w:rPr>
            </w:pPr>
            <w:r>
              <w:rPr>
                <w:rFonts w:cs="Arial"/>
                <w:color w:val="000000"/>
                <w:sz w:val="16"/>
                <w:szCs w:val="16"/>
              </w:rPr>
              <w:t>-0,1222</w:t>
            </w:r>
          </w:p>
        </w:tc>
        <w:tc>
          <w:tcPr>
            <w:tcW w:w="697" w:type="dxa"/>
            <w:shd w:val="clear" w:color="auto" w:fill="auto"/>
            <w:noWrap/>
            <w:vAlign w:val="center"/>
            <w:hideMark/>
          </w:tcPr>
          <w:p w14:paraId="316A5BF3" w14:textId="5B216A34" w:rsidR="00D76E71" w:rsidRPr="001F0359" w:rsidRDefault="00D76E71" w:rsidP="00D76E71">
            <w:pPr>
              <w:spacing w:line="240" w:lineRule="auto"/>
              <w:jc w:val="right"/>
              <w:rPr>
                <w:rFonts w:cs="Arial"/>
                <w:color w:val="000000"/>
                <w:sz w:val="16"/>
                <w:szCs w:val="16"/>
              </w:rPr>
            </w:pPr>
            <w:r>
              <w:rPr>
                <w:rFonts w:cs="Arial"/>
                <w:color w:val="000000"/>
                <w:sz w:val="16"/>
                <w:szCs w:val="16"/>
              </w:rPr>
              <w:t>0,0135</w:t>
            </w:r>
          </w:p>
        </w:tc>
        <w:tc>
          <w:tcPr>
            <w:tcW w:w="697" w:type="dxa"/>
            <w:shd w:val="clear" w:color="auto" w:fill="auto"/>
            <w:noWrap/>
            <w:vAlign w:val="center"/>
            <w:hideMark/>
          </w:tcPr>
          <w:p w14:paraId="585642C8" w14:textId="544D19C3" w:rsidR="00D76E71" w:rsidRPr="001F0359" w:rsidRDefault="00D76E71" w:rsidP="00D76E71">
            <w:pPr>
              <w:spacing w:line="240" w:lineRule="auto"/>
              <w:jc w:val="right"/>
              <w:rPr>
                <w:rFonts w:cs="Arial"/>
                <w:color w:val="000000"/>
                <w:sz w:val="16"/>
                <w:szCs w:val="16"/>
              </w:rPr>
            </w:pPr>
            <w:r>
              <w:rPr>
                <w:rFonts w:cs="Arial"/>
                <w:color w:val="000000"/>
                <w:sz w:val="16"/>
                <w:szCs w:val="16"/>
              </w:rPr>
              <w:t>-0,1606</w:t>
            </w:r>
          </w:p>
        </w:tc>
        <w:tc>
          <w:tcPr>
            <w:tcW w:w="697" w:type="dxa"/>
            <w:shd w:val="clear" w:color="auto" w:fill="auto"/>
            <w:noWrap/>
            <w:vAlign w:val="center"/>
            <w:hideMark/>
          </w:tcPr>
          <w:p w14:paraId="004CD3C4" w14:textId="7E6349FD" w:rsidR="00D76E71" w:rsidRPr="001F0359" w:rsidRDefault="00D76E71" w:rsidP="00D76E71">
            <w:pPr>
              <w:spacing w:line="240" w:lineRule="auto"/>
              <w:jc w:val="right"/>
              <w:rPr>
                <w:rFonts w:cs="Arial"/>
                <w:color w:val="000000"/>
                <w:sz w:val="16"/>
                <w:szCs w:val="16"/>
              </w:rPr>
            </w:pPr>
            <w:r>
              <w:rPr>
                <w:rFonts w:cs="Arial"/>
                <w:color w:val="000000"/>
                <w:sz w:val="16"/>
                <w:szCs w:val="16"/>
              </w:rPr>
              <w:t>0,0784</w:t>
            </w:r>
          </w:p>
        </w:tc>
      </w:tr>
      <w:tr w:rsidR="00D76E71" w:rsidRPr="001F0359" w14:paraId="168FBAB9" w14:textId="77777777" w:rsidTr="00D76E71">
        <w:trPr>
          <w:trHeight w:val="284"/>
        </w:trPr>
        <w:tc>
          <w:tcPr>
            <w:tcW w:w="1418" w:type="dxa"/>
            <w:shd w:val="clear" w:color="auto" w:fill="auto"/>
            <w:noWrap/>
            <w:vAlign w:val="center"/>
            <w:hideMark/>
          </w:tcPr>
          <w:p w14:paraId="1B89FEF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Frequentes</w:t>
            </w:r>
          </w:p>
        </w:tc>
        <w:tc>
          <w:tcPr>
            <w:tcW w:w="696" w:type="dxa"/>
            <w:shd w:val="clear" w:color="auto" w:fill="auto"/>
            <w:noWrap/>
            <w:vAlign w:val="center"/>
            <w:hideMark/>
          </w:tcPr>
          <w:p w14:paraId="1807E423" w14:textId="0859BD90"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01C7DD59" w14:textId="5FB9E075"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6B834F82" w14:textId="7DF199C1"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78E2691" w14:textId="191BDC85"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136A484B" w14:textId="3E9B63DA"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6F6420E3" w14:textId="795917D8"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6F4E94C8" w14:textId="6B057E81"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4AEA149" w14:textId="57AE64EC"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2A6E4543" w14:textId="58DBE933"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6363E9B7" w14:textId="7695D4C9"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0B09EB2C" w14:textId="45F12E7C"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10D7BB3D" w14:textId="77777777" w:rsidTr="00D76E71">
        <w:trPr>
          <w:trHeight w:val="284"/>
        </w:trPr>
        <w:tc>
          <w:tcPr>
            <w:tcW w:w="1418" w:type="dxa"/>
            <w:shd w:val="clear" w:color="auto" w:fill="auto"/>
            <w:noWrap/>
            <w:vAlign w:val="center"/>
            <w:hideMark/>
          </w:tcPr>
          <w:p w14:paraId="22FB067A"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Jovem</w:t>
            </w:r>
          </w:p>
        </w:tc>
        <w:tc>
          <w:tcPr>
            <w:tcW w:w="696" w:type="dxa"/>
            <w:shd w:val="clear" w:color="auto" w:fill="auto"/>
            <w:noWrap/>
            <w:vAlign w:val="center"/>
            <w:hideMark/>
          </w:tcPr>
          <w:p w14:paraId="133443CD" w14:textId="6C325F45" w:rsidR="00D76E71" w:rsidRPr="001F0359" w:rsidRDefault="00D76E71" w:rsidP="00D76E71">
            <w:pPr>
              <w:spacing w:line="240" w:lineRule="auto"/>
              <w:jc w:val="right"/>
              <w:rPr>
                <w:rFonts w:cs="Arial"/>
                <w:color w:val="000000"/>
                <w:sz w:val="16"/>
                <w:szCs w:val="16"/>
              </w:rPr>
            </w:pPr>
            <w:r>
              <w:rPr>
                <w:rFonts w:cs="Arial"/>
                <w:color w:val="000000"/>
                <w:sz w:val="16"/>
                <w:szCs w:val="16"/>
              </w:rPr>
              <w:t>-0,2703</w:t>
            </w:r>
          </w:p>
        </w:tc>
        <w:tc>
          <w:tcPr>
            <w:tcW w:w="697" w:type="dxa"/>
            <w:shd w:val="clear" w:color="auto" w:fill="auto"/>
            <w:noWrap/>
            <w:vAlign w:val="center"/>
            <w:hideMark/>
          </w:tcPr>
          <w:p w14:paraId="5719BBE7" w14:textId="6DF79D23" w:rsidR="00D76E71" w:rsidRPr="001F0359" w:rsidRDefault="00D76E71" w:rsidP="00D76E71">
            <w:pPr>
              <w:spacing w:line="240" w:lineRule="auto"/>
              <w:jc w:val="right"/>
              <w:rPr>
                <w:rFonts w:cs="Arial"/>
                <w:color w:val="000000"/>
                <w:sz w:val="16"/>
                <w:szCs w:val="16"/>
              </w:rPr>
            </w:pPr>
            <w:r>
              <w:rPr>
                <w:rFonts w:cs="Arial"/>
                <w:color w:val="000000"/>
                <w:sz w:val="16"/>
                <w:szCs w:val="16"/>
              </w:rPr>
              <w:t>-0,4600</w:t>
            </w:r>
          </w:p>
        </w:tc>
        <w:tc>
          <w:tcPr>
            <w:tcW w:w="697" w:type="dxa"/>
            <w:shd w:val="clear" w:color="auto" w:fill="auto"/>
            <w:noWrap/>
            <w:vAlign w:val="center"/>
            <w:hideMark/>
          </w:tcPr>
          <w:p w14:paraId="114A821C" w14:textId="6FF02D30" w:rsidR="00D76E71" w:rsidRPr="001F0359" w:rsidRDefault="00D76E71" w:rsidP="00D76E71">
            <w:pPr>
              <w:spacing w:line="240" w:lineRule="auto"/>
              <w:jc w:val="right"/>
              <w:rPr>
                <w:rFonts w:cs="Arial"/>
                <w:color w:val="000000"/>
                <w:sz w:val="16"/>
                <w:szCs w:val="16"/>
              </w:rPr>
            </w:pPr>
            <w:r>
              <w:rPr>
                <w:rFonts w:cs="Arial"/>
                <w:color w:val="000000"/>
                <w:sz w:val="16"/>
                <w:szCs w:val="16"/>
              </w:rPr>
              <w:t>1,0167</w:t>
            </w:r>
          </w:p>
        </w:tc>
        <w:tc>
          <w:tcPr>
            <w:tcW w:w="697" w:type="dxa"/>
            <w:shd w:val="clear" w:color="auto" w:fill="auto"/>
            <w:noWrap/>
            <w:vAlign w:val="center"/>
            <w:hideMark/>
          </w:tcPr>
          <w:p w14:paraId="726E22F1" w14:textId="347FD616" w:rsidR="00D76E71" w:rsidRPr="001F0359" w:rsidRDefault="00D76E71" w:rsidP="00D76E71">
            <w:pPr>
              <w:spacing w:line="240" w:lineRule="auto"/>
              <w:jc w:val="right"/>
              <w:rPr>
                <w:rFonts w:cs="Arial"/>
                <w:color w:val="000000"/>
                <w:sz w:val="16"/>
                <w:szCs w:val="16"/>
              </w:rPr>
            </w:pPr>
            <w:r>
              <w:rPr>
                <w:rFonts w:cs="Arial"/>
                <w:color w:val="000000"/>
                <w:sz w:val="16"/>
                <w:szCs w:val="16"/>
              </w:rPr>
              <w:t>-0,6420</w:t>
            </w:r>
          </w:p>
        </w:tc>
        <w:tc>
          <w:tcPr>
            <w:tcW w:w="697" w:type="dxa"/>
            <w:shd w:val="clear" w:color="auto" w:fill="auto"/>
            <w:noWrap/>
            <w:vAlign w:val="center"/>
            <w:hideMark/>
          </w:tcPr>
          <w:p w14:paraId="063F6F4A" w14:textId="19A8AB42" w:rsidR="00D76E71" w:rsidRPr="001F0359" w:rsidRDefault="00D76E71" w:rsidP="00D76E71">
            <w:pPr>
              <w:spacing w:line="240" w:lineRule="auto"/>
              <w:jc w:val="right"/>
              <w:rPr>
                <w:rFonts w:cs="Arial"/>
                <w:color w:val="000000"/>
                <w:sz w:val="16"/>
                <w:szCs w:val="16"/>
              </w:rPr>
            </w:pPr>
            <w:r>
              <w:rPr>
                <w:rFonts w:cs="Arial"/>
                <w:color w:val="000000"/>
                <w:sz w:val="16"/>
                <w:szCs w:val="16"/>
              </w:rPr>
              <w:t>-0,1669</w:t>
            </w:r>
          </w:p>
        </w:tc>
        <w:tc>
          <w:tcPr>
            <w:tcW w:w="696" w:type="dxa"/>
            <w:shd w:val="clear" w:color="auto" w:fill="auto"/>
            <w:noWrap/>
            <w:vAlign w:val="center"/>
            <w:hideMark/>
          </w:tcPr>
          <w:p w14:paraId="4A9D278C" w14:textId="1158648D" w:rsidR="00D76E71" w:rsidRPr="001F0359" w:rsidRDefault="00D76E71" w:rsidP="00D76E71">
            <w:pPr>
              <w:spacing w:line="240" w:lineRule="auto"/>
              <w:jc w:val="right"/>
              <w:rPr>
                <w:rFonts w:cs="Arial"/>
                <w:color w:val="000000"/>
                <w:sz w:val="16"/>
                <w:szCs w:val="16"/>
              </w:rPr>
            </w:pPr>
            <w:r>
              <w:rPr>
                <w:rFonts w:cs="Arial"/>
                <w:color w:val="000000"/>
                <w:sz w:val="16"/>
                <w:szCs w:val="16"/>
              </w:rPr>
              <w:t>-0,1659</w:t>
            </w:r>
          </w:p>
        </w:tc>
        <w:tc>
          <w:tcPr>
            <w:tcW w:w="697" w:type="dxa"/>
            <w:shd w:val="clear" w:color="auto" w:fill="auto"/>
            <w:noWrap/>
            <w:vAlign w:val="center"/>
            <w:hideMark/>
          </w:tcPr>
          <w:p w14:paraId="0A031282" w14:textId="7A6312D5" w:rsidR="00D76E71" w:rsidRPr="001F0359" w:rsidRDefault="00D76E71" w:rsidP="00D76E71">
            <w:pPr>
              <w:spacing w:line="240" w:lineRule="auto"/>
              <w:jc w:val="right"/>
              <w:rPr>
                <w:rFonts w:cs="Arial"/>
                <w:color w:val="000000"/>
                <w:sz w:val="16"/>
                <w:szCs w:val="16"/>
              </w:rPr>
            </w:pPr>
            <w:r>
              <w:rPr>
                <w:rFonts w:cs="Arial"/>
                <w:color w:val="000000"/>
                <w:sz w:val="16"/>
                <w:szCs w:val="16"/>
              </w:rPr>
              <w:t>-0,4988</w:t>
            </w:r>
          </w:p>
        </w:tc>
        <w:tc>
          <w:tcPr>
            <w:tcW w:w="697" w:type="dxa"/>
            <w:shd w:val="clear" w:color="auto" w:fill="auto"/>
            <w:noWrap/>
            <w:vAlign w:val="center"/>
            <w:hideMark/>
          </w:tcPr>
          <w:p w14:paraId="32E9C73D" w14:textId="4C8F87B9" w:rsidR="00D76E71" w:rsidRPr="001F0359" w:rsidRDefault="00D76E71" w:rsidP="00D76E71">
            <w:pPr>
              <w:spacing w:line="240" w:lineRule="auto"/>
              <w:jc w:val="right"/>
              <w:rPr>
                <w:rFonts w:cs="Arial"/>
                <w:color w:val="000000"/>
                <w:sz w:val="16"/>
                <w:szCs w:val="16"/>
              </w:rPr>
            </w:pPr>
            <w:r>
              <w:rPr>
                <w:rFonts w:cs="Arial"/>
                <w:color w:val="000000"/>
                <w:sz w:val="16"/>
                <w:szCs w:val="16"/>
              </w:rPr>
              <w:t>-0,3225</w:t>
            </w:r>
          </w:p>
        </w:tc>
        <w:tc>
          <w:tcPr>
            <w:tcW w:w="697" w:type="dxa"/>
            <w:shd w:val="clear" w:color="auto" w:fill="auto"/>
            <w:noWrap/>
            <w:vAlign w:val="center"/>
            <w:hideMark/>
          </w:tcPr>
          <w:p w14:paraId="4D8D49F9" w14:textId="4D97C5E6" w:rsidR="00D76E71" w:rsidRPr="001F0359" w:rsidRDefault="00D76E71" w:rsidP="00D76E71">
            <w:pPr>
              <w:spacing w:line="240" w:lineRule="auto"/>
              <w:jc w:val="right"/>
              <w:rPr>
                <w:rFonts w:cs="Arial"/>
                <w:color w:val="000000"/>
                <w:sz w:val="16"/>
                <w:szCs w:val="16"/>
              </w:rPr>
            </w:pPr>
            <w:r>
              <w:rPr>
                <w:rFonts w:cs="Arial"/>
                <w:color w:val="000000"/>
                <w:sz w:val="16"/>
                <w:szCs w:val="16"/>
              </w:rPr>
              <w:t>-0,0237</w:t>
            </w:r>
          </w:p>
        </w:tc>
        <w:tc>
          <w:tcPr>
            <w:tcW w:w="697" w:type="dxa"/>
            <w:shd w:val="clear" w:color="auto" w:fill="auto"/>
            <w:noWrap/>
            <w:vAlign w:val="center"/>
            <w:hideMark/>
          </w:tcPr>
          <w:p w14:paraId="405BB4FE" w14:textId="74B0B114" w:rsidR="00D76E71" w:rsidRPr="001F0359" w:rsidRDefault="00D76E71" w:rsidP="00D76E71">
            <w:pPr>
              <w:spacing w:line="240" w:lineRule="auto"/>
              <w:jc w:val="right"/>
              <w:rPr>
                <w:rFonts w:cs="Arial"/>
                <w:color w:val="000000"/>
                <w:sz w:val="16"/>
                <w:szCs w:val="16"/>
              </w:rPr>
            </w:pPr>
            <w:r>
              <w:rPr>
                <w:rFonts w:cs="Arial"/>
                <w:color w:val="000000"/>
                <w:sz w:val="16"/>
                <w:szCs w:val="16"/>
              </w:rPr>
              <w:t>-0,1302</w:t>
            </w:r>
          </w:p>
        </w:tc>
        <w:tc>
          <w:tcPr>
            <w:tcW w:w="697" w:type="dxa"/>
            <w:shd w:val="clear" w:color="auto" w:fill="auto"/>
            <w:noWrap/>
            <w:vAlign w:val="center"/>
            <w:hideMark/>
          </w:tcPr>
          <w:p w14:paraId="193B3E75" w14:textId="6BD7FB50" w:rsidR="00D76E71" w:rsidRPr="001F0359" w:rsidRDefault="00D76E71" w:rsidP="00D76E71">
            <w:pPr>
              <w:spacing w:line="240" w:lineRule="auto"/>
              <w:jc w:val="right"/>
              <w:rPr>
                <w:rFonts w:cs="Arial"/>
                <w:color w:val="000000"/>
                <w:sz w:val="16"/>
                <w:szCs w:val="16"/>
              </w:rPr>
            </w:pPr>
            <w:r>
              <w:rPr>
                <w:rFonts w:cs="Arial"/>
                <w:color w:val="000000"/>
                <w:sz w:val="16"/>
                <w:szCs w:val="16"/>
              </w:rPr>
              <w:t>0,0366</w:t>
            </w:r>
          </w:p>
        </w:tc>
      </w:tr>
      <w:tr w:rsidR="00D76E71" w:rsidRPr="001F0359" w14:paraId="577F69A5" w14:textId="77777777" w:rsidTr="00D76E71">
        <w:trPr>
          <w:trHeight w:val="284"/>
        </w:trPr>
        <w:tc>
          <w:tcPr>
            <w:tcW w:w="1418" w:type="dxa"/>
            <w:shd w:val="clear" w:color="auto" w:fill="auto"/>
            <w:noWrap/>
            <w:vAlign w:val="center"/>
            <w:hideMark/>
          </w:tcPr>
          <w:p w14:paraId="3F36D77F"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Meia Idade</w:t>
            </w:r>
          </w:p>
        </w:tc>
        <w:tc>
          <w:tcPr>
            <w:tcW w:w="696" w:type="dxa"/>
            <w:shd w:val="clear" w:color="auto" w:fill="auto"/>
            <w:noWrap/>
            <w:vAlign w:val="center"/>
            <w:hideMark/>
          </w:tcPr>
          <w:p w14:paraId="35F5EFCA" w14:textId="0C153BA0" w:rsidR="00D76E71" w:rsidRPr="001F0359" w:rsidRDefault="00D76E71" w:rsidP="00D76E71">
            <w:pPr>
              <w:spacing w:line="240" w:lineRule="auto"/>
              <w:jc w:val="right"/>
              <w:rPr>
                <w:rFonts w:cs="Arial"/>
                <w:color w:val="000000"/>
                <w:sz w:val="16"/>
                <w:szCs w:val="16"/>
              </w:rPr>
            </w:pPr>
            <w:r>
              <w:rPr>
                <w:rFonts w:cs="Arial"/>
                <w:color w:val="000000"/>
                <w:sz w:val="16"/>
                <w:szCs w:val="16"/>
              </w:rPr>
              <w:t>0,9305</w:t>
            </w:r>
          </w:p>
        </w:tc>
        <w:tc>
          <w:tcPr>
            <w:tcW w:w="697" w:type="dxa"/>
            <w:shd w:val="clear" w:color="auto" w:fill="auto"/>
            <w:noWrap/>
            <w:vAlign w:val="center"/>
            <w:hideMark/>
          </w:tcPr>
          <w:p w14:paraId="36FCEB41" w14:textId="1A5E8F17" w:rsidR="00D76E71" w:rsidRPr="001F0359" w:rsidRDefault="00D76E71" w:rsidP="00D76E71">
            <w:pPr>
              <w:spacing w:line="240" w:lineRule="auto"/>
              <w:jc w:val="right"/>
              <w:rPr>
                <w:rFonts w:cs="Arial"/>
                <w:color w:val="000000"/>
                <w:sz w:val="16"/>
                <w:szCs w:val="16"/>
              </w:rPr>
            </w:pPr>
            <w:r>
              <w:rPr>
                <w:rFonts w:cs="Arial"/>
                <w:color w:val="000000"/>
                <w:sz w:val="16"/>
                <w:szCs w:val="16"/>
              </w:rPr>
              <w:t>-0,2266</w:t>
            </w:r>
          </w:p>
        </w:tc>
        <w:tc>
          <w:tcPr>
            <w:tcW w:w="697" w:type="dxa"/>
            <w:shd w:val="clear" w:color="auto" w:fill="auto"/>
            <w:noWrap/>
            <w:vAlign w:val="center"/>
            <w:hideMark/>
          </w:tcPr>
          <w:p w14:paraId="1FD9F269" w14:textId="0C1CC0C0" w:rsidR="00D76E71" w:rsidRPr="001F0359" w:rsidRDefault="00D76E71" w:rsidP="00D76E71">
            <w:pPr>
              <w:spacing w:line="240" w:lineRule="auto"/>
              <w:jc w:val="right"/>
              <w:rPr>
                <w:rFonts w:cs="Arial"/>
                <w:color w:val="000000"/>
                <w:sz w:val="16"/>
                <w:szCs w:val="16"/>
              </w:rPr>
            </w:pPr>
            <w:r>
              <w:rPr>
                <w:rFonts w:cs="Arial"/>
                <w:color w:val="000000"/>
                <w:sz w:val="16"/>
                <w:szCs w:val="16"/>
              </w:rPr>
              <w:t>0,0944</w:t>
            </w:r>
          </w:p>
        </w:tc>
        <w:tc>
          <w:tcPr>
            <w:tcW w:w="697" w:type="dxa"/>
            <w:shd w:val="clear" w:color="auto" w:fill="auto"/>
            <w:noWrap/>
            <w:vAlign w:val="center"/>
            <w:hideMark/>
          </w:tcPr>
          <w:p w14:paraId="073558CD" w14:textId="1E244F99" w:rsidR="00D76E71" w:rsidRPr="001F0359" w:rsidRDefault="00D76E71" w:rsidP="00D76E71">
            <w:pPr>
              <w:spacing w:line="240" w:lineRule="auto"/>
              <w:jc w:val="right"/>
              <w:rPr>
                <w:rFonts w:cs="Arial"/>
                <w:color w:val="000000"/>
                <w:sz w:val="16"/>
                <w:szCs w:val="16"/>
              </w:rPr>
            </w:pPr>
            <w:r>
              <w:rPr>
                <w:rFonts w:cs="Arial"/>
                <w:color w:val="000000"/>
                <w:sz w:val="16"/>
                <w:szCs w:val="16"/>
              </w:rPr>
              <w:t>0,8992</w:t>
            </w:r>
          </w:p>
        </w:tc>
        <w:tc>
          <w:tcPr>
            <w:tcW w:w="697" w:type="dxa"/>
            <w:shd w:val="clear" w:color="auto" w:fill="auto"/>
            <w:noWrap/>
            <w:vAlign w:val="center"/>
            <w:hideMark/>
          </w:tcPr>
          <w:p w14:paraId="249C5BDC" w14:textId="2C006682" w:rsidR="00D76E71" w:rsidRPr="001F0359" w:rsidRDefault="00D76E71" w:rsidP="00D76E71">
            <w:pPr>
              <w:spacing w:line="240" w:lineRule="auto"/>
              <w:jc w:val="right"/>
              <w:rPr>
                <w:rFonts w:cs="Arial"/>
                <w:color w:val="000000"/>
                <w:sz w:val="16"/>
                <w:szCs w:val="16"/>
              </w:rPr>
            </w:pPr>
            <w:r>
              <w:rPr>
                <w:rFonts w:cs="Arial"/>
                <w:color w:val="000000"/>
                <w:sz w:val="16"/>
                <w:szCs w:val="16"/>
              </w:rPr>
              <w:t>-0,0961</w:t>
            </w:r>
          </w:p>
        </w:tc>
        <w:tc>
          <w:tcPr>
            <w:tcW w:w="696" w:type="dxa"/>
            <w:shd w:val="clear" w:color="auto" w:fill="auto"/>
            <w:noWrap/>
            <w:vAlign w:val="center"/>
            <w:hideMark/>
          </w:tcPr>
          <w:p w14:paraId="1D7CC0EB" w14:textId="332FDEAD" w:rsidR="00D76E71" w:rsidRPr="001F0359" w:rsidRDefault="00D76E71" w:rsidP="00D76E71">
            <w:pPr>
              <w:spacing w:line="240" w:lineRule="auto"/>
              <w:jc w:val="right"/>
              <w:rPr>
                <w:rFonts w:cs="Arial"/>
                <w:color w:val="000000"/>
                <w:sz w:val="16"/>
                <w:szCs w:val="16"/>
              </w:rPr>
            </w:pPr>
            <w:r>
              <w:rPr>
                <w:rFonts w:cs="Arial"/>
                <w:color w:val="000000"/>
                <w:sz w:val="16"/>
                <w:szCs w:val="16"/>
              </w:rPr>
              <w:t>0,2585</w:t>
            </w:r>
          </w:p>
        </w:tc>
        <w:tc>
          <w:tcPr>
            <w:tcW w:w="697" w:type="dxa"/>
            <w:shd w:val="clear" w:color="auto" w:fill="auto"/>
            <w:noWrap/>
            <w:vAlign w:val="center"/>
            <w:hideMark/>
          </w:tcPr>
          <w:p w14:paraId="5601C179" w14:textId="63FCA385" w:rsidR="00D76E71" w:rsidRPr="001F0359" w:rsidRDefault="00D76E71" w:rsidP="00D76E71">
            <w:pPr>
              <w:spacing w:line="240" w:lineRule="auto"/>
              <w:jc w:val="right"/>
              <w:rPr>
                <w:rFonts w:cs="Arial"/>
                <w:color w:val="000000"/>
                <w:sz w:val="16"/>
                <w:szCs w:val="16"/>
              </w:rPr>
            </w:pPr>
            <w:r>
              <w:rPr>
                <w:rFonts w:cs="Arial"/>
                <w:color w:val="000000"/>
                <w:sz w:val="16"/>
                <w:szCs w:val="16"/>
              </w:rPr>
              <w:t>0,1270</w:t>
            </w:r>
          </w:p>
        </w:tc>
        <w:tc>
          <w:tcPr>
            <w:tcW w:w="697" w:type="dxa"/>
            <w:shd w:val="clear" w:color="auto" w:fill="auto"/>
            <w:noWrap/>
            <w:vAlign w:val="center"/>
            <w:hideMark/>
          </w:tcPr>
          <w:p w14:paraId="1C683173" w14:textId="79DF4ADA" w:rsidR="00D76E71" w:rsidRPr="001F0359" w:rsidRDefault="00D76E71" w:rsidP="00D76E71">
            <w:pPr>
              <w:spacing w:line="240" w:lineRule="auto"/>
              <w:jc w:val="right"/>
              <w:rPr>
                <w:rFonts w:cs="Arial"/>
                <w:color w:val="000000"/>
                <w:sz w:val="16"/>
                <w:szCs w:val="16"/>
              </w:rPr>
            </w:pPr>
            <w:r>
              <w:rPr>
                <w:rFonts w:cs="Arial"/>
                <w:color w:val="000000"/>
                <w:sz w:val="16"/>
                <w:szCs w:val="16"/>
              </w:rPr>
              <w:t>0,1681</w:t>
            </w:r>
          </w:p>
        </w:tc>
        <w:tc>
          <w:tcPr>
            <w:tcW w:w="697" w:type="dxa"/>
            <w:shd w:val="clear" w:color="auto" w:fill="auto"/>
            <w:noWrap/>
            <w:vAlign w:val="center"/>
            <w:hideMark/>
          </w:tcPr>
          <w:p w14:paraId="643DD13B" w14:textId="7F05F675" w:rsidR="00D76E71" w:rsidRPr="001F0359" w:rsidRDefault="00D76E71" w:rsidP="00D76E71">
            <w:pPr>
              <w:spacing w:line="240" w:lineRule="auto"/>
              <w:jc w:val="right"/>
              <w:rPr>
                <w:rFonts w:cs="Arial"/>
                <w:color w:val="000000"/>
                <w:sz w:val="16"/>
                <w:szCs w:val="16"/>
              </w:rPr>
            </w:pPr>
            <w:r>
              <w:rPr>
                <w:rFonts w:cs="Arial"/>
                <w:color w:val="000000"/>
                <w:sz w:val="16"/>
                <w:szCs w:val="16"/>
              </w:rPr>
              <w:t>-0,0117</w:t>
            </w:r>
          </w:p>
        </w:tc>
        <w:tc>
          <w:tcPr>
            <w:tcW w:w="697" w:type="dxa"/>
            <w:shd w:val="clear" w:color="auto" w:fill="auto"/>
            <w:noWrap/>
            <w:vAlign w:val="center"/>
            <w:hideMark/>
          </w:tcPr>
          <w:p w14:paraId="3290B713" w14:textId="297F224B" w:rsidR="00D76E71" w:rsidRPr="001F0359" w:rsidRDefault="00D76E71" w:rsidP="00D76E71">
            <w:pPr>
              <w:spacing w:line="240" w:lineRule="auto"/>
              <w:jc w:val="right"/>
              <w:rPr>
                <w:rFonts w:cs="Arial"/>
                <w:color w:val="000000"/>
                <w:sz w:val="16"/>
                <w:szCs w:val="16"/>
              </w:rPr>
            </w:pPr>
            <w:r>
              <w:rPr>
                <w:rFonts w:cs="Arial"/>
                <w:color w:val="000000"/>
                <w:sz w:val="16"/>
                <w:szCs w:val="16"/>
              </w:rPr>
              <w:t>0,2589</w:t>
            </w:r>
          </w:p>
        </w:tc>
        <w:tc>
          <w:tcPr>
            <w:tcW w:w="697" w:type="dxa"/>
            <w:shd w:val="clear" w:color="auto" w:fill="auto"/>
            <w:noWrap/>
            <w:vAlign w:val="center"/>
            <w:hideMark/>
          </w:tcPr>
          <w:p w14:paraId="74CC2A4B" w14:textId="52E464A8" w:rsidR="00D76E71" w:rsidRPr="001F0359" w:rsidRDefault="00D76E71" w:rsidP="00D76E71">
            <w:pPr>
              <w:spacing w:line="240" w:lineRule="auto"/>
              <w:jc w:val="right"/>
              <w:rPr>
                <w:rFonts w:cs="Arial"/>
                <w:color w:val="000000"/>
                <w:sz w:val="16"/>
                <w:szCs w:val="16"/>
              </w:rPr>
            </w:pPr>
            <w:r>
              <w:rPr>
                <w:rFonts w:cs="Arial"/>
                <w:color w:val="000000"/>
                <w:sz w:val="16"/>
                <w:szCs w:val="16"/>
              </w:rPr>
              <w:t>0,1398</w:t>
            </w:r>
          </w:p>
        </w:tc>
      </w:tr>
      <w:tr w:rsidR="00D76E71" w:rsidRPr="001F0359" w14:paraId="336494FD" w14:textId="77777777" w:rsidTr="00D76E71">
        <w:trPr>
          <w:trHeight w:val="284"/>
        </w:trPr>
        <w:tc>
          <w:tcPr>
            <w:tcW w:w="1418" w:type="dxa"/>
            <w:shd w:val="clear" w:color="auto" w:fill="auto"/>
            <w:noWrap/>
            <w:vAlign w:val="center"/>
            <w:hideMark/>
          </w:tcPr>
          <w:p w14:paraId="4E04B61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Idoso</w:t>
            </w:r>
          </w:p>
        </w:tc>
        <w:tc>
          <w:tcPr>
            <w:tcW w:w="696" w:type="dxa"/>
            <w:shd w:val="clear" w:color="auto" w:fill="auto"/>
            <w:noWrap/>
            <w:vAlign w:val="center"/>
            <w:hideMark/>
          </w:tcPr>
          <w:p w14:paraId="25CA26FC" w14:textId="6F5EA845" w:rsidR="00D76E71" w:rsidRPr="001F0359" w:rsidRDefault="00D76E71" w:rsidP="00D76E71">
            <w:pPr>
              <w:spacing w:line="240" w:lineRule="auto"/>
              <w:jc w:val="right"/>
              <w:rPr>
                <w:rFonts w:cs="Arial"/>
                <w:color w:val="000000"/>
                <w:sz w:val="16"/>
                <w:szCs w:val="16"/>
              </w:rPr>
            </w:pPr>
            <w:r>
              <w:rPr>
                <w:rFonts w:cs="Arial"/>
                <w:color w:val="000000"/>
                <w:sz w:val="16"/>
                <w:szCs w:val="16"/>
              </w:rPr>
              <w:t>-0,6602</w:t>
            </w:r>
          </w:p>
        </w:tc>
        <w:tc>
          <w:tcPr>
            <w:tcW w:w="697" w:type="dxa"/>
            <w:shd w:val="clear" w:color="auto" w:fill="auto"/>
            <w:noWrap/>
            <w:vAlign w:val="center"/>
            <w:hideMark/>
          </w:tcPr>
          <w:p w14:paraId="574665D7" w14:textId="15514654" w:rsidR="00D76E71" w:rsidRPr="001F0359" w:rsidRDefault="00D76E71" w:rsidP="00D76E71">
            <w:pPr>
              <w:spacing w:line="240" w:lineRule="auto"/>
              <w:jc w:val="right"/>
              <w:rPr>
                <w:rFonts w:cs="Arial"/>
                <w:color w:val="000000"/>
                <w:sz w:val="16"/>
                <w:szCs w:val="16"/>
              </w:rPr>
            </w:pPr>
            <w:r>
              <w:rPr>
                <w:rFonts w:cs="Arial"/>
                <w:color w:val="000000"/>
                <w:sz w:val="16"/>
                <w:szCs w:val="16"/>
              </w:rPr>
              <w:t>0,6866</w:t>
            </w:r>
          </w:p>
        </w:tc>
        <w:tc>
          <w:tcPr>
            <w:tcW w:w="697" w:type="dxa"/>
            <w:shd w:val="clear" w:color="auto" w:fill="auto"/>
            <w:noWrap/>
            <w:vAlign w:val="center"/>
            <w:hideMark/>
          </w:tcPr>
          <w:p w14:paraId="42BDD035" w14:textId="2FEC4C73" w:rsidR="00D76E71" w:rsidRPr="001F0359" w:rsidRDefault="00D76E71" w:rsidP="00D76E71">
            <w:pPr>
              <w:spacing w:line="240" w:lineRule="auto"/>
              <w:jc w:val="right"/>
              <w:rPr>
                <w:rFonts w:cs="Arial"/>
                <w:color w:val="000000"/>
                <w:sz w:val="16"/>
                <w:szCs w:val="16"/>
              </w:rPr>
            </w:pPr>
            <w:r>
              <w:rPr>
                <w:rFonts w:cs="Arial"/>
                <w:color w:val="000000"/>
                <w:sz w:val="16"/>
                <w:szCs w:val="16"/>
              </w:rPr>
              <w:t>-1,1111</w:t>
            </w:r>
          </w:p>
        </w:tc>
        <w:tc>
          <w:tcPr>
            <w:tcW w:w="697" w:type="dxa"/>
            <w:shd w:val="clear" w:color="auto" w:fill="auto"/>
            <w:noWrap/>
            <w:vAlign w:val="center"/>
            <w:hideMark/>
          </w:tcPr>
          <w:p w14:paraId="06E958B3" w14:textId="3321BF99" w:rsidR="00D76E71" w:rsidRPr="001F0359" w:rsidRDefault="00D76E71" w:rsidP="00D76E71">
            <w:pPr>
              <w:spacing w:line="240" w:lineRule="auto"/>
              <w:jc w:val="right"/>
              <w:rPr>
                <w:rFonts w:cs="Arial"/>
                <w:color w:val="000000"/>
                <w:sz w:val="16"/>
                <w:szCs w:val="16"/>
              </w:rPr>
            </w:pPr>
            <w:r>
              <w:rPr>
                <w:rFonts w:cs="Arial"/>
                <w:color w:val="000000"/>
                <w:sz w:val="16"/>
                <w:szCs w:val="16"/>
              </w:rPr>
              <w:t>-0,2572</w:t>
            </w:r>
          </w:p>
        </w:tc>
        <w:tc>
          <w:tcPr>
            <w:tcW w:w="697" w:type="dxa"/>
            <w:shd w:val="clear" w:color="auto" w:fill="auto"/>
            <w:noWrap/>
            <w:vAlign w:val="center"/>
            <w:hideMark/>
          </w:tcPr>
          <w:p w14:paraId="40FC7D87" w14:textId="585BD511" w:rsidR="00D76E71" w:rsidRPr="001F0359" w:rsidRDefault="00D76E71" w:rsidP="00D76E71">
            <w:pPr>
              <w:spacing w:line="240" w:lineRule="auto"/>
              <w:jc w:val="right"/>
              <w:rPr>
                <w:rFonts w:cs="Arial"/>
                <w:color w:val="000000"/>
                <w:sz w:val="16"/>
                <w:szCs w:val="16"/>
              </w:rPr>
            </w:pPr>
            <w:r>
              <w:rPr>
                <w:rFonts w:cs="Arial"/>
                <w:color w:val="000000"/>
                <w:sz w:val="16"/>
                <w:szCs w:val="16"/>
              </w:rPr>
              <w:t>0,2630</w:t>
            </w:r>
          </w:p>
        </w:tc>
        <w:tc>
          <w:tcPr>
            <w:tcW w:w="696" w:type="dxa"/>
            <w:shd w:val="clear" w:color="auto" w:fill="auto"/>
            <w:noWrap/>
            <w:vAlign w:val="center"/>
            <w:hideMark/>
          </w:tcPr>
          <w:p w14:paraId="31688E38" w14:textId="52FBF568" w:rsidR="00D76E71" w:rsidRPr="001F0359" w:rsidRDefault="00D76E71" w:rsidP="00D76E71">
            <w:pPr>
              <w:spacing w:line="240" w:lineRule="auto"/>
              <w:jc w:val="right"/>
              <w:rPr>
                <w:rFonts w:cs="Arial"/>
                <w:color w:val="000000"/>
                <w:sz w:val="16"/>
                <w:szCs w:val="16"/>
              </w:rPr>
            </w:pPr>
            <w:r>
              <w:rPr>
                <w:rFonts w:cs="Arial"/>
                <w:color w:val="000000"/>
                <w:sz w:val="16"/>
                <w:szCs w:val="16"/>
              </w:rPr>
              <w:t>-0,0926</w:t>
            </w:r>
          </w:p>
        </w:tc>
        <w:tc>
          <w:tcPr>
            <w:tcW w:w="697" w:type="dxa"/>
            <w:shd w:val="clear" w:color="auto" w:fill="auto"/>
            <w:noWrap/>
            <w:vAlign w:val="center"/>
            <w:hideMark/>
          </w:tcPr>
          <w:p w14:paraId="1324BC95" w14:textId="229081FB" w:rsidR="00D76E71" w:rsidRPr="001F0359" w:rsidRDefault="00D76E71" w:rsidP="00D76E71">
            <w:pPr>
              <w:spacing w:line="240" w:lineRule="auto"/>
              <w:jc w:val="right"/>
              <w:rPr>
                <w:rFonts w:cs="Arial"/>
                <w:color w:val="000000"/>
                <w:sz w:val="16"/>
                <w:szCs w:val="16"/>
              </w:rPr>
            </w:pPr>
            <w:r>
              <w:rPr>
                <w:rFonts w:cs="Arial"/>
                <w:color w:val="000000"/>
                <w:sz w:val="16"/>
                <w:szCs w:val="16"/>
              </w:rPr>
              <w:t>0,3718</w:t>
            </w:r>
          </w:p>
        </w:tc>
        <w:tc>
          <w:tcPr>
            <w:tcW w:w="697" w:type="dxa"/>
            <w:shd w:val="clear" w:color="auto" w:fill="auto"/>
            <w:noWrap/>
            <w:vAlign w:val="center"/>
            <w:hideMark/>
          </w:tcPr>
          <w:p w14:paraId="0363697D" w14:textId="0858430A" w:rsidR="00D76E71" w:rsidRPr="001F0359" w:rsidRDefault="00D76E71" w:rsidP="00D76E71">
            <w:pPr>
              <w:spacing w:line="240" w:lineRule="auto"/>
              <w:jc w:val="right"/>
              <w:rPr>
                <w:rFonts w:cs="Arial"/>
                <w:color w:val="000000"/>
                <w:sz w:val="16"/>
                <w:szCs w:val="16"/>
              </w:rPr>
            </w:pPr>
            <w:r>
              <w:rPr>
                <w:rFonts w:cs="Arial"/>
                <w:color w:val="000000"/>
                <w:sz w:val="16"/>
                <w:szCs w:val="16"/>
              </w:rPr>
              <w:t>0,1544</w:t>
            </w:r>
          </w:p>
        </w:tc>
        <w:tc>
          <w:tcPr>
            <w:tcW w:w="697" w:type="dxa"/>
            <w:shd w:val="clear" w:color="auto" w:fill="auto"/>
            <w:noWrap/>
            <w:vAlign w:val="center"/>
            <w:hideMark/>
          </w:tcPr>
          <w:p w14:paraId="17D28D38" w14:textId="41A5A248" w:rsidR="00D76E71" w:rsidRPr="001F0359" w:rsidRDefault="00D76E71" w:rsidP="00D76E71">
            <w:pPr>
              <w:spacing w:line="240" w:lineRule="auto"/>
              <w:jc w:val="right"/>
              <w:rPr>
                <w:rFonts w:cs="Arial"/>
                <w:color w:val="000000"/>
                <w:sz w:val="16"/>
                <w:szCs w:val="16"/>
              </w:rPr>
            </w:pPr>
            <w:r>
              <w:rPr>
                <w:rFonts w:cs="Arial"/>
                <w:color w:val="000000"/>
                <w:sz w:val="16"/>
                <w:szCs w:val="16"/>
              </w:rPr>
              <w:t>0,0354</w:t>
            </w:r>
          </w:p>
        </w:tc>
        <w:tc>
          <w:tcPr>
            <w:tcW w:w="697" w:type="dxa"/>
            <w:shd w:val="clear" w:color="auto" w:fill="auto"/>
            <w:noWrap/>
            <w:vAlign w:val="center"/>
            <w:hideMark/>
          </w:tcPr>
          <w:p w14:paraId="038068A7" w14:textId="2373F5E9"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703B70D5" w14:textId="4BFA4033" w:rsidR="00D76E71" w:rsidRPr="001F0359" w:rsidRDefault="00D76E71" w:rsidP="00D76E71">
            <w:pPr>
              <w:spacing w:line="240" w:lineRule="auto"/>
              <w:jc w:val="right"/>
              <w:rPr>
                <w:rFonts w:cs="Arial"/>
                <w:color w:val="000000"/>
                <w:sz w:val="16"/>
                <w:szCs w:val="16"/>
              </w:rPr>
            </w:pPr>
            <w:r>
              <w:rPr>
                <w:rFonts w:cs="Arial"/>
                <w:color w:val="000000"/>
                <w:sz w:val="16"/>
                <w:szCs w:val="16"/>
              </w:rPr>
              <w:t>-0,1765</w:t>
            </w:r>
          </w:p>
        </w:tc>
      </w:tr>
      <w:tr w:rsidR="00D76E71" w:rsidRPr="001F0359" w14:paraId="291D1AC4" w14:textId="77777777" w:rsidTr="00D76E71">
        <w:trPr>
          <w:trHeight w:val="284"/>
        </w:trPr>
        <w:tc>
          <w:tcPr>
            <w:tcW w:w="1418" w:type="dxa"/>
            <w:shd w:val="clear" w:color="auto" w:fill="auto"/>
            <w:noWrap/>
            <w:vAlign w:val="center"/>
            <w:hideMark/>
          </w:tcPr>
          <w:p w14:paraId="34B48042"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Baixa</w:t>
            </w:r>
          </w:p>
        </w:tc>
        <w:tc>
          <w:tcPr>
            <w:tcW w:w="696" w:type="dxa"/>
            <w:shd w:val="clear" w:color="auto" w:fill="auto"/>
            <w:noWrap/>
            <w:vAlign w:val="center"/>
            <w:hideMark/>
          </w:tcPr>
          <w:p w14:paraId="0BA92F5C" w14:textId="22C0E78F" w:rsidR="00D76E71" w:rsidRPr="001F0359" w:rsidRDefault="00D76E71" w:rsidP="00D76E71">
            <w:pPr>
              <w:spacing w:line="240" w:lineRule="auto"/>
              <w:jc w:val="right"/>
              <w:rPr>
                <w:rFonts w:cs="Arial"/>
                <w:color w:val="000000"/>
                <w:sz w:val="16"/>
                <w:szCs w:val="16"/>
              </w:rPr>
            </w:pPr>
            <w:r>
              <w:rPr>
                <w:rFonts w:cs="Arial"/>
                <w:color w:val="000000"/>
                <w:sz w:val="16"/>
                <w:szCs w:val="16"/>
              </w:rPr>
              <w:t>0,5629</w:t>
            </w:r>
          </w:p>
        </w:tc>
        <w:tc>
          <w:tcPr>
            <w:tcW w:w="697" w:type="dxa"/>
            <w:shd w:val="clear" w:color="auto" w:fill="auto"/>
            <w:noWrap/>
            <w:vAlign w:val="center"/>
            <w:hideMark/>
          </w:tcPr>
          <w:p w14:paraId="748A858E" w14:textId="16830B17" w:rsidR="00D76E71" w:rsidRPr="001F0359" w:rsidRDefault="00D76E71" w:rsidP="00D76E71">
            <w:pPr>
              <w:spacing w:line="240" w:lineRule="auto"/>
              <w:jc w:val="right"/>
              <w:rPr>
                <w:rFonts w:cs="Arial"/>
                <w:color w:val="000000"/>
                <w:sz w:val="16"/>
                <w:szCs w:val="16"/>
              </w:rPr>
            </w:pPr>
            <w:r>
              <w:rPr>
                <w:rFonts w:cs="Arial"/>
                <w:color w:val="000000"/>
                <w:sz w:val="16"/>
                <w:szCs w:val="16"/>
              </w:rPr>
              <w:t>-0,5000</w:t>
            </w:r>
          </w:p>
        </w:tc>
        <w:tc>
          <w:tcPr>
            <w:tcW w:w="697" w:type="dxa"/>
            <w:shd w:val="clear" w:color="auto" w:fill="auto"/>
            <w:noWrap/>
            <w:vAlign w:val="center"/>
            <w:hideMark/>
          </w:tcPr>
          <w:p w14:paraId="01328E14" w14:textId="75F837A5" w:rsidR="00D76E71" w:rsidRPr="001F0359" w:rsidRDefault="00D76E71" w:rsidP="00D76E71">
            <w:pPr>
              <w:spacing w:line="240" w:lineRule="auto"/>
              <w:jc w:val="right"/>
              <w:rPr>
                <w:rFonts w:cs="Arial"/>
                <w:color w:val="000000"/>
                <w:sz w:val="16"/>
                <w:szCs w:val="16"/>
              </w:rPr>
            </w:pPr>
            <w:r>
              <w:rPr>
                <w:rFonts w:cs="Arial"/>
                <w:color w:val="000000"/>
                <w:sz w:val="16"/>
                <w:szCs w:val="16"/>
              </w:rPr>
              <w:t>-0,5971</w:t>
            </w:r>
          </w:p>
        </w:tc>
        <w:tc>
          <w:tcPr>
            <w:tcW w:w="697" w:type="dxa"/>
            <w:shd w:val="clear" w:color="auto" w:fill="auto"/>
            <w:noWrap/>
            <w:vAlign w:val="center"/>
            <w:hideMark/>
          </w:tcPr>
          <w:p w14:paraId="0B81418D" w14:textId="77D06191" w:rsidR="00D76E71" w:rsidRPr="001F0359" w:rsidRDefault="00D76E71" w:rsidP="00D76E71">
            <w:pPr>
              <w:spacing w:line="240" w:lineRule="auto"/>
              <w:jc w:val="right"/>
              <w:rPr>
                <w:rFonts w:cs="Arial"/>
                <w:color w:val="000000"/>
                <w:sz w:val="16"/>
                <w:szCs w:val="16"/>
              </w:rPr>
            </w:pPr>
            <w:r>
              <w:rPr>
                <w:rFonts w:cs="Arial"/>
                <w:color w:val="000000"/>
                <w:sz w:val="16"/>
                <w:szCs w:val="16"/>
              </w:rPr>
              <w:t>0,1798</w:t>
            </w:r>
          </w:p>
        </w:tc>
        <w:tc>
          <w:tcPr>
            <w:tcW w:w="697" w:type="dxa"/>
            <w:shd w:val="clear" w:color="auto" w:fill="auto"/>
            <w:noWrap/>
            <w:vAlign w:val="center"/>
            <w:hideMark/>
          </w:tcPr>
          <w:p w14:paraId="78BC7F1C" w14:textId="65C6F9E6" w:rsidR="00D76E71" w:rsidRPr="001F0359" w:rsidRDefault="00D76E71" w:rsidP="00D76E71">
            <w:pPr>
              <w:spacing w:line="240" w:lineRule="auto"/>
              <w:jc w:val="right"/>
              <w:rPr>
                <w:rFonts w:cs="Arial"/>
                <w:color w:val="000000"/>
                <w:sz w:val="16"/>
                <w:szCs w:val="16"/>
              </w:rPr>
            </w:pPr>
            <w:r>
              <w:rPr>
                <w:rFonts w:cs="Arial"/>
                <w:color w:val="000000"/>
                <w:sz w:val="16"/>
                <w:szCs w:val="16"/>
              </w:rPr>
              <w:t>-0,2118</w:t>
            </w:r>
          </w:p>
        </w:tc>
        <w:tc>
          <w:tcPr>
            <w:tcW w:w="696" w:type="dxa"/>
            <w:shd w:val="clear" w:color="auto" w:fill="auto"/>
            <w:noWrap/>
            <w:vAlign w:val="center"/>
            <w:hideMark/>
          </w:tcPr>
          <w:p w14:paraId="7265460C" w14:textId="17D0FD53" w:rsidR="00D76E71" w:rsidRPr="001F0359" w:rsidRDefault="00D76E71" w:rsidP="00D76E71">
            <w:pPr>
              <w:spacing w:line="240" w:lineRule="auto"/>
              <w:jc w:val="right"/>
              <w:rPr>
                <w:rFonts w:cs="Arial"/>
                <w:color w:val="000000"/>
                <w:sz w:val="16"/>
                <w:szCs w:val="16"/>
              </w:rPr>
            </w:pPr>
            <w:r>
              <w:rPr>
                <w:rFonts w:cs="Arial"/>
                <w:color w:val="000000"/>
                <w:sz w:val="16"/>
                <w:szCs w:val="16"/>
              </w:rPr>
              <w:t>-0,1047</w:t>
            </w:r>
          </w:p>
        </w:tc>
        <w:tc>
          <w:tcPr>
            <w:tcW w:w="697" w:type="dxa"/>
            <w:shd w:val="clear" w:color="auto" w:fill="auto"/>
            <w:noWrap/>
            <w:vAlign w:val="center"/>
            <w:hideMark/>
          </w:tcPr>
          <w:p w14:paraId="323D401C" w14:textId="6E303B7A" w:rsidR="00D76E71" w:rsidRPr="001F0359" w:rsidRDefault="00D76E71" w:rsidP="00D76E71">
            <w:pPr>
              <w:spacing w:line="240" w:lineRule="auto"/>
              <w:jc w:val="right"/>
              <w:rPr>
                <w:rFonts w:cs="Arial"/>
                <w:color w:val="000000"/>
                <w:sz w:val="16"/>
                <w:szCs w:val="16"/>
              </w:rPr>
            </w:pPr>
            <w:r>
              <w:rPr>
                <w:rFonts w:cs="Arial"/>
                <w:color w:val="000000"/>
                <w:sz w:val="16"/>
                <w:szCs w:val="16"/>
              </w:rPr>
              <w:t>-0,2145</w:t>
            </w:r>
          </w:p>
        </w:tc>
        <w:tc>
          <w:tcPr>
            <w:tcW w:w="697" w:type="dxa"/>
            <w:shd w:val="clear" w:color="auto" w:fill="auto"/>
            <w:noWrap/>
            <w:vAlign w:val="center"/>
            <w:hideMark/>
          </w:tcPr>
          <w:p w14:paraId="72D12E7D" w14:textId="3EE8FE03" w:rsidR="00D76E71" w:rsidRPr="001F0359" w:rsidRDefault="00D76E71" w:rsidP="00D76E71">
            <w:pPr>
              <w:spacing w:line="240" w:lineRule="auto"/>
              <w:jc w:val="right"/>
              <w:rPr>
                <w:rFonts w:cs="Arial"/>
                <w:color w:val="000000"/>
                <w:sz w:val="16"/>
                <w:szCs w:val="16"/>
              </w:rPr>
            </w:pPr>
            <w:r>
              <w:rPr>
                <w:rFonts w:cs="Arial"/>
                <w:color w:val="000000"/>
                <w:sz w:val="16"/>
                <w:szCs w:val="16"/>
              </w:rPr>
              <w:t>-0,1495</w:t>
            </w:r>
          </w:p>
        </w:tc>
        <w:tc>
          <w:tcPr>
            <w:tcW w:w="697" w:type="dxa"/>
            <w:shd w:val="clear" w:color="auto" w:fill="auto"/>
            <w:noWrap/>
            <w:vAlign w:val="center"/>
            <w:hideMark/>
          </w:tcPr>
          <w:p w14:paraId="5DF153B7" w14:textId="4F9ACA79" w:rsidR="00D76E71" w:rsidRPr="001F0359" w:rsidRDefault="00D76E71" w:rsidP="00D76E71">
            <w:pPr>
              <w:spacing w:line="240" w:lineRule="auto"/>
              <w:jc w:val="right"/>
              <w:rPr>
                <w:rFonts w:cs="Arial"/>
                <w:color w:val="000000"/>
                <w:sz w:val="16"/>
                <w:szCs w:val="16"/>
              </w:rPr>
            </w:pPr>
            <w:r>
              <w:rPr>
                <w:rFonts w:cs="Arial"/>
                <w:color w:val="000000"/>
                <w:sz w:val="16"/>
                <w:szCs w:val="16"/>
              </w:rPr>
              <w:t>-0,0436</w:t>
            </w:r>
          </w:p>
        </w:tc>
        <w:tc>
          <w:tcPr>
            <w:tcW w:w="697" w:type="dxa"/>
            <w:shd w:val="clear" w:color="auto" w:fill="auto"/>
            <w:noWrap/>
            <w:vAlign w:val="center"/>
            <w:hideMark/>
          </w:tcPr>
          <w:p w14:paraId="0E257950" w14:textId="0D590146" w:rsidR="00D76E71" w:rsidRPr="001F0359" w:rsidRDefault="00D76E71" w:rsidP="00D76E71">
            <w:pPr>
              <w:spacing w:line="240" w:lineRule="auto"/>
              <w:jc w:val="right"/>
              <w:rPr>
                <w:rFonts w:cs="Arial"/>
                <w:color w:val="000000"/>
                <w:sz w:val="16"/>
                <w:szCs w:val="16"/>
              </w:rPr>
            </w:pPr>
            <w:r>
              <w:rPr>
                <w:rFonts w:cs="Arial"/>
                <w:color w:val="000000"/>
                <w:sz w:val="16"/>
                <w:szCs w:val="16"/>
              </w:rPr>
              <w:t>0,1141</w:t>
            </w:r>
          </w:p>
        </w:tc>
        <w:tc>
          <w:tcPr>
            <w:tcW w:w="697" w:type="dxa"/>
            <w:shd w:val="clear" w:color="auto" w:fill="auto"/>
            <w:noWrap/>
            <w:vAlign w:val="center"/>
            <w:hideMark/>
          </w:tcPr>
          <w:p w14:paraId="4EAB9FC5" w14:textId="55D060FF" w:rsidR="00D76E71" w:rsidRPr="001F0359" w:rsidRDefault="00D76E71" w:rsidP="00D76E71">
            <w:pPr>
              <w:spacing w:line="240" w:lineRule="auto"/>
              <w:jc w:val="right"/>
              <w:rPr>
                <w:rFonts w:cs="Arial"/>
                <w:color w:val="000000"/>
                <w:sz w:val="16"/>
                <w:szCs w:val="16"/>
              </w:rPr>
            </w:pPr>
            <w:r>
              <w:rPr>
                <w:rFonts w:cs="Arial"/>
                <w:color w:val="000000"/>
                <w:sz w:val="16"/>
                <w:szCs w:val="16"/>
              </w:rPr>
              <w:t>-0,1156</w:t>
            </w:r>
          </w:p>
        </w:tc>
      </w:tr>
      <w:tr w:rsidR="00D76E71" w:rsidRPr="001F0359" w14:paraId="6AAB505F" w14:textId="77777777" w:rsidTr="00D76E71">
        <w:trPr>
          <w:trHeight w:val="284"/>
        </w:trPr>
        <w:tc>
          <w:tcPr>
            <w:tcW w:w="1418" w:type="dxa"/>
            <w:shd w:val="clear" w:color="auto" w:fill="auto"/>
            <w:noWrap/>
            <w:vAlign w:val="center"/>
            <w:hideMark/>
          </w:tcPr>
          <w:p w14:paraId="5C988EA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Média</w:t>
            </w:r>
          </w:p>
        </w:tc>
        <w:tc>
          <w:tcPr>
            <w:tcW w:w="696" w:type="dxa"/>
            <w:shd w:val="clear" w:color="auto" w:fill="auto"/>
            <w:noWrap/>
            <w:vAlign w:val="center"/>
            <w:hideMark/>
          </w:tcPr>
          <w:p w14:paraId="63A527AE" w14:textId="6BA6660A" w:rsidR="00D76E71" w:rsidRPr="001F0359" w:rsidRDefault="00D76E71" w:rsidP="00D76E71">
            <w:pPr>
              <w:spacing w:line="240" w:lineRule="auto"/>
              <w:jc w:val="right"/>
              <w:rPr>
                <w:rFonts w:cs="Arial"/>
                <w:color w:val="000000"/>
                <w:sz w:val="16"/>
                <w:szCs w:val="16"/>
              </w:rPr>
            </w:pPr>
            <w:r>
              <w:rPr>
                <w:rFonts w:cs="Arial"/>
                <w:color w:val="000000"/>
                <w:sz w:val="16"/>
                <w:szCs w:val="16"/>
              </w:rPr>
              <w:t>0,0676</w:t>
            </w:r>
          </w:p>
        </w:tc>
        <w:tc>
          <w:tcPr>
            <w:tcW w:w="697" w:type="dxa"/>
            <w:shd w:val="clear" w:color="auto" w:fill="auto"/>
            <w:noWrap/>
            <w:vAlign w:val="center"/>
            <w:hideMark/>
          </w:tcPr>
          <w:p w14:paraId="51F032F3" w14:textId="0A37566E"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06DF6DF8" w14:textId="55543FD5" w:rsidR="00D76E71" w:rsidRPr="001F0359" w:rsidRDefault="00D76E71" w:rsidP="00D76E71">
            <w:pPr>
              <w:spacing w:line="240" w:lineRule="auto"/>
              <w:jc w:val="right"/>
              <w:rPr>
                <w:rFonts w:cs="Arial"/>
                <w:color w:val="000000"/>
                <w:sz w:val="16"/>
                <w:szCs w:val="16"/>
              </w:rPr>
            </w:pPr>
            <w:r>
              <w:rPr>
                <w:rFonts w:cs="Arial"/>
                <w:color w:val="000000"/>
                <w:sz w:val="16"/>
                <w:szCs w:val="16"/>
              </w:rPr>
              <w:t>0,7956</w:t>
            </w:r>
          </w:p>
        </w:tc>
        <w:tc>
          <w:tcPr>
            <w:tcW w:w="697" w:type="dxa"/>
            <w:shd w:val="clear" w:color="auto" w:fill="auto"/>
            <w:noWrap/>
            <w:vAlign w:val="center"/>
            <w:hideMark/>
          </w:tcPr>
          <w:p w14:paraId="448A86D4" w14:textId="50E92D68" w:rsidR="00D76E71" w:rsidRPr="001F0359" w:rsidRDefault="00D76E71" w:rsidP="00D76E71">
            <w:pPr>
              <w:spacing w:line="240" w:lineRule="auto"/>
              <w:jc w:val="right"/>
              <w:rPr>
                <w:rFonts w:cs="Arial"/>
                <w:color w:val="000000"/>
                <w:sz w:val="16"/>
                <w:szCs w:val="16"/>
              </w:rPr>
            </w:pPr>
            <w:r>
              <w:rPr>
                <w:rFonts w:cs="Arial"/>
                <w:color w:val="000000"/>
                <w:sz w:val="16"/>
                <w:szCs w:val="16"/>
              </w:rPr>
              <w:t>0,6876</w:t>
            </w:r>
          </w:p>
        </w:tc>
        <w:tc>
          <w:tcPr>
            <w:tcW w:w="697" w:type="dxa"/>
            <w:shd w:val="clear" w:color="auto" w:fill="auto"/>
            <w:noWrap/>
            <w:vAlign w:val="center"/>
            <w:hideMark/>
          </w:tcPr>
          <w:p w14:paraId="116354A6" w14:textId="6BEFFC90" w:rsidR="00D76E71" w:rsidRPr="001F0359" w:rsidRDefault="00D76E71" w:rsidP="00D76E71">
            <w:pPr>
              <w:spacing w:line="240" w:lineRule="auto"/>
              <w:jc w:val="right"/>
              <w:rPr>
                <w:rFonts w:cs="Arial"/>
                <w:color w:val="000000"/>
                <w:sz w:val="16"/>
                <w:szCs w:val="16"/>
              </w:rPr>
            </w:pPr>
            <w:r>
              <w:rPr>
                <w:rFonts w:cs="Arial"/>
                <w:color w:val="000000"/>
                <w:sz w:val="16"/>
                <w:szCs w:val="16"/>
              </w:rPr>
              <w:t>0,6824</w:t>
            </w:r>
          </w:p>
        </w:tc>
        <w:tc>
          <w:tcPr>
            <w:tcW w:w="696" w:type="dxa"/>
            <w:shd w:val="clear" w:color="auto" w:fill="auto"/>
            <w:noWrap/>
            <w:vAlign w:val="center"/>
            <w:hideMark/>
          </w:tcPr>
          <w:p w14:paraId="2AB331C8" w14:textId="0694B6FC" w:rsidR="00D76E71" w:rsidRPr="001F0359" w:rsidRDefault="00D76E71" w:rsidP="00D76E71">
            <w:pPr>
              <w:spacing w:line="240" w:lineRule="auto"/>
              <w:jc w:val="right"/>
              <w:rPr>
                <w:rFonts w:cs="Arial"/>
                <w:color w:val="000000"/>
                <w:sz w:val="16"/>
                <w:szCs w:val="16"/>
              </w:rPr>
            </w:pPr>
            <w:r>
              <w:rPr>
                <w:rFonts w:cs="Arial"/>
                <w:color w:val="000000"/>
                <w:sz w:val="16"/>
                <w:szCs w:val="16"/>
              </w:rPr>
              <w:t>-0,0843</w:t>
            </w:r>
          </w:p>
        </w:tc>
        <w:tc>
          <w:tcPr>
            <w:tcW w:w="697" w:type="dxa"/>
            <w:shd w:val="clear" w:color="auto" w:fill="auto"/>
            <w:noWrap/>
            <w:vAlign w:val="center"/>
            <w:hideMark/>
          </w:tcPr>
          <w:p w14:paraId="37899874" w14:textId="3B55C006" w:rsidR="00D76E71" w:rsidRPr="001F0359" w:rsidRDefault="00D76E71" w:rsidP="00D76E71">
            <w:pPr>
              <w:spacing w:line="240" w:lineRule="auto"/>
              <w:jc w:val="right"/>
              <w:rPr>
                <w:rFonts w:cs="Arial"/>
                <w:color w:val="000000"/>
                <w:sz w:val="16"/>
                <w:szCs w:val="16"/>
              </w:rPr>
            </w:pPr>
            <w:r>
              <w:rPr>
                <w:rFonts w:cs="Arial"/>
                <w:color w:val="000000"/>
                <w:sz w:val="16"/>
                <w:szCs w:val="16"/>
              </w:rPr>
              <w:t>0,2188</w:t>
            </w:r>
          </w:p>
        </w:tc>
        <w:tc>
          <w:tcPr>
            <w:tcW w:w="697" w:type="dxa"/>
            <w:shd w:val="clear" w:color="auto" w:fill="auto"/>
            <w:noWrap/>
            <w:vAlign w:val="center"/>
            <w:hideMark/>
          </w:tcPr>
          <w:p w14:paraId="34AA68F7" w14:textId="1AF6FBA7" w:rsidR="00D76E71" w:rsidRPr="001F0359" w:rsidRDefault="00D76E71" w:rsidP="00D76E71">
            <w:pPr>
              <w:spacing w:line="240" w:lineRule="auto"/>
              <w:jc w:val="right"/>
              <w:rPr>
                <w:rFonts w:cs="Arial"/>
                <w:color w:val="000000"/>
                <w:sz w:val="16"/>
                <w:szCs w:val="16"/>
              </w:rPr>
            </w:pPr>
            <w:r>
              <w:rPr>
                <w:rFonts w:cs="Arial"/>
                <w:color w:val="000000"/>
                <w:sz w:val="16"/>
                <w:szCs w:val="16"/>
              </w:rPr>
              <w:t>-0,1761</w:t>
            </w:r>
          </w:p>
        </w:tc>
        <w:tc>
          <w:tcPr>
            <w:tcW w:w="697" w:type="dxa"/>
            <w:shd w:val="clear" w:color="auto" w:fill="auto"/>
            <w:noWrap/>
            <w:vAlign w:val="center"/>
            <w:hideMark/>
          </w:tcPr>
          <w:p w14:paraId="0889A8DF" w14:textId="59A88198" w:rsidR="00D76E71" w:rsidRPr="001F0359" w:rsidRDefault="00D76E71" w:rsidP="00D76E71">
            <w:pPr>
              <w:spacing w:line="240" w:lineRule="auto"/>
              <w:jc w:val="right"/>
              <w:rPr>
                <w:rFonts w:cs="Arial"/>
                <w:color w:val="000000"/>
                <w:sz w:val="16"/>
                <w:szCs w:val="16"/>
              </w:rPr>
            </w:pPr>
            <w:r>
              <w:rPr>
                <w:rFonts w:cs="Arial"/>
                <w:color w:val="000000"/>
                <w:sz w:val="16"/>
                <w:szCs w:val="16"/>
              </w:rPr>
              <w:t>0,2083</w:t>
            </w:r>
          </w:p>
        </w:tc>
        <w:tc>
          <w:tcPr>
            <w:tcW w:w="697" w:type="dxa"/>
            <w:shd w:val="clear" w:color="auto" w:fill="auto"/>
            <w:noWrap/>
            <w:vAlign w:val="center"/>
            <w:hideMark/>
          </w:tcPr>
          <w:p w14:paraId="24201E06" w14:textId="4FA6F222" w:rsidR="00D76E71" w:rsidRPr="001F0359" w:rsidRDefault="00D76E71" w:rsidP="00D76E71">
            <w:pPr>
              <w:spacing w:line="240" w:lineRule="auto"/>
              <w:jc w:val="right"/>
              <w:rPr>
                <w:rFonts w:cs="Arial"/>
                <w:color w:val="000000"/>
                <w:sz w:val="16"/>
                <w:szCs w:val="16"/>
              </w:rPr>
            </w:pPr>
            <w:r>
              <w:rPr>
                <w:rFonts w:cs="Arial"/>
                <w:color w:val="000000"/>
                <w:sz w:val="16"/>
                <w:szCs w:val="16"/>
              </w:rPr>
              <w:t>-0,0556</w:t>
            </w:r>
          </w:p>
        </w:tc>
        <w:tc>
          <w:tcPr>
            <w:tcW w:w="697" w:type="dxa"/>
            <w:shd w:val="clear" w:color="auto" w:fill="auto"/>
            <w:noWrap/>
            <w:vAlign w:val="center"/>
            <w:hideMark/>
          </w:tcPr>
          <w:p w14:paraId="7F2C89B1" w14:textId="74CA03E2" w:rsidR="00D76E71" w:rsidRPr="001F0359" w:rsidRDefault="00D76E71" w:rsidP="00D76E71">
            <w:pPr>
              <w:spacing w:line="240" w:lineRule="auto"/>
              <w:jc w:val="right"/>
              <w:rPr>
                <w:rFonts w:cs="Arial"/>
                <w:color w:val="000000"/>
                <w:sz w:val="16"/>
                <w:szCs w:val="16"/>
              </w:rPr>
            </w:pPr>
            <w:r>
              <w:rPr>
                <w:rFonts w:cs="Arial"/>
                <w:color w:val="000000"/>
                <w:sz w:val="16"/>
                <w:szCs w:val="16"/>
              </w:rPr>
              <w:t>-0,0193</w:t>
            </w:r>
          </w:p>
        </w:tc>
      </w:tr>
      <w:tr w:rsidR="00D76E71" w:rsidRPr="001F0359" w14:paraId="466D65F1" w14:textId="77777777" w:rsidTr="00D76E71">
        <w:trPr>
          <w:trHeight w:val="284"/>
        </w:trPr>
        <w:tc>
          <w:tcPr>
            <w:tcW w:w="1418" w:type="dxa"/>
            <w:shd w:val="clear" w:color="auto" w:fill="auto"/>
            <w:noWrap/>
            <w:vAlign w:val="center"/>
            <w:hideMark/>
          </w:tcPr>
          <w:p w14:paraId="49373D21"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Alta</w:t>
            </w:r>
          </w:p>
        </w:tc>
        <w:tc>
          <w:tcPr>
            <w:tcW w:w="696" w:type="dxa"/>
            <w:shd w:val="clear" w:color="auto" w:fill="auto"/>
            <w:noWrap/>
            <w:vAlign w:val="center"/>
            <w:hideMark/>
          </w:tcPr>
          <w:p w14:paraId="6730F50D" w14:textId="00546C36" w:rsidR="00D76E71" w:rsidRPr="001F0359" w:rsidRDefault="00D76E71" w:rsidP="00D76E71">
            <w:pPr>
              <w:spacing w:line="240" w:lineRule="auto"/>
              <w:jc w:val="right"/>
              <w:rPr>
                <w:rFonts w:cs="Arial"/>
                <w:color w:val="000000"/>
                <w:sz w:val="16"/>
                <w:szCs w:val="16"/>
              </w:rPr>
            </w:pPr>
            <w:r>
              <w:rPr>
                <w:rFonts w:cs="Arial"/>
                <w:color w:val="000000"/>
                <w:sz w:val="16"/>
                <w:szCs w:val="16"/>
              </w:rPr>
              <w:t>-0,6305</w:t>
            </w:r>
          </w:p>
        </w:tc>
        <w:tc>
          <w:tcPr>
            <w:tcW w:w="697" w:type="dxa"/>
            <w:shd w:val="clear" w:color="auto" w:fill="auto"/>
            <w:noWrap/>
            <w:vAlign w:val="center"/>
            <w:hideMark/>
          </w:tcPr>
          <w:p w14:paraId="5C35DA4C" w14:textId="33AABF89" w:rsidR="00D76E71" w:rsidRPr="001F0359" w:rsidRDefault="00D76E71" w:rsidP="00D76E71">
            <w:pPr>
              <w:spacing w:line="240" w:lineRule="auto"/>
              <w:jc w:val="right"/>
              <w:rPr>
                <w:rFonts w:cs="Arial"/>
                <w:color w:val="000000"/>
                <w:sz w:val="16"/>
                <w:szCs w:val="16"/>
              </w:rPr>
            </w:pPr>
            <w:r>
              <w:rPr>
                <w:rFonts w:cs="Arial"/>
                <w:color w:val="000000"/>
                <w:sz w:val="16"/>
                <w:szCs w:val="16"/>
              </w:rPr>
              <w:t>0,6891</w:t>
            </w:r>
          </w:p>
        </w:tc>
        <w:tc>
          <w:tcPr>
            <w:tcW w:w="697" w:type="dxa"/>
            <w:shd w:val="clear" w:color="auto" w:fill="auto"/>
            <w:noWrap/>
            <w:vAlign w:val="center"/>
            <w:hideMark/>
          </w:tcPr>
          <w:p w14:paraId="19048900" w14:textId="0CF0F882" w:rsidR="00D76E71" w:rsidRPr="001F0359" w:rsidRDefault="00D76E71" w:rsidP="00D76E71">
            <w:pPr>
              <w:spacing w:line="240" w:lineRule="auto"/>
              <w:jc w:val="right"/>
              <w:rPr>
                <w:rFonts w:cs="Arial"/>
                <w:color w:val="000000"/>
                <w:sz w:val="16"/>
                <w:szCs w:val="16"/>
              </w:rPr>
            </w:pPr>
            <w:r>
              <w:rPr>
                <w:rFonts w:cs="Arial"/>
                <w:color w:val="000000"/>
                <w:sz w:val="16"/>
                <w:szCs w:val="16"/>
              </w:rPr>
              <w:t>-0,1985</w:t>
            </w:r>
          </w:p>
        </w:tc>
        <w:tc>
          <w:tcPr>
            <w:tcW w:w="697" w:type="dxa"/>
            <w:shd w:val="clear" w:color="auto" w:fill="auto"/>
            <w:noWrap/>
            <w:vAlign w:val="center"/>
            <w:hideMark/>
          </w:tcPr>
          <w:p w14:paraId="5E089459" w14:textId="57CE7858" w:rsidR="00D76E71" w:rsidRPr="001F0359" w:rsidRDefault="00D76E71" w:rsidP="00D76E71">
            <w:pPr>
              <w:spacing w:line="240" w:lineRule="auto"/>
              <w:jc w:val="right"/>
              <w:rPr>
                <w:rFonts w:cs="Arial"/>
                <w:color w:val="000000"/>
                <w:sz w:val="16"/>
                <w:szCs w:val="16"/>
              </w:rPr>
            </w:pPr>
            <w:r>
              <w:rPr>
                <w:rFonts w:cs="Arial"/>
                <w:color w:val="000000"/>
                <w:sz w:val="16"/>
                <w:szCs w:val="16"/>
              </w:rPr>
              <w:t>-0,8674</w:t>
            </w:r>
          </w:p>
        </w:tc>
        <w:tc>
          <w:tcPr>
            <w:tcW w:w="697" w:type="dxa"/>
            <w:shd w:val="clear" w:color="auto" w:fill="auto"/>
            <w:noWrap/>
            <w:vAlign w:val="center"/>
            <w:hideMark/>
          </w:tcPr>
          <w:p w14:paraId="0A3001E3" w14:textId="3794806B" w:rsidR="00D76E71" w:rsidRPr="001F0359" w:rsidRDefault="00D76E71" w:rsidP="00D76E71">
            <w:pPr>
              <w:spacing w:line="240" w:lineRule="auto"/>
              <w:jc w:val="right"/>
              <w:rPr>
                <w:rFonts w:cs="Arial"/>
                <w:color w:val="000000"/>
                <w:sz w:val="16"/>
                <w:szCs w:val="16"/>
              </w:rPr>
            </w:pPr>
            <w:r>
              <w:rPr>
                <w:rFonts w:cs="Arial"/>
                <w:color w:val="000000"/>
                <w:sz w:val="16"/>
                <w:szCs w:val="16"/>
              </w:rPr>
              <w:t>-0,4707</w:t>
            </w:r>
          </w:p>
        </w:tc>
        <w:tc>
          <w:tcPr>
            <w:tcW w:w="696" w:type="dxa"/>
            <w:shd w:val="clear" w:color="auto" w:fill="auto"/>
            <w:noWrap/>
            <w:vAlign w:val="center"/>
            <w:hideMark/>
          </w:tcPr>
          <w:p w14:paraId="6EC515FD" w14:textId="00E3B8FB"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19E9716A" w14:textId="0B476BB9" w:rsidR="00D76E71" w:rsidRPr="001F0359" w:rsidRDefault="00D76E71" w:rsidP="00D76E71">
            <w:pPr>
              <w:spacing w:line="240" w:lineRule="auto"/>
              <w:jc w:val="right"/>
              <w:rPr>
                <w:rFonts w:cs="Arial"/>
                <w:color w:val="000000"/>
                <w:sz w:val="16"/>
                <w:szCs w:val="16"/>
              </w:rPr>
            </w:pPr>
            <w:r>
              <w:rPr>
                <w:rFonts w:cs="Arial"/>
                <w:color w:val="000000"/>
                <w:sz w:val="16"/>
                <w:szCs w:val="16"/>
              </w:rPr>
              <w:t>-0,0043</w:t>
            </w:r>
          </w:p>
        </w:tc>
        <w:tc>
          <w:tcPr>
            <w:tcW w:w="697" w:type="dxa"/>
            <w:shd w:val="clear" w:color="auto" w:fill="auto"/>
            <w:noWrap/>
            <w:vAlign w:val="center"/>
            <w:hideMark/>
          </w:tcPr>
          <w:p w14:paraId="2BB0B591" w14:textId="617A9B0F" w:rsidR="00D76E71" w:rsidRPr="001F0359" w:rsidRDefault="00D76E71" w:rsidP="00D76E71">
            <w:pPr>
              <w:spacing w:line="240" w:lineRule="auto"/>
              <w:jc w:val="right"/>
              <w:rPr>
                <w:rFonts w:cs="Arial"/>
                <w:color w:val="000000"/>
                <w:sz w:val="16"/>
                <w:szCs w:val="16"/>
              </w:rPr>
            </w:pPr>
            <w:r>
              <w:rPr>
                <w:rFonts w:cs="Arial"/>
                <w:color w:val="000000"/>
                <w:sz w:val="16"/>
                <w:szCs w:val="16"/>
              </w:rPr>
              <w:t>0,3256</w:t>
            </w:r>
          </w:p>
        </w:tc>
        <w:tc>
          <w:tcPr>
            <w:tcW w:w="697" w:type="dxa"/>
            <w:shd w:val="clear" w:color="auto" w:fill="auto"/>
            <w:noWrap/>
            <w:vAlign w:val="center"/>
            <w:hideMark/>
          </w:tcPr>
          <w:p w14:paraId="35324F26" w14:textId="5FB7B3A8" w:rsidR="00D76E71" w:rsidRPr="001F0359" w:rsidRDefault="00D76E71" w:rsidP="00D76E71">
            <w:pPr>
              <w:spacing w:line="240" w:lineRule="auto"/>
              <w:jc w:val="right"/>
              <w:rPr>
                <w:rFonts w:cs="Arial"/>
                <w:color w:val="000000"/>
                <w:sz w:val="16"/>
                <w:szCs w:val="16"/>
              </w:rPr>
            </w:pPr>
            <w:r>
              <w:rPr>
                <w:rFonts w:cs="Arial"/>
                <w:color w:val="000000"/>
                <w:sz w:val="16"/>
                <w:szCs w:val="16"/>
              </w:rPr>
              <w:t>-0,1647</w:t>
            </w:r>
          </w:p>
        </w:tc>
        <w:tc>
          <w:tcPr>
            <w:tcW w:w="697" w:type="dxa"/>
            <w:shd w:val="clear" w:color="auto" w:fill="auto"/>
            <w:noWrap/>
            <w:vAlign w:val="center"/>
            <w:hideMark/>
          </w:tcPr>
          <w:p w14:paraId="6613259E" w14:textId="7386902D" w:rsidR="00D76E71" w:rsidRPr="001F0359" w:rsidRDefault="00D76E71" w:rsidP="00D76E71">
            <w:pPr>
              <w:spacing w:line="240" w:lineRule="auto"/>
              <w:jc w:val="right"/>
              <w:rPr>
                <w:rFonts w:cs="Arial"/>
                <w:color w:val="000000"/>
                <w:sz w:val="16"/>
                <w:szCs w:val="16"/>
              </w:rPr>
            </w:pPr>
            <w:r>
              <w:rPr>
                <w:rFonts w:cs="Arial"/>
                <w:color w:val="000000"/>
                <w:sz w:val="16"/>
                <w:szCs w:val="16"/>
              </w:rPr>
              <w:t>-0,0586</w:t>
            </w:r>
          </w:p>
        </w:tc>
        <w:tc>
          <w:tcPr>
            <w:tcW w:w="697" w:type="dxa"/>
            <w:shd w:val="clear" w:color="auto" w:fill="auto"/>
            <w:noWrap/>
            <w:vAlign w:val="center"/>
            <w:hideMark/>
          </w:tcPr>
          <w:p w14:paraId="0796FCD0" w14:textId="5B8793D5" w:rsidR="00D76E71" w:rsidRPr="001F0359" w:rsidRDefault="00D76E71" w:rsidP="00D76E71">
            <w:pPr>
              <w:spacing w:line="240" w:lineRule="auto"/>
              <w:jc w:val="right"/>
              <w:rPr>
                <w:rFonts w:cs="Arial"/>
                <w:color w:val="000000"/>
                <w:sz w:val="16"/>
                <w:szCs w:val="16"/>
              </w:rPr>
            </w:pPr>
            <w:r>
              <w:rPr>
                <w:rFonts w:cs="Arial"/>
                <w:color w:val="000000"/>
                <w:sz w:val="16"/>
                <w:szCs w:val="16"/>
              </w:rPr>
              <w:t>0,1349</w:t>
            </w:r>
          </w:p>
        </w:tc>
      </w:tr>
      <w:tr w:rsidR="00D76E71" w:rsidRPr="001F0359" w14:paraId="70263872" w14:textId="77777777" w:rsidTr="00D76E71">
        <w:trPr>
          <w:trHeight w:val="284"/>
        </w:trPr>
        <w:tc>
          <w:tcPr>
            <w:tcW w:w="1418" w:type="dxa"/>
            <w:shd w:val="clear" w:color="auto" w:fill="auto"/>
            <w:noWrap/>
            <w:vAlign w:val="center"/>
            <w:hideMark/>
          </w:tcPr>
          <w:p w14:paraId="6DECB91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Leve</w:t>
            </w:r>
          </w:p>
        </w:tc>
        <w:tc>
          <w:tcPr>
            <w:tcW w:w="696" w:type="dxa"/>
            <w:shd w:val="clear" w:color="auto" w:fill="auto"/>
            <w:noWrap/>
            <w:vAlign w:val="center"/>
            <w:hideMark/>
          </w:tcPr>
          <w:p w14:paraId="2D85D929" w14:textId="42ACC536" w:rsidR="00D76E71" w:rsidRPr="001F0359" w:rsidRDefault="00D76E71" w:rsidP="00D76E71">
            <w:pPr>
              <w:spacing w:line="240" w:lineRule="auto"/>
              <w:jc w:val="right"/>
              <w:rPr>
                <w:rFonts w:cs="Arial"/>
                <w:color w:val="000000"/>
                <w:sz w:val="16"/>
                <w:szCs w:val="16"/>
              </w:rPr>
            </w:pPr>
            <w:r>
              <w:rPr>
                <w:rFonts w:cs="Arial"/>
                <w:color w:val="000000"/>
                <w:sz w:val="16"/>
                <w:szCs w:val="16"/>
              </w:rPr>
              <w:t>-0,4445</w:t>
            </w:r>
          </w:p>
        </w:tc>
        <w:tc>
          <w:tcPr>
            <w:tcW w:w="697" w:type="dxa"/>
            <w:shd w:val="clear" w:color="auto" w:fill="auto"/>
            <w:noWrap/>
            <w:vAlign w:val="center"/>
            <w:hideMark/>
          </w:tcPr>
          <w:p w14:paraId="02E8D516" w14:textId="71A2BCA3" w:rsidR="00D76E71" w:rsidRPr="001F0359" w:rsidRDefault="00D76E71" w:rsidP="00D76E71">
            <w:pPr>
              <w:spacing w:line="240" w:lineRule="auto"/>
              <w:jc w:val="right"/>
              <w:rPr>
                <w:rFonts w:cs="Arial"/>
                <w:color w:val="000000"/>
                <w:sz w:val="16"/>
                <w:szCs w:val="16"/>
              </w:rPr>
            </w:pPr>
            <w:r>
              <w:rPr>
                <w:rFonts w:cs="Arial"/>
                <w:color w:val="000000"/>
                <w:sz w:val="16"/>
                <w:szCs w:val="16"/>
              </w:rPr>
              <w:t>-0,8581</w:t>
            </w:r>
          </w:p>
        </w:tc>
        <w:tc>
          <w:tcPr>
            <w:tcW w:w="697" w:type="dxa"/>
            <w:shd w:val="clear" w:color="auto" w:fill="auto"/>
            <w:noWrap/>
            <w:vAlign w:val="center"/>
            <w:hideMark/>
          </w:tcPr>
          <w:p w14:paraId="394362A4" w14:textId="243934DE" w:rsidR="00D76E71" w:rsidRPr="001F0359" w:rsidRDefault="00D76E71" w:rsidP="00D76E71">
            <w:pPr>
              <w:spacing w:line="240" w:lineRule="auto"/>
              <w:jc w:val="right"/>
              <w:rPr>
                <w:rFonts w:cs="Arial"/>
                <w:color w:val="000000"/>
                <w:sz w:val="16"/>
                <w:szCs w:val="16"/>
              </w:rPr>
            </w:pPr>
            <w:r>
              <w:rPr>
                <w:rFonts w:cs="Arial"/>
                <w:color w:val="000000"/>
                <w:sz w:val="16"/>
                <w:szCs w:val="16"/>
              </w:rPr>
              <w:t>-0,7455</w:t>
            </w:r>
          </w:p>
        </w:tc>
        <w:tc>
          <w:tcPr>
            <w:tcW w:w="697" w:type="dxa"/>
            <w:shd w:val="clear" w:color="auto" w:fill="auto"/>
            <w:noWrap/>
            <w:vAlign w:val="center"/>
            <w:hideMark/>
          </w:tcPr>
          <w:p w14:paraId="692C0984" w14:textId="4680A22F" w:rsidR="00D76E71" w:rsidRPr="001F0359" w:rsidRDefault="00D76E71" w:rsidP="00D76E71">
            <w:pPr>
              <w:spacing w:line="240" w:lineRule="auto"/>
              <w:jc w:val="right"/>
              <w:rPr>
                <w:rFonts w:cs="Arial"/>
                <w:color w:val="000000"/>
                <w:sz w:val="16"/>
                <w:szCs w:val="16"/>
              </w:rPr>
            </w:pPr>
            <w:r>
              <w:rPr>
                <w:rFonts w:cs="Arial"/>
                <w:color w:val="000000"/>
                <w:sz w:val="16"/>
                <w:szCs w:val="16"/>
              </w:rPr>
              <w:t>0,5897</w:t>
            </w:r>
          </w:p>
        </w:tc>
        <w:tc>
          <w:tcPr>
            <w:tcW w:w="697" w:type="dxa"/>
            <w:shd w:val="clear" w:color="auto" w:fill="auto"/>
            <w:noWrap/>
            <w:vAlign w:val="center"/>
            <w:hideMark/>
          </w:tcPr>
          <w:p w14:paraId="5975F8EC" w14:textId="1650C361" w:rsidR="00D76E71" w:rsidRPr="001F0359" w:rsidRDefault="00D76E71" w:rsidP="00D76E71">
            <w:pPr>
              <w:spacing w:line="240" w:lineRule="auto"/>
              <w:jc w:val="right"/>
              <w:rPr>
                <w:rFonts w:cs="Arial"/>
                <w:color w:val="000000"/>
                <w:sz w:val="16"/>
                <w:szCs w:val="16"/>
              </w:rPr>
            </w:pPr>
            <w:r>
              <w:rPr>
                <w:rFonts w:cs="Arial"/>
                <w:color w:val="000000"/>
                <w:sz w:val="16"/>
                <w:szCs w:val="16"/>
              </w:rPr>
              <w:t>0,3194</w:t>
            </w:r>
          </w:p>
        </w:tc>
        <w:tc>
          <w:tcPr>
            <w:tcW w:w="696" w:type="dxa"/>
            <w:shd w:val="clear" w:color="auto" w:fill="auto"/>
            <w:noWrap/>
            <w:vAlign w:val="center"/>
            <w:hideMark/>
          </w:tcPr>
          <w:p w14:paraId="1DDB6C20" w14:textId="24B09E7C" w:rsidR="00D76E71" w:rsidRPr="001F0359" w:rsidRDefault="00D76E71" w:rsidP="00D76E71">
            <w:pPr>
              <w:spacing w:line="240" w:lineRule="auto"/>
              <w:jc w:val="right"/>
              <w:rPr>
                <w:rFonts w:cs="Arial"/>
                <w:color w:val="000000"/>
                <w:sz w:val="16"/>
                <w:szCs w:val="16"/>
              </w:rPr>
            </w:pPr>
            <w:r>
              <w:rPr>
                <w:rFonts w:cs="Arial"/>
                <w:color w:val="000000"/>
                <w:sz w:val="16"/>
                <w:szCs w:val="16"/>
              </w:rPr>
              <w:t>-0,1658</w:t>
            </w:r>
          </w:p>
        </w:tc>
        <w:tc>
          <w:tcPr>
            <w:tcW w:w="697" w:type="dxa"/>
            <w:shd w:val="clear" w:color="auto" w:fill="auto"/>
            <w:noWrap/>
            <w:vAlign w:val="center"/>
            <w:hideMark/>
          </w:tcPr>
          <w:p w14:paraId="05CFBACE" w14:textId="347F42CD" w:rsidR="00D76E71" w:rsidRPr="001F0359" w:rsidRDefault="00D76E71" w:rsidP="00D76E71">
            <w:pPr>
              <w:spacing w:line="240" w:lineRule="auto"/>
              <w:jc w:val="right"/>
              <w:rPr>
                <w:rFonts w:cs="Arial"/>
                <w:color w:val="000000"/>
                <w:sz w:val="16"/>
                <w:szCs w:val="16"/>
              </w:rPr>
            </w:pPr>
            <w:r>
              <w:rPr>
                <w:rFonts w:cs="Arial"/>
                <w:color w:val="000000"/>
                <w:sz w:val="16"/>
                <w:szCs w:val="16"/>
              </w:rPr>
              <w:t>-0,5403</w:t>
            </w:r>
          </w:p>
        </w:tc>
        <w:tc>
          <w:tcPr>
            <w:tcW w:w="697" w:type="dxa"/>
            <w:shd w:val="clear" w:color="auto" w:fill="auto"/>
            <w:noWrap/>
            <w:vAlign w:val="center"/>
            <w:hideMark/>
          </w:tcPr>
          <w:p w14:paraId="0D3E26A3" w14:textId="5C4EBE72" w:rsidR="00D76E71" w:rsidRPr="001F0359" w:rsidRDefault="00D76E71" w:rsidP="00D76E71">
            <w:pPr>
              <w:spacing w:line="240" w:lineRule="auto"/>
              <w:jc w:val="right"/>
              <w:rPr>
                <w:rFonts w:cs="Arial"/>
                <w:color w:val="000000"/>
                <w:sz w:val="16"/>
                <w:szCs w:val="16"/>
              </w:rPr>
            </w:pPr>
            <w:r>
              <w:rPr>
                <w:rFonts w:cs="Arial"/>
                <w:color w:val="000000"/>
                <w:sz w:val="16"/>
                <w:szCs w:val="16"/>
              </w:rPr>
              <w:t>0,3655</w:t>
            </w:r>
          </w:p>
        </w:tc>
        <w:tc>
          <w:tcPr>
            <w:tcW w:w="697" w:type="dxa"/>
            <w:shd w:val="clear" w:color="auto" w:fill="auto"/>
            <w:noWrap/>
            <w:vAlign w:val="center"/>
            <w:hideMark/>
          </w:tcPr>
          <w:p w14:paraId="245CFEBA" w14:textId="490A3C6D" w:rsidR="00D76E71" w:rsidRPr="001F0359" w:rsidRDefault="00D76E71" w:rsidP="00D76E71">
            <w:pPr>
              <w:spacing w:line="240" w:lineRule="auto"/>
              <w:jc w:val="right"/>
              <w:rPr>
                <w:rFonts w:cs="Arial"/>
                <w:color w:val="000000"/>
                <w:sz w:val="16"/>
                <w:szCs w:val="16"/>
              </w:rPr>
            </w:pPr>
            <w:r>
              <w:rPr>
                <w:rFonts w:cs="Arial"/>
                <w:color w:val="000000"/>
                <w:sz w:val="16"/>
                <w:szCs w:val="16"/>
              </w:rPr>
              <w:t>0,1070</w:t>
            </w:r>
          </w:p>
        </w:tc>
        <w:tc>
          <w:tcPr>
            <w:tcW w:w="697" w:type="dxa"/>
            <w:shd w:val="clear" w:color="auto" w:fill="auto"/>
            <w:noWrap/>
            <w:vAlign w:val="center"/>
            <w:hideMark/>
          </w:tcPr>
          <w:p w14:paraId="1EA4F24D" w14:textId="74856F2D"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38F02773" w14:textId="2F338BAA" w:rsidR="00D76E71" w:rsidRPr="001F0359" w:rsidRDefault="00D76E71" w:rsidP="00D76E71">
            <w:pPr>
              <w:spacing w:line="240" w:lineRule="auto"/>
              <w:jc w:val="right"/>
              <w:rPr>
                <w:rFonts w:cs="Arial"/>
                <w:color w:val="000000"/>
                <w:sz w:val="16"/>
                <w:szCs w:val="16"/>
              </w:rPr>
            </w:pPr>
            <w:r>
              <w:rPr>
                <w:rFonts w:cs="Arial"/>
                <w:color w:val="000000"/>
                <w:sz w:val="16"/>
                <w:szCs w:val="16"/>
              </w:rPr>
              <w:t>0,0386</w:t>
            </w:r>
          </w:p>
        </w:tc>
      </w:tr>
      <w:tr w:rsidR="00D76E71" w:rsidRPr="001F0359" w14:paraId="41CE1C6F" w14:textId="77777777" w:rsidTr="00D76E71">
        <w:trPr>
          <w:trHeight w:val="284"/>
        </w:trPr>
        <w:tc>
          <w:tcPr>
            <w:tcW w:w="1418" w:type="dxa"/>
            <w:shd w:val="clear" w:color="auto" w:fill="auto"/>
            <w:noWrap/>
            <w:vAlign w:val="center"/>
            <w:hideMark/>
          </w:tcPr>
          <w:p w14:paraId="05506D2C"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Peso Mediano</w:t>
            </w:r>
          </w:p>
        </w:tc>
        <w:tc>
          <w:tcPr>
            <w:tcW w:w="696" w:type="dxa"/>
            <w:shd w:val="clear" w:color="auto" w:fill="auto"/>
            <w:noWrap/>
            <w:vAlign w:val="center"/>
            <w:hideMark/>
          </w:tcPr>
          <w:p w14:paraId="7978D8EB" w14:textId="791D38E6" w:rsidR="00D76E71" w:rsidRPr="001F0359" w:rsidRDefault="00D76E71" w:rsidP="00D76E71">
            <w:pPr>
              <w:spacing w:line="240" w:lineRule="auto"/>
              <w:jc w:val="right"/>
              <w:rPr>
                <w:rFonts w:cs="Arial"/>
                <w:color w:val="000000"/>
                <w:sz w:val="16"/>
                <w:szCs w:val="16"/>
              </w:rPr>
            </w:pPr>
            <w:r>
              <w:rPr>
                <w:rFonts w:cs="Arial"/>
                <w:color w:val="000000"/>
                <w:sz w:val="16"/>
                <w:szCs w:val="16"/>
              </w:rPr>
              <w:t>0,1754</w:t>
            </w:r>
          </w:p>
        </w:tc>
        <w:tc>
          <w:tcPr>
            <w:tcW w:w="697" w:type="dxa"/>
            <w:shd w:val="clear" w:color="auto" w:fill="auto"/>
            <w:noWrap/>
            <w:vAlign w:val="center"/>
            <w:hideMark/>
          </w:tcPr>
          <w:p w14:paraId="2C26A875" w14:textId="7946F80D" w:rsidR="00D76E71" w:rsidRPr="001F0359" w:rsidRDefault="00D76E71" w:rsidP="00D76E71">
            <w:pPr>
              <w:spacing w:line="240" w:lineRule="auto"/>
              <w:jc w:val="right"/>
              <w:rPr>
                <w:rFonts w:cs="Arial"/>
                <w:color w:val="000000"/>
                <w:sz w:val="16"/>
                <w:szCs w:val="16"/>
              </w:rPr>
            </w:pPr>
            <w:r>
              <w:rPr>
                <w:rFonts w:cs="Arial"/>
                <w:color w:val="000000"/>
                <w:sz w:val="16"/>
                <w:szCs w:val="16"/>
              </w:rPr>
              <w:t>-0,0059</w:t>
            </w:r>
          </w:p>
        </w:tc>
        <w:tc>
          <w:tcPr>
            <w:tcW w:w="697" w:type="dxa"/>
            <w:shd w:val="clear" w:color="auto" w:fill="auto"/>
            <w:noWrap/>
            <w:vAlign w:val="center"/>
            <w:hideMark/>
          </w:tcPr>
          <w:p w14:paraId="6219585C" w14:textId="4BDF88EA" w:rsidR="00D76E71" w:rsidRPr="001F0359" w:rsidRDefault="00D76E71" w:rsidP="00D76E71">
            <w:pPr>
              <w:spacing w:line="240" w:lineRule="auto"/>
              <w:jc w:val="right"/>
              <w:rPr>
                <w:rFonts w:cs="Arial"/>
                <w:color w:val="000000"/>
                <w:sz w:val="16"/>
                <w:szCs w:val="16"/>
              </w:rPr>
            </w:pPr>
            <w:r>
              <w:rPr>
                <w:rFonts w:cs="Arial"/>
                <w:color w:val="000000"/>
                <w:sz w:val="16"/>
                <w:szCs w:val="16"/>
              </w:rPr>
              <w:t>0,3857</w:t>
            </w:r>
          </w:p>
        </w:tc>
        <w:tc>
          <w:tcPr>
            <w:tcW w:w="697" w:type="dxa"/>
            <w:shd w:val="clear" w:color="auto" w:fill="auto"/>
            <w:noWrap/>
            <w:vAlign w:val="center"/>
            <w:hideMark/>
          </w:tcPr>
          <w:p w14:paraId="015FA2AF" w14:textId="2C3DA95B" w:rsidR="00D76E71" w:rsidRPr="001F0359" w:rsidRDefault="00D76E71" w:rsidP="00D76E71">
            <w:pPr>
              <w:spacing w:line="240" w:lineRule="auto"/>
              <w:jc w:val="right"/>
              <w:rPr>
                <w:rFonts w:cs="Arial"/>
                <w:color w:val="000000"/>
                <w:sz w:val="16"/>
                <w:szCs w:val="16"/>
              </w:rPr>
            </w:pPr>
            <w:r>
              <w:rPr>
                <w:rFonts w:cs="Arial"/>
                <w:color w:val="000000"/>
                <w:sz w:val="16"/>
                <w:szCs w:val="16"/>
              </w:rPr>
              <w:t>-1,1404</w:t>
            </w:r>
          </w:p>
        </w:tc>
        <w:tc>
          <w:tcPr>
            <w:tcW w:w="697" w:type="dxa"/>
            <w:shd w:val="clear" w:color="auto" w:fill="auto"/>
            <w:noWrap/>
            <w:vAlign w:val="center"/>
            <w:hideMark/>
          </w:tcPr>
          <w:p w14:paraId="4CF0BE35" w14:textId="3A037622" w:rsidR="00D76E71" w:rsidRPr="001F0359" w:rsidRDefault="00D76E71" w:rsidP="00D76E71">
            <w:pPr>
              <w:spacing w:line="240" w:lineRule="auto"/>
              <w:jc w:val="right"/>
              <w:rPr>
                <w:rFonts w:cs="Arial"/>
                <w:color w:val="000000"/>
                <w:sz w:val="16"/>
                <w:szCs w:val="16"/>
              </w:rPr>
            </w:pPr>
            <w:r>
              <w:rPr>
                <w:rFonts w:cs="Arial"/>
                <w:color w:val="000000"/>
                <w:sz w:val="16"/>
                <w:szCs w:val="16"/>
              </w:rPr>
              <w:t>-0,0266</w:t>
            </w:r>
          </w:p>
        </w:tc>
        <w:tc>
          <w:tcPr>
            <w:tcW w:w="696" w:type="dxa"/>
            <w:shd w:val="clear" w:color="auto" w:fill="auto"/>
            <w:noWrap/>
            <w:vAlign w:val="center"/>
            <w:hideMark/>
          </w:tcPr>
          <w:p w14:paraId="4ABDDEA8" w14:textId="4082CC27" w:rsidR="00D76E71" w:rsidRPr="001F0359" w:rsidRDefault="00D76E71" w:rsidP="00D76E71">
            <w:pPr>
              <w:spacing w:line="240" w:lineRule="auto"/>
              <w:jc w:val="right"/>
              <w:rPr>
                <w:rFonts w:cs="Arial"/>
                <w:color w:val="000000"/>
                <w:sz w:val="16"/>
                <w:szCs w:val="16"/>
              </w:rPr>
            </w:pPr>
            <w:r>
              <w:rPr>
                <w:rFonts w:cs="Arial"/>
                <w:color w:val="000000"/>
                <w:sz w:val="16"/>
                <w:szCs w:val="16"/>
              </w:rPr>
              <w:t>-0,0178</w:t>
            </w:r>
          </w:p>
        </w:tc>
        <w:tc>
          <w:tcPr>
            <w:tcW w:w="697" w:type="dxa"/>
            <w:shd w:val="clear" w:color="auto" w:fill="auto"/>
            <w:noWrap/>
            <w:vAlign w:val="center"/>
            <w:hideMark/>
          </w:tcPr>
          <w:p w14:paraId="7113AB72" w14:textId="2221D972" w:rsidR="00D76E71" w:rsidRPr="001F0359" w:rsidRDefault="00D76E71" w:rsidP="00D76E71">
            <w:pPr>
              <w:spacing w:line="240" w:lineRule="auto"/>
              <w:jc w:val="right"/>
              <w:rPr>
                <w:rFonts w:cs="Arial"/>
                <w:color w:val="000000"/>
                <w:sz w:val="16"/>
                <w:szCs w:val="16"/>
              </w:rPr>
            </w:pPr>
            <w:r>
              <w:rPr>
                <w:rFonts w:cs="Arial"/>
                <w:color w:val="000000"/>
                <w:sz w:val="16"/>
                <w:szCs w:val="16"/>
              </w:rPr>
              <w:t>0,3363</w:t>
            </w:r>
          </w:p>
        </w:tc>
        <w:tc>
          <w:tcPr>
            <w:tcW w:w="697" w:type="dxa"/>
            <w:shd w:val="clear" w:color="auto" w:fill="auto"/>
            <w:noWrap/>
            <w:vAlign w:val="center"/>
            <w:hideMark/>
          </w:tcPr>
          <w:p w14:paraId="1AA51B25" w14:textId="1281799B" w:rsidR="00D76E71" w:rsidRPr="001F0359" w:rsidRDefault="00D76E71" w:rsidP="00D76E71">
            <w:pPr>
              <w:spacing w:line="240" w:lineRule="auto"/>
              <w:jc w:val="right"/>
              <w:rPr>
                <w:rFonts w:cs="Arial"/>
                <w:color w:val="000000"/>
                <w:sz w:val="16"/>
                <w:szCs w:val="16"/>
              </w:rPr>
            </w:pPr>
            <w:r>
              <w:rPr>
                <w:rFonts w:cs="Arial"/>
                <w:color w:val="000000"/>
                <w:sz w:val="16"/>
                <w:szCs w:val="16"/>
              </w:rPr>
              <w:t>-0,0972</w:t>
            </w:r>
          </w:p>
        </w:tc>
        <w:tc>
          <w:tcPr>
            <w:tcW w:w="697" w:type="dxa"/>
            <w:shd w:val="clear" w:color="auto" w:fill="auto"/>
            <w:noWrap/>
            <w:vAlign w:val="center"/>
            <w:hideMark/>
          </w:tcPr>
          <w:p w14:paraId="4B0F0F1E" w14:textId="31FE43B5" w:rsidR="00D76E71" w:rsidRPr="001F0359" w:rsidRDefault="00D76E71" w:rsidP="00D76E71">
            <w:pPr>
              <w:spacing w:line="240" w:lineRule="auto"/>
              <w:jc w:val="right"/>
              <w:rPr>
                <w:rFonts w:cs="Arial"/>
                <w:color w:val="000000"/>
                <w:sz w:val="16"/>
                <w:szCs w:val="16"/>
              </w:rPr>
            </w:pPr>
            <w:r>
              <w:rPr>
                <w:rFonts w:cs="Arial"/>
                <w:color w:val="000000"/>
                <w:sz w:val="16"/>
                <w:szCs w:val="16"/>
              </w:rPr>
              <w:t>0,1792</w:t>
            </w:r>
          </w:p>
        </w:tc>
        <w:tc>
          <w:tcPr>
            <w:tcW w:w="697" w:type="dxa"/>
            <w:shd w:val="clear" w:color="auto" w:fill="auto"/>
            <w:noWrap/>
            <w:vAlign w:val="center"/>
            <w:hideMark/>
          </w:tcPr>
          <w:p w14:paraId="1BC3BFFA" w14:textId="5DCC9C79" w:rsidR="00D76E71" w:rsidRPr="001F0359" w:rsidRDefault="00D76E71" w:rsidP="00D76E71">
            <w:pPr>
              <w:spacing w:line="240" w:lineRule="auto"/>
              <w:jc w:val="right"/>
              <w:rPr>
                <w:rFonts w:cs="Arial"/>
                <w:color w:val="000000"/>
                <w:sz w:val="16"/>
                <w:szCs w:val="16"/>
              </w:rPr>
            </w:pPr>
            <w:r>
              <w:rPr>
                <w:rFonts w:cs="Arial"/>
                <w:color w:val="000000"/>
                <w:sz w:val="16"/>
                <w:szCs w:val="16"/>
              </w:rPr>
              <w:t>0,2089</w:t>
            </w:r>
          </w:p>
        </w:tc>
        <w:tc>
          <w:tcPr>
            <w:tcW w:w="697" w:type="dxa"/>
            <w:shd w:val="clear" w:color="auto" w:fill="auto"/>
            <w:noWrap/>
            <w:vAlign w:val="center"/>
            <w:hideMark/>
          </w:tcPr>
          <w:p w14:paraId="3FA897A3" w14:textId="2B63B90A" w:rsidR="00D76E71" w:rsidRPr="001F0359" w:rsidRDefault="00D76E71" w:rsidP="00D76E71">
            <w:pPr>
              <w:spacing w:line="240" w:lineRule="auto"/>
              <w:jc w:val="right"/>
              <w:rPr>
                <w:rFonts w:cs="Arial"/>
                <w:color w:val="000000"/>
                <w:sz w:val="16"/>
                <w:szCs w:val="16"/>
              </w:rPr>
            </w:pPr>
            <w:r>
              <w:rPr>
                <w:rFonts w:cs="Arial"/>
                <w:color w:val="000000"/>
                <w:sz w:val="16"/>
                <w:szCs w:val="16"/>
              </w:rPr>
              <w:t>-0,0165</w:t>
            </w:r>
          </w:p>
        </w:tc>
      </w:tr>
      <w:tr w:rsidR="00D76E71" w:rsidRPr="001F0359" w14:paraId="49EB9B4A" w14:textId="77777777" w:rsidTr="00D76E71">
        <w:trPr>
          <w:trHeight w:val="284"/>
        </w:trPr>
        <w:tc>
          <w:tcPr>
            <w:tcW w:w="1418" w:type="dxa"/>
            <w:shd w:val="clear" w:color="auto" w:fill="auto"/>
            <w:noWrap/>
            <w:vAlign w:val="center"/>
            <w:hideMark/>
          </w:tcPr>
          <w:p w14:paraId="1B25AE7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Pesado</w:t>
            </w:r>
          </w:p>
        </w:tc>
        <w:tc>
          <w:tcPr>
            <w:tcW w:w="696" w:type="dxa"/>
            <w:shd w:val="clear" w:color="auto" w:fill="auto"/>
            <w:noWrap/>
            <w:vAlign w:val="center"/>
            <w:hideMark/>
          </w:tcPr>
          <w:p w14:paraId="0FA29A12" w14:textId="4608452D" w:rsidR="00D76E71" w:rsidRPr="001F0359" w:rsidRDefault="00D76E71" w:rsidP="00D76E71">
            <w:pPr>
              <w:spacing w:line="240" w:lineRule="auto"/>
              <w:jc w:val="right"/>
              <w:rPr>
                <w:rFonts w:cs="Arial"/>
                <w:color w:val="000000"/>
                <w:sz w:val="16"/>
                <w:szCs w:val="16"/>
              </w:rPr>
            </w:pPr>
            <w:r>
              <w:rPr>
                <w:rFonts w:cs="Arial"/>
                <w:color w:val="000000"/>
                <w:sz w:val="16"/>
                <w:szCs w:val="16"/>
              </w:rPr>
              <w:t>0,2691</w:t>
            </w:r>
          </w:p>
        </w:tc>
        <w:tc>
          <w:tcPr>
            <w:tcW w:w="697" w:type="dxa"/>
            <w:shd w:val="clear" w:color="auto" w:fill="auto"/>
            <w:noWrap/>
            <w:vAlign w:val="center"/>
            <w:hideMark/>
          </w:tcPr>
          <w:p w14:paraId="6BFD56AA" w14:textId="6B70D0C6" w:rsidR="00D76E71" w:rsidRPr="001F0359" w:rsidRDefault="00D76E71" w:rsidP="00D76E71">
            <w:pPr>
              <w:spacing w:line="240" w:lineRule="auto"/>
              <w:jc w:val="right"/>
              <w:rPr>
                <w:rFonts w:cs="Arial"/>
                <w:color w:val="000000"/>
                <w:sz w:val="16"/>
                <w:szCs w:val="16"/>
              </w:rPr>
            </w:pPr>
            <w:r>
              <w:rPr>
                <w:rFonts w:cs="Arial"/>
                <w:color w:val="000000"/>
                <w:sz w:val="16"/>
                <w:szCs w:val="16"/>
              </w:rPr>
              <w:t>0,8640</w:t>
            </w:r>
          </w:p>
        </w:tc>
        <w:tc>
          <w:tcPr>
            <w:tcW w:w="697" w:type="dxa"/>
            <w:shd w:val="clear" w:color="auto" w:fill="auto"/>
            <w:noWrap/>
            <w:vAlign w:val="center"/>
            <w:hideMark/>
          </w:tcPr>
          <w:p w14:paraId="70F2A573" w14:textId="1F8F0C1B" w:rsidR="00D76E71" w:rsidRPr="001F0359" w:rsidRDefault="00D76E71" w:rsidP="00D76E71">
            <w:pPr>
              <w:spacing w:line="240" w:lineRule="auto"/>
              <w:jc w:val="right"/>
              <w:rPr>
                <w:rFonts w:cs="Arial"/>
                <w:color w:val="000000"/>
                <w:sz w:val="16"/>
                <w:szCs w:val="16"/>
              </w:rPr>
            </w:pPr>
            <w:r>
              <w:rPr>
                <w:rFonts w:cs="Arial"/>
                <w:color w:val="000000"/>
                <w:sz w:val="16"/>
                <w:szCs w:val="16"/>
              </w:rPr>
              <w:t>0,3598</w:t>
            </w:r>
          </w:p>
        </w:tc>
        <w:tc>
          <w:tcPr>
            <w:tcW w:w="697" w:type="dxa"/>
            <w:shd w:val="clear" w:color="auto" w:fill="auto"/>
            <w:noWrap/>
            <w:vAlign w:val="center"/>
            <w:hideMark/>
          </w:tcPr>
          <w:p w14:paraId="27C229FC" w14:textId="448B277E" w:rsidR="00D76E71" w:rsidRPr="001F0359" w:rsidRDefault="00D76E71" w:rsidP="00D76E71">
            <w:pPr>
              <w:spacing w:line="240" w:lineRule="auto"/>
              <w:jc w:val="right"/>
              <w:rPr>
                <w:rFonts w:cs="Arial"/>
                <w:color w:val="000000"/>
                <w:sz w:val="16"/>
                <w:szCs w:val="16"/>
              </w:rPr>
            </w:pPr>
            <w:r>
              <w:rPr>
                <w:rFonts w:cs="Arial"/>
                <w:color w:val="000000"/>
                <w:sz w:val="16"/>
                <w:szCs w:val="16"/>
              </w:rPr>
              <w:t>0,5506</w:t>
            </w:r>
          </w:p>
        </w:tc>
        <w:tc>
          <w:tcPr>
            <w:tcW w:w="697" w:type="dxa"/>
            <w:shd w:val="clear" w:color="auto" w:fill="auto"/>
            <w:noWrap/>
            <w:vAlign w:val="center"/>
            <w:hideMark/>
          </w:tcPr>
          <w:p w14:paraId="5ED1701A" w14:textId="51154B3C" w:rsidR="00D76E71" w:rsidRPr="001F0359" w:rsidRDefault="00D76E71" w:rsidP="00D76E71">
            <w:pPr>
              <w:spacing w:line="240" w:lineRule="auto"/>
              <w:jc w:val="right"/>
              <w:rPr>
                <w:rFonts w:cs="Arial"/>
                <w:color w:val="000000"/>
                <w:sz w:val="16"/>
                <w:szCs w:val="16"/>
              </w:rPr>
            </w:pPr>
            <w:r>
              <w:rPr>
                <w:rFonts w:cs="Arial"/>
                <w:color w:val="000000"/>
                <w:sz w:val="16"/>
                <w:szCs w:val="16"/>
              </w:rPr>
              <w:t>-0,2927</w:t>
            </w:r>
          </w:p>
        </w:tc>
        <w:tc>
          <w:tcPr>
            <w:tcW w:w="696" w:type="dxa"/>
            <w:shd w:val="clear" w:color="auto" w:fill="auto"/>
            <w:noWrap/>
            <w:vAlign w:val="center"/>
            <w:hideMark/>
          </w:tcPr>
          <w:p w14:paraId="23C68132" w14:textId="05A26D93" w:rsidR="00D76E71" w:rsidRPr="001F0359" w:rsidRDefault="00D76E71" w:rsidP="00D76E71">
            <w:pPr>
              <w:spacing w:line="240" w:lineRule="auto"/>
              <w:jc w:val="right"/>
              <w:rPr>
                <w:rFonts w:cs="Arial"/>
                <w:color w:val="000000"/>
                <w:sz w:val="16"/>
                <w:szCs w:val="16"/>
              </w:rPr>
            </w:pPr>
            <w:r>
              <w:rPr>
                <w:rFonts w:cs="Arial"/>
                <w:color w:val="000000"/>
                <w:sz w:val="16"/>
                <w:szCs w:val="16"/>
              </w:rPr>
              <w:t>0,1836</w:t>
            </w:r>
          </w:p>
        </w:tc>
        <w:tc>
          <w:tcPr>
            <w:tcW w:w="697" w:type="dxa"/>
            <w:shd w:val="clear" w:color="auto" w:fill="auto"/>
            <w:noWrap/>
            <w:vAlign w:val="center"/>
            <w:hideMark/>
          </w:tcPr>
          <w:p w14:paraId="11571649" w14:textId="47859AA0" w:rsidR="00D76E71" w:rsidRPr="001F0359" w:rsidRDefault="00D76E71" w:rsidP="00D76E71">
            <w:pPr>
              <w:spacing w:line="240" w:lineRule="auto"/>
              <w:jc w:val="right"/>
              <w:rPr>
                <w:rFonts w:cs="Arial"/>
                <w:color w:val="000000"/>
                <w:sz w:val="16"/>
                <w:szCs w:val="16"/>
              </w:rPr>
            </w:pPr>
            <w:r>
              <w:rPr>
                <w:rFonts w:cs="Arial"/>
                <w:color w:val="000000"/>
                <w:sz w:val="16"/>
                <w:szCs w:val="16"/>
              </w:rPr>
              <w:t>0,2040</w:t>
            </w:r>
          </w:p>
        </w:tc>
        <w:tc>
          <w:tcPr>
            <w:tcW w:w="697" w:type="dxa"/>
            <w:shd w:val="clear" w:color="auto" w:fill="auto"/>
            <w:noWrap/>
            <w:vAlign w:val="center"/>
            <w:hideMark/>
          </w:tcPr>
          <w:p w14:paraId="54FEAE0F" w14:textId="2236E6FA" w:rsidR="00D76E71" w:rsidRPr="001F0359" w:rsidRDefault="00D76E71" w:rsidP="00D76E71">
            <w:pPr>
              <w:spacing w:line="240" w:lineRule="auto"/>
              <w:jc w:val="right"/>
              <w:rPr>
                <w:rFonts w:cs="Arial"/>
                <w:color w:val="000000"/>
                <w:sz w:val="16"/>
                <w:szCs w:val="16"/>
              </w:rPr>
            </w:pPr>
            <w:r>
              <w:rPr>
                <w:rFonts w:cs="Arial"/>
                <w:color w:val="000000"/>
                <w:sz w:val="16"/>
                <w:szCs w:val="16"/>
              </w:rPr>
              <w:t>-0,2682</w:t>
            </w:r>
          </w:p>
        </w:tc>
        <w:tc>
          <w:tcPr>
            <w:tcW w:w="697" w:type="dxa"/>
            <w:shd w:val="clear" w:color="auto" w:fill="auto"/>
            <w:noWrap/>
            <w:vAlign w:val="center"/>
            <w:hideMark/>
          </w:tcPr>
          <w:p w14:paraId="4968507D" w14:textId="728F1291" w:rsidR="00D76E71" w:rsidRPr="001F0359" w:rsidRDefault="00D76E71" w:rsidP="00D76E71">
            <w:pPr>
              <w:spacing w:line="240" w:lineRule="auto"/>
              <w:jc w:val="right"/>
              <w:rPr>
                <w:rFonts w:cs="Arial"/>
                <w:color w:val="000000"/>
                <w:sz w:val="16"/>
                <w:szCs w:val="16"/>
              </w:rPr>
            </w:pPr>
            <w:r>
              <w:rPr>
                <w:rFonts w:cs="Arial"/>
                <w:color w:val="000000"/>
                <w:sz w:val="16"/>
                <w:szCs w:val="16"/>
              </w:rPr>
              <w:t>-0,2862</w:t>
            </w:r>
          </w:p>
        </w:tc>
        <w:tc>
          <w:tcPr>
            <w:tcW w:w="697" w:type="dxa"/>
            <w:shd w:val="clear" w:color="auto" w:fill="auto"/>
            <w:noWrap/>
            <w:vAlign w:val="center"/>
            <w:hideMark/>
          </w:tcPr>
          <w:p w14:paraId="41E4997C" w14:textId="1A897138" w:rsidR="00D76E71" w:rsidRPr="001F0359" w:rsidRDefault="00D76E71" w:rsidP="00D76E71">
            <w:pPr>
              <w:spacing w:line="240" w:lineRule="auto"/>
              <w:jc w:val="right"/>
              <w:rPr>
                <w:rFonts w:cs="Arial"/>
                <w:color w:val="000000"/>
                <w:sz w:val="16"/>
                <w:szCs w:val="16"/>
              </w:rPr>
            </w:pPr>
            <w:r>
              <w:rPr>
                <w:rFonts w:cs="Arial"/>
                <w:color w:val="000000"/>
                <w:sz w:val="16"/>
                <w:szCs w:val="16"/>
              </w:rPr>
              <w:t>-0,0802</w:t>
            </w:r>
          </w:p>
        </w:tc>
        <w:tc>
          <w:tcPr>
            <w:tcW w:w="697" w:type="dxa"/>
            <w:shd w:val="clear" w:color="auto" w:fill="auto"/>
            <w:noWrap/>
            <w:vAlign w:val="center"/>
            <w:hideMark/>
          </w:tcPr>
          <w:p w14:paraId="79E10E39" w14:textId="316554A7" w:rsidR="00D76E71" w:rsidRPr="001F0359" w:rsidRDefault="00D76E71" w:rsidP="00D76E71">
            <w:pPr>
              <w:spacing w:line="240" w:lineRule="auto"/>
              <w:jc w:val="right"/>
              <w:rPr>
                <w:rFonts w:cs="Arial"/>
                <w:color w:val="000000"/>
                <w:sz w:val="16"/>
                <w:szCs w:val="16"/>
              </w:rPr>
            </w:pPr>
            <w:r>
              <w:rPr>
                <w:rFonts w:cs="Arial"/>
                <w:color w:val="000000"/>
                <w:sz w:val="16"/>
                <w:szCs w:val="16"/>
              </w:rPr>
              <w:t>-0,0220</w:t>
            </w:r>
          </w:p>
        </w:tc>
      </w:tr>
      <w:tr w:rsidR="00D76E71" w:rsidRPr="001F0359" w14:paraId="4A80D018" w14:textId="77777777" w:rsidTr="00D76E71">
        <w:trPr>
          <w:trHeight w:val="284"/>
        </w:trPr>
        <w:tc>
          <w:tcPr>
            <w:tcW w:w="1418" w:type="dxa"/>
            <w:shd w:val="clear" w:color="auto" w:fill="auto"/>
            <w:noWrap/>
            <w:vAlign w:val="center"/>
            <w:hideMark/>
          </w:tcPr>
          <w:p w14:paraId="6EB146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Baixo</w:t>
            </w:r>
          </w:p>
        </w:tc>
        <w:tc>
          <w:tcPr>
            <w:tcW w:w="696" w:type="dxa"/>
            <w:shd w:val="clear" w:color="auto" w:fill="auto"/>
            <w:noWrap/>
            <w:vAlign w:val="center"/>
            <w:hideMark/>
          </w:tcPr>
          <w:p w14:paraId="21D7E305" w14:textId="566B924D" w:rsidR="00D76E71" w:rsidRPr="001F0359" w:rsidRDefault="00D76E71" w:rsidP="00D76E71">
            <w:pPr>
              <w:spacing w:line="240" w:lineRule="auto"/>
              <w:jc w:val="right"/>
              <w:rPr>
                <w:rFonts w:cs="Arial"/>
                <w:color w:val="000000"/>
                <w:sz w:val="16"/>
                <w:szCs w:val="16"/>
              </w:rPr>
            </w:pPr>
            <w:r>
              <w:rPr>
                <w:rFonts w:cs="Arial"/>
                <w:color w:val="000000"/>
                <w:sz w:val="16"/>
                <w:szCs w:val="16"/>
              </w:rPr>
              <w:t>-0,5076</w:t>
            </w:r>
          </w:p>
        </w:tc>
        <w:tc>
          <w:tcPr>
            <w:tcW w:w="697" w:type="dxa"/>
            <w:shd w:val="clear" w:color="auto" w:fill="auto"/>
            <w:noWrap/>
            <w:vAlign w:val="center"/>
            <w:hideMark/>
          </w:tcPr>
          <w:p w14:paraId="722CE917" w14:textId="451C14AF" w:rsidR="00D76E71" w:rsidRPr="001F0359" w:rsidRDefault="00D76E71" w:rsidP="00D76E71">
            <w:pPr>
              <w:spacing w:line="240" w:lineRule="auto"/>
              <w:jc w:val="right"/>
              <w:rPr>
                <w:rFonts w:cs="Arial"/>
                <w:color w:val="000000"/>
                <w:sz w:val="16"/>
                <w:szCs w:val="16"/>
              </w:rPr>
            </w:pPr>
            <w:r>
              <w:rPr>
                <w:rFonts w:cs="Arial"/>
                <w:color w:val="000000"/>
                <w:sz w:val="16"/>
                <w:szCs w:val="16"/>
              </w:rPr>
              <w:t>0,6504</w:t>
            </w:r>
          </w:p>
        </w:tc>
        <w:tc>
          <w:tcPr>
            <w:tcW w:w="697" w:type="dxa"/>
            <w:shd w:val="clear" w:color="auto" w:fill="auto"/>
            <w:noWrap/>
            <w:vAlign w:val="center"/>
            <w:hideMark/>
          </w:tcPr>
          <w:p w14:paraId="3FF712FD" w14:textId="2D3B62D7" w:rsidR="00D76E71" w:rsidRPr="001F0359" w:rsidRDefault="00D76E71" w:rsidP="00D76E71">
            <w:pPr>
              <w:spacing w:line="240" w:lineRule="auto"/>
              <w:jc w:val="right"/>
              <w:rPr>
                <w:rFonts w:cs="Arial"/>
                <w:color w:val="000000"/>
                <w:sz w:val="16"/>
                <w:szCs w:val="16"/>
              </w:rPr>
            </w:pPr>
            <w:r>
              <w:rPr>
                <w:rFonts w:cs="Arial"/>
                <w:color w:val="000000"/>
                <w:sz w:val="16"/>
                <w:szCs w:val="16"/>
              </w:rPr>
              <w:t>0,0489</w:t>
            </w:r>
          </w:p>
        </w:tc>
        <w:tc>
          <w:tcPr>
            <w:tcW w:w="697" w:type="dxa"/>
            <w:shd w:val="clear" w:color="auto" w:fill="auto"/>
            <w:noWrap/>
            <w:vAlign w:val="center"/>
            <w:hideMark/>
          </w:tcPr>
          <w:p w14:paraId="04A042AA" w14:textId="202221DA" w:rsidR="00D76E71" w:rsidRPr="001F0359" w:rsidRDefault="00D76E71" w:rsidP="00D76E71">
            <w:pPr>
              <w:spacing w:line="240" w:lineRule="auto"/>
              <w:jc w:val="right"/>
              <w:rPr>
                <w:rFonts w:cs="Arial"/>
                <w:color w:val="000000"/>
                <w:sz w:val="16"/>
                <w:szCs w:val="16"/>
              </w:rPr>
            </w:pPr>
            <w:r>
              <w:rPr>
                <w:rFonts w:cs="Arial"/>
                <w:color w:val="000000"/>
                <w:sz w:val="16"/>
                <w:szCs w:val="16"/>
              </w:rPr>
              <w:t>0,5883</w:t>
            </w:r>
          </w:p>
        </w:tc>
        <w:tc>
          <w:tcPr>
            <w:tcW w:w="697" w:type="dxa"/>
            <w:shd w:val="clear" w:color="auto" w:fill="auto"/>
            <w:noWrap/>
            <w:vAlign w:val="center"/>
            <w:hideMark/>
          </w:tcPr>
          <w:p w14:paraId="132A2391" w14:textId="461D005C" w:rsidR="00D76E71" w:rsidRPr="001F0359" w:rsidRDefault="00D76E71" w:rsidP="00D76E71">
            <w:pPr>
              <w:spacing w:line="240" w:lineRule="auto"/>
              <w:jc w:val="right"/>
              <w:rPr>
                <w:rFonts w:cs="Arial"/>
                <w:color w:val="000000"/>
                <w:sz w:val="16"/>
                <w:szCs w:val="16"/>
              </w:rPr>
            </w:pPr>
            <w:r>
              <w:rPr>
                <w:rFonts w:cs="Arial"/>
                <w:color w:val="000000"/>
                <w:sz w:val="16"/>
                <w:szCs w:val="16"/>
              </w:rPr>
              <w:t>-0,5253</w:t>
            </w:r>
          </w:p>
        </w:tc>
        <w:tc>
          <w:tcPr>
            <w:tcW w:w="696" w:type="dxa"/>
            <w:shd w:val="clear" w:color="auto" w:fill="auto"/>
            <w:noWrap/>
            <w:vAlign w:val="center"/>
            <w:hideMark/>
          </w:tcPr>
          <w:p w14:paraId="52A320CE" w14:textId="5C5C62CA" w:rsidR="00D76E71" w:rsidRPr="001F0359" w:rsidRDefault="00D76E71" w:rsidP="00D76E71">
            <w:pPr>
              <w:spacing w:line="240" w:lineRule="auto"/>
              <w:jc w:val="right"/>
              <w:rPr>
                <w:rFonts w:cs="Arial"/>
                <w:color w:val="000000"/>
                <w:sz w:val="16"/>
                <w:szCs w:val="16"/>
              </w:rPr>
            </w:pPr>
            <w:r>
              <w:rPr>
                <w:rFonts w:cs="Arial"/>
                <w:color w:val="000000"/>
                <w:sz w:val="16"/>
                <w:szCs w:val="16"/>
              </w:rPr>
              <w:t>-0,8576</w:t>
            </w:r>
          </w:p>
        </w:tc>
        <w:tc>
          <w:tcPr>
            <w:tcW w:w="697" w:type="dxa"/>
            <w:shd w:val="clear" w:color="auto" w:fill="auto"/>
            <w:noWrap/>
            <w:vAlign w:val="center"/>
            <w:hideMark/>
          </w:tcPr>
          <w:p w14:paraId="572E6257" w14:textId="37C68B2C" w:rsidR="00D76E71" w:rsidRPr="001F0359" w:rsidRDefault="00D76E71" w:rsidP="00D76E71">
            <w:pPr>
              <w:spacing w:line="240" w:lineRule="auto"/>
              <w:jc w:val="right"/>
              <w:rPr>
                <w:rFonts w:cs="Arial"/>
                <w:color w:val="000000"/>
                <w:sz w:val="16"/>
                <w:szCs w:val="16"/>
              </w:rPr>
            </w:pPr>
            <w:r>
              <w:rPr>
                <w:rFonts w:cs="Arial"/>
                <w:color w:val="000000"/>
                <w:sz w:val="16"/>
                <w:szCs w:val="16"/>
              </w:rPr>
              <w:t>0,0092</w:t>
            </w:r>
          </w:p>
        </w:tc>
        <w:tc>
          <w:tcPr>
            <w:tcW w:w="697" w:type="dxa"/>
            <w:shd w:val="clear" w:color="auto" w:fill="auto"/>
            <w:noWrap/>
            <w:vAlign w:val="center"/>
            <w:hideMark/>
          </w:tcPr>
          <w:p w14:paraId="297F85D7" w14:textId="678D6B72" w:rsidR="00D76E71" w:rsidRPr="001F0359" w:rsidRDefault="00D76E71" w:rsidP="00D76E71">
            <w:pPr>
              <w:spacing w:line="240" w:lineRule="auto"/>
              <w:jc w:val="right"/>
              <w:rPr>
                <w:rFonts w:cs="Arial"/>
                <w:color w:val="000000"/>
                <w:sz w:val="16"/>
                <w:szCs w:val="16"/>
              </w:rPr>
            </w:pPr>
            <w:r>
              <w:rPr>
                <w:rFonts w:cs="Arial"/>
                <w:color w:val="000000"/>
                <w:sz w:val="16"/>
                <w:szCs w:val="16"/>
              </w:rPr>
              <w:t>-0,0279</w:t>
            </w:r>
          </w:p>
        </w:tc>
        <w:tc>
          <w:tcPr>
            <w:tcW w:w="697" w:type="dxa"/>
            <w:shd w:val="clear" w:color="auto" w:fill="auto"/>
            <w:noWrap/>
            <w:vAlign w:val="center"/>
            <w:hideMark/>
          </w:tcPr>
          <w:p w14:paraId="1C3E419B" w14:textId="72C5D648" w:rsidR="00D76E71" w:rsidRPr="001F0359" w:rsidRDefault="00D76E71" w:rsidP="00D76E71">
            <w:pPr>
              <w:spacing w:line="240" w:lineRule="auto"/>
              <w:jc w:val="right"/>
              <w:rPr>
                <w:rFonts w:cs="Arial"/>
                <w:color w:val="000000"/>
                <w:sz w:val="16"/>
                <w:szCs w:val="16"/>
              </w:rPr>
            </w:pPr>
            <w:r>
              <w:rPr>
                <w:rFonts w:cs="Arial"/>
                <w:color w:val="000000"/>
                <w:sz w:val="16"/>
                <w:szCs w:val="16"/>
              </w:rPr>
              <w:t>0,2293</w:t>
            </w:r>
          </w:p>
        </w:tc>
        <w:tc>
          <w:tcPr>
            <w:tcW w:w="697" w:type="dxa"/>
            <w:shd w:val="clear" w:color="auto" w:fill="auto"/>
            <w:noWrap/>
            <w:vAlign w:val="center"/>
            <w:hideMark/>
          </w:tcPr>
          <w:p w14:paraId="1B678923" w14:textId="4E566277" w:rsidR="00D76E71" w:rsidRPr="001F0359" w:rsidRDefault="00D76E71" w:rsidP="00D76E71">
            <w:pPr>
              <w:spacing w:line="240" w:lineRule="auto"/>
              <w:jc w:val="right"/>
              <w:rPr>
                <w:rFonts w:cs="Arial"/>
                <w:color w:val="000000"/>
                <w:sz w:val="16"/>
                <w:szCs w:val="16"/>
              </w:rPr>
            </w:pPr>
            <w:r>
              <w:rPr>
                <w:rFonts w:cs="Arial"/>
                <w:color w:val="000000"/>
                <w:sz w:val="16"/>
                <w:szCs w:val="16"/>
              </w:rPr>
              <w:t>0,0687</w:t>
            </w:r>
          </w:p>
        </w:tc>
        <w:tc>
          <w:tcPr>
            <w:tcW w:w="697" w:type="dxa"/>
            <w:shd w:val="clear" w:color="auto" w:fill="auto"/>
            <w:noWrap/>
            <w:vAlign w:val="center"/>
            <w:hideMark/>
          </w:tcPr>
          <w:p w14:paraId="6E04D589" w14:textId="6A505E37" w:rsidR="00D76E71" w:rsidRPr="001F0359" w:rsidRDefault="00D76E71" w:rsidP="00D76E71">
            <w:pPr>
              <w:spacing w:line="240" w:lineRule="auto"/>
              <w:jc w:val="right"/>
              <w:rPr>
                <w:rFonts w:cs="Arial"/>
                <w:color w:val="000000"/>
                <w:sz w:val="16"/>
                <w:szCs w:val="16"/>
              </w:rPr>
            </w:pPr>
            <w:r>
              <w:rPr>
                <w:rFonts w:cs="Arial"/>
                <w:color w:val="000000"/>
                <w:sz w:val="16"/>
                <w:szCs w:val="16"/>
              </w:rPr>
              <w:t>0,0268</w:t>
            </w:r>
          </w:p>
        </w:tc>
      </w:tr>
      <w:tr w:rsidR="00D76E71" w:rsidRPr="001F0359" w14:paraId="77FEB158" w14:textId="77777777" w:rsidTr="00D76E71">
        <w:trPr>
          <w:trHeight w:val="284"/>
        </w:trPr>
        <w:tc>
          <w:tcPr>
            <w:tcW w:w="1418" w:type="dxa"/>
            <w:shd w:val="clear" w:color="auto" w:fill="auto"/>
            <w:noWrap/>
            <w:vAlign w:val="center"/>
            <w:hideMark/>
          </w:tcPr>
          <w:p w14:paraId="4ABC1524"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Estatura Média</w:t>
            </w:r>
          </w:p>
        </w:tc>
        <w:tc>
          <w:tcPr>
            <w:tcW w:w="696" w:type="dxa"/>
            <w:shd w:val="clear" w:color="auto" w:fill="auto"/>
            <w:noWrap/>
            <w:vAlign w:val="center"/>
            <w:hideMark/>
          </w:tcPr>
          <w:p w14:paraId="2C83D98D" w14:textId="08AD5A31" w:rsidR="00D76E71" w:rsidRPr="001F0359" w:rsidRDefault="00D76E71" w:rsidP="00D76E71">
            <w:pPr>
              <w:spacing w:line="240" w:lineRule="auto"/>
              <w:jc w:val="right"/>
              <w:rPr>
                <w:rFonts w:cs="Arial"/>
                <w:color w:val="000000"/>
                <w:sz w:val="16"/>
                <w:szCs w:val="16"/>
              </w:rPr>
            </w:pPr>
            <w:r>
              <w:rPr>
                <w:rFonts w:cs="Arial"/>
                <w:color w:val="000000"/>
                <w:sz w:val="16"/>
                <w:szCs w:val="16"/>
              </w:rPr>
              <w:t>0,7551</w:t>
            </w:r>
          </w:p>
        </w:tc>
        <w:tc>
          <w:tcPr>
            <w:tcW w:w="697" w:type="dxa"/>
            <w:shd w:val="clear" w:color="auto" w:fill="auto"/>
            <w:noWrap/>
            <w:vAlign w:val="center"/>
            <w:hideMark/>
          </w:tcPr>
          <w:p w14:paraId="593DB709" w14:textId="5B9509B7" w:rsidR="00D76E71" w:rsidRPr="001F0359" w:rsidRDefault="00D76E71" w:rsidP="00D76E71">
            <w:pPr>
              <w:spacing w:line="240" w:lineRule="auto"/>
              <w:jc w:val="right"/>
              <w:rPr>
                <w:rFonts w:cs="Arial"/>
                <w:color w:val="000000"/>
                <w:sz w:val="16"/>
                <w:szCs w:val="16"/>
              </w:rPr>
            </w:pPr>
            <w:r>
              <w:rPr>
                <w:rFonts w:cs="Arial"/>
                <w:color w:val="000000"/>
                <w:sz w:val="16"/>
                <w:szCs w:val="16"/>
              </w:rPr>
              <w:t>0,3571</w:t>
            </w:r>
          </w:p>
        </w:tc>
        <w:tc>
          <w:tcPr>
            <w:tcW w:w="697" w:type="dxa"/>
            <w:shd w:val="clear" w:color="auto" w:fill="auto"/>
            <w:noWrap/>
            <w:vAlign w:val="center"/>
            <w:hideMark/>
          </w:tcPr>
          <w:p w14:paraId="2FA3B2AE" w14:textId="1BB60438" w:rsidR="00D76E71" w:rsidRPr="001F0359" w:rsidRDefault="00D76E71" w:rsidP="00D76E71">
            <w:pPr>
              <w:spacing w:line="240" w:lineRule="auto"/>
              <w:jc w:val="right"/>
              <w:rPr>
                <w:rFonts w:cs="Arial"/>
                <w:color w:val="000000"/>
                <w:sz w:val="16"/>
                <w:szCs w:val="16"/>
              </w:rPr>
            </w:pPr>
            <w:r>
              <w:rPr>
                <w:rFonts w:cs="Arial"/>
                <w:color w:val="000000"/>
                <w:sz w:val="16"/>
                <w:szCs w:val="16"/>
              </w:rPr>
              <w:t>-0,1371</w:t>
            </w:r>
          </w:p>
        </w:tc>
        <w:tc>
          <w:tcPr>
            <w:tcW w:w="697" w:type="dxa"/>
            <w:shd w:val="clear" w:color="auto" w:fill="auto"/>
            <w:noWrap/>
            <w:vAlign w:val="center"/>
            <w:hideMark/>
          </w:tcPr>
          <w:p w14:paraId="360A91F5" w14:textId="3513A6D2" w:rsidR="00D76E71" w:rsidRPr="001F0359" w:rsidRDefault="00D76E71" w:rsidP="00D76E71">
            <w:pPr>
              <w:spacing w:line="240" w:lineRule="auto"/>
              <w:jc w:val="right"/>
              <w:rPr>
                <w:rFonts w:cs="Arial"/>
                <w:color w:val="000000"/>
                <w:sz w:val="16"/>
                <w:szCs w:val="16"/>
              </w:rPr>
            </w:pPr>
            <w:r>
              <w:rPr>
                <w:rFonts w:cs="Arial"/>
                <w:color w:val="000000"/>
                <w:sz w:val="16"/>
                <w:szCs w:val="16"/>
              </w:rPr>
              <w:t>-0,6137</w:t>
            </w:r>
          </w:p>
        </w:tc>
        <w:tc>
          <w:tcPr>
            <w:tcW w:w="697" w:type="dxa"/>
            <w:shd w:val="clear" w:color="auto" w:fill="auto"/>
            <w:noWrap/>
            <w:vAlign w:val="center"/>
            <w:hideMark/>
          </w:tcPr>
          <w:p w14:paraId="4E8E2830" w14:textId="1430BC3C" w:rsidR="00D76E71" w:rsidRPr="001F0359" w:rsidRDefault="00D76E71" w:rsidP="00D76E71">
            <w:pPr>
              <w:spacing w:line="240" w:lineRule="auto"/>
              <w:jc w:val="right"/>
              <w:rPr>
                <w:rFonts w:cs="Arial"/>
                <w:color w:val="000000"/>
                <w:sz w:val="16"/>
                <w:szCs w:val="16"/>
              </w:rPr>
            </w:pPr>
            <w:r>
              <w:rPr>
                <w:rFonts w:cs="Arial"/>
                <w:color w:val="000000"/>
                <w:sz w:val="16"/>
                <w:szCs w:val="16"/>
              </w:rPr>
              <w:t>0,8713</w:t>
            </w:r>
          </w:p>
        </w:tc>
        <w:tc>
          <w:tcPr>
            <w:tcW w:w="696" w:type="dxa"/>
            <w:shd w:val="clear" w:color="auto" w:fill="auto"/>
            <w:noWrap/>
            <w:vAlign w:val="center"/>
            <w:hideMark/>
          </w:tcPr>
          <w:p w14:paraId="3EA89E84" w14:textId="45989DB8" w:rsidR="00D76E71" w:rsidRPr="001F0359" w:rsidRDefault="00D76E71" w:rsidP="00D76E71">
            <w:pPr>
              <w:spacing w:line="240" w:lineRule="auto"/>
              <w:jc w:val="right"/>
              <w:rPr>
                <w:rFonts w:cs="Arial"/>
                <w:color w:val="000000"/>
                <w:sz w:val="16"/>
                <w:szCs w:val="16"/>
              </w:rPr>
            </w:pPr>
            <w:r>
              <w:rPr>
                <w:rFonts w:cs="Arial"/>
                <w:color w:val="000000"/>
                <w:sz w:val="16"/>
                <w:szCs w:val="16"/>
              </w:rPr>
              <w:t>-0,0645</w:t>
            </w:r>
          </w:p>
        </w:tc>
        <w:tc>
          <w:tcPr>
            <w:tcW w:w="697" w:type="dxa"/>
            <w:shd w:val="clear" w:color="auto" w:fill="auto"/>
            <w:noWrap/>
            <w:vAlign w:val="center"/>
            <w:hideMark/>
          </w:tcPr>
          <w:p w14:paraId="65D60910" w14:textId="6D07C754" w:rsidR="00D76E71" w:rsidRPr="001F0359" w:rsidRDefault="00D76E71" w:rsidP="00D76E71">
            <w:pPr>
              <w:spacing w:line="240" w:lineRule="auto"/>
              <w:jc w:val="right"/>
              <w:rPr>
                <w:rFonts w:cs="Arial"/>
                <w:color w:val="000000"/>
                <w:sz w:val="16"/>
                <w:szCs w:val="16"/>
              </w:rPr>
            </w:pPr>
            <w:r>
              <w:rPr>
                <w:rFonts w:cs="Arial"/>
                <w:color w:val="000000"/>
                <w:sz w:val="16"/>
                <w:szCs w:val="16"/>
              </w:rPr>
              <w:t>-0,2143</w:t>
            </w:r>
          </w:p>
        </w:tc>
        <w:tc>
          <w:tcPr>
            <w:tcW w:w="697" w:type="dxa"/>
            <w:shd w:val="clear" w:color="auto" w:fill="auto"/>
            <w:noWrap/>
            <w:vAlign w:val="center"/>
            <w:hideMark/>
          </w:tcPr>
          <w:p w14:paraId="5F26A638" w14:textId="113427CD" w:rsidR="00D76E71" w:rsidRPr="001F0359" w:rsidRDefault="00D76E71" w:rsidP="00D76E71">
            <w:pPr>
              <w:spacing w:line="240" w:lineRule="auto"/>
              <w:jc w:val="right"/>
              <w:rPr>
                <w:rFonts w:cs="Arial"/>
                <w:color w:val="000000"/>
                <w:sz w:val="16"/>
                <w:szCs w:val="16"/>
              </w:rPr>
            </w:pPr>
            <w:r>
              <w:rPr>
                <w:rFonts w:cs="Arial"/>
                <w:color w:val="000000"/>
                <w:sz w:val="16"/>
                <w:szCs w:val="16"/>
              </w:rPr>
              <w:t>0,0269</w:t>
            </w:r>
          </w:p>
        </w:tc>
        <w:tc>
          <w:tcPr>
            <w:tcW w:w="697" w:type="dxa"/>
            <w:shd w:val="clear" w:color="auto" w:fill="auto"/>
            <w:noWrap/>
            <w:vAlign w:val="center"/>
            <w:hideMark/>
          </w:tcPr>
          <w:p w14:paraId="68C39266" w14:textId="0976C45B" w:rsidR="00D76E71" w:rsidRPr="001F0359" w:rsidRDefault="00D76E71" w:rsidP="00D76E71">
            <w:pPr>
              <w:spacing w:line="240" w:lineRule="auto"/>
              <w:jc w:val="right"/>
              <w:rPr>
                <w:rFonts w:cs="Arial"/>
                <w:color w:val="000000"/>
                <w:sz w:val="16"/>
                <w:szCs w:val="16"/>
              </w:rPr>
            </w:pPr>
            <w:r>
              <w:rPr>
                <w:rFonts w:cs="Arial"/>
                <w:color w:val="000000"/>
                <w:sz w:val="16"/>
                <w:szCs w:val="16"/>
              </w:rPr>
              <w:t>-0,3471</w:t>
            </w:r>
          </w:p>
        </w:tc>
        <w:tc>
          <w:tcPr>
            <w:tcW w:w="697" w:type="dxa"/>
            <w:shd w:val="clear" w:color="auto" w:fill="auto"/>
            <w:noWrap/>
            <w:vAlign w:val="center"/>
            <w:hideMark/>
          </w:tcPr>
          <w:p w14:paraId="31D44E03" w14:textId="35B25836" w:rsidR="00D76E71" w:rsidRPr="001F0359" w:rsidRDefault="00D76E71" w:rsidP="00D76E71">
            <w:pPr>
              <w:spacing w:line="240" w:lineRule="auto"/>
              <w:jc w:val="right"/>
              <w:rPr>
                <w:rFonts w:cs="Arial"/>
                <w:color w:val="000000"/>
                <w:sz w:val="16"/>
                <w:szCs w:val="16"/>
              </w:rPr>
            </w:pPr>
            <w:r>
              <w:rPr>
                <w:rFonts w:cs="Arial"/>
                <w:color w:val="000000"/>
                <w:sz w:val="16"/>
                <w:szCs w:val="16"/>
              </w:rPr>
              <w:t>0,0545</w:t>
            </w:r>
          </w:p>
        </w:tc>
        <w:tc>
          <w:tcPr>
            <w:tcW w:w="697" w:type="dxa"/>
            <w:shd w:val="clear" w:color="auto" w:fill="auto"/>
            <w:noWrap/>
            <w:vAlign w:val="center"/>
            <w:hideMark/>
          </w:tcPr>
          <w:p w14:paraId="38C1A5B4" w14:textId="057CCD59" w:rsidR="00D76E71" w:rsidRPr="001F0359" w:rsidRDefault="00D76E71" w:rsidP="00D76E71">
            <w:pPr>
              <w:spacing w:line="240" w:lineRule="auto"/>
              <w:jc w:val="right"/>
              <w:rPr>
                <w:rFonts w:cs="Arial"/>
                <w:color w:val="000000"/>
                <w:sz w:val="16"/>
                <w:szCs w:val="16"/>
              </w:rPr>
            </w:pPr>
            <w:r>
              <w:rPr>
                <w:rFonts w:cs="Arial"/>
                <w:color w:val="000000"/>
                <w:sz w:val="16"/>
                <w:szCs w:val="16"/>
              </w:rPr>
              <w:t>0,0158</w:t>
            </w:r>
          </w:p>
        </w:tc>
      </w:tr>
      <w:tr w:rsidR="00D76E71" w:rsidRPr="001F0359" w14:paraId="3A6A5094" w14:textId="77777777" w:rsidTr="00D76E71">
        <w:trPr>
          <w:trHeight w:val="284"/>
        </w:trPr>
        <w:tc>
          <w:tcPr>
            <w:tcW w:w="1418" w:type="dxa"/>
            <w:tcBorders>
              <w:bottom w:val="single" w:sz="12" w:space="0" w:color="auto"/>
            </w:tcBorders>
            <w:shd w:val="clear" w:color="auto" w:fill="auto"/>
            <w:noWrap/>
            <w:vAlign w:val="center"/>
            <w:hideMark/>
          </w:tcPr>
          <w:p w14:paraId="00E67DB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Alto</w:t>
            </w:r>
          </w:p>
        </w:tc>
        <w:tc>
          <w:tcPr>
            <w:tcW w:w="696" w:type="dxa"/>
            <w:tcBorders>
              <w:bottom w:val="single" w:sz="12" w:space="0" w:color="auto"/>
            </w:tcBorders>
            <w:shd w:val="clear" w:color="auto" w:fill="auto"/>
            <w:noWrap/>
            <w:vAlign w:val="center"/>
            <w:hideMark/>
          </w:tcPr>
          <w:p w14:paraId="2570F1E7" w14:textId="383E5A80" w:rsidR="00D76E71" w:rsidRPr="001F0359" w:rsidRDefault="00D76E71" w:rsidP="00D76E71">
            <w:pPr>
              <w:spacing w:line="240" w:lineRule="auto"/>
              <w:jc w:val="right"/>
              <w:rPr>
                <w:rFonts w:cs="Arial"/>
                <w:color w:val="000000"/>
                <w:sz w:val="16"/>
                <w:szCs w:val="16"/>
              </w:rPr>
            </w:pPr>
            <w:r>
              <w:rPr>
                <w:rFonts w:cs="Arial"/>
                <w:color w:val="000000"/>
                <w:sz w:val="16"/>
                <w:szCs w:val="16"/>
              </w:rPr>
              <w:t>-0,2475</w:t>
            </w:r>
          </w:p>
        </w:tc>
        <w:tc>
          <w:tcPr>
            <w:tcW w:w="697" w:type="dxa"/>
            <w:tcBorders>
              <w:bottom w:val="single" w:sz="12" w:space="0" w:color="auto"/>
            </w:tcBorders>
            <w:shd w:val="clear" w:color="auto" w:fill="auto"/>
            <w:noWrap/>
            <w:vAlign w:val="center"/>
            <w:hideMark/>
          </w:tcPr>
          <w:p w14:paraId="78FCF565" w14:textId="0AE6B4BA" w:rsidR="00D76E71" w:rsidRPr="001F0359" w:rsidRDefault="00D76E71" w:rsidP="00D76E71">
            <w:pPr>
              <w:spacing w:line="240" w:lineRule="auto"/>
              <w:jc w:val="right"/>
              <w:rPr>
                <w:rFonts w:cs="Arial"/>
                <w:color w:val="000000"/>
                <w:sz w:val="16"/>
                <w:szCs w:val="16"/>
              </w:rPr>
            </w:pPr>
            <w:r>
              <w:rPr>
                <w:rFonts w:cs="Arial"/>
                <w:color w:val="000000"/>
                <w:sz w:val="16"/>
                <w:szCs w:val="16"/>
              </w:rPr>
              <w:t>-1,0076</w:t>
            </w:r>
          </w:p>
        </w:tc>
        <w:tc>
          <w:tcPr>
            <w:tcW w:w="697" w:type="dxa"/>
            <w:tcBorders>
              <w:bottom w:val="single" w:sz="12" w:space="0" w:color="auto"/>
            </w:tcBorders>
            <w:shd w:val="clear" w:color="auto" w:fill="auto"/>
            <w:noWrap/>
            <w:vAlign w:val="center"/>
            <w:hideMark/>
          </w:tcPr>
          <w:p w14:paraId="1B5F1E2A" w14:textId="2B384975" w:rsidR="00D76E71" w:rsidRPr="001F0359" w:rsidRDefault="00D76E71" w:rsidP="00D76E71">
            <w:pPr>
              <w:spacing w:line="240" w:lineRule="auto"/>
              <w:jc w:val="right"/>
              <w:rPr>
                <w:rFonts w:cs="Arial"/>
                <w:color w:val="000000"/>
                <w:sz w:val="16"/>
                <w:szCs w:val="16"/>
              </w:rPr>
            </w:pPr>
            <w:r>
              <w:rPr>
                <w:rFonts w:cs="Arial"/>
                <w:color w:val="000000"/>
                <w:sz w:val="16"/>
                <w:szCs w:val="16"/>
              </w:rPr>
              <w:t>0,0882</w:t>
            </w:r>
          </w:p>
        </w:tc>
        <w:tc>
          <w:tcPr>
            <w:tcW w:w="697" w:type="dxa"/>
            <w:tcBorders>
              <w:bottom w:val="single" w:sz="12" w:space="0" w:color="auto"/>
            </w:tcBorders>
            <w:shd w:val="clear" w:color="auto" w:fill="auto"/>
            <w:noWrap/>
            <w:vAlign w:val="center"/>
            <w:hideMark/>
          </w:tcPr>
          <w:p w14:paraId="2B14F3DF" w14:textId="69A6A515" w:rsidR="00D76E71" w:rsidRPr="001F0359" w:rsidRDefault="00D76E71" w:rsidP="00D76E71">
            <w:pPr>
              <w:spacing w:line="240" w:lineRule="auto"/>
              <w:jc w:val="right"/>
              <w:rPr>
                <w:rFonts w:cs="Arial"/>
                <w:color w:val="000000"/>
                <w:sz w:val="16"/>
                <w:szCs w:val="16"/>
              </w:rPr>
            </w:pPr>
            <w:r>
              <w:rPr>
                <w:rFonts w:cs="Arial"/>
                <w:color w:val="000000"/>
                <w:sz w:val="16"/>
                <w:szCs w:val="16"/>
              </w:rPr>
              <w:t>0,0254</w:t>
            </w:r>
          </w:p>
        </w:tc>
        <w:tc>
          <w:tcPr>
            <w:tcW w:w="697" w:type="dxa"/>
            <w:tcBorders>
              <w:bottom w:val="single" w:sz="12" w:space="0" w:color="auto"/>
            </w:tcBorders>
            <w:shd w:val="clear" w:color="auto" w:fill="auto"/>
            <w:noWrap/>
            <w:vAlign w:val="center"/>
            <w:hideMark/>
          </w:tcPr>
          <w:p w14:paraId="5DDC77D8" w14:textId="681D49FE" w:rsidR="00D76E71" w:rsidRPr="001F0359" w:rsidRDefault="00D76E71" w:rsidP="00D76E71">
            <w:pPr>
              <w:spacing w:line="240" w:lineRule="auto"/>
              <w:jc w:val="right"/>
              <w:rPr>
                <w:rFonts w:cs="Arial"/>
                <w:color w:val="000000"/>
                <w:sz w:val="16"/>
                <w:szCs w:val="16"/>
              </w:rPr>
            </w:pPr>
            <w:r>
              <w:rPr>
                <w:rFonts w:cs="Arial"/>
                <w:color w:val="000000"/>
                <w:sz w:val="16"/>
                <w:szCs w:val="16"/>
              </w:rPr>
              <w:t>-0,3460</w:t>
            </w:r>
          </w:p>
        </w:tc>
        <w:tc>
          <w:tcPr>
            <w:tcW w:w="696" w:type="dxa"/>
            <w:tcBorders>
              <w:bottom w:val="single" w:sz="12" w:space="0" w:color="auto"/>
            </w:tcBorders>
            <w:shd w:val="clear" w:color="auto" w:fill="auto"/>
            <w:noWrap/>
            <w:vAlign w:val="center"/>
            <w:hideMark/>
          </w:tcPr>
          <w:p w14:paraId="6DEE7E65" w14:textId="65D55C27" w:rsidR="00D76E71" w:rsidRPr="001F0359" w:rsidRDefault="00D76E71" w:rsidP="00D76E71">
            <w:pPr>
              <w:spacing w:line="240" w:lineRule="auto"/>
              <w:jc w:val="right"/>
              <w:rPr>
                <w:rFonts w:cs="Arial"/>
                <w:color w:val="000000"/>
                <w:sz w:val="16"/>
                <w:szCs w:val="16"/>
              </w:rPr>
            </w:pPr>
            <w:r>
              <w:rPr>
                <w:rFonts w:cs="Arial"/>
                <w:color w:val="000000"/>
                <w:sz w:val="16"/>
                <w:szCs w:val="16"/>
              </w:rPr>
              <w:t>0,9221</w:t>
            </w:r>
          </w:p>
        </w:tc>
        <w:tc>
          <w:tcPr>
            <w:tcW w:w="697" w:type="dxa"/>
            <w:tcBorders>
              <w:bottom w:val="single" w:sz="12" w:space="0" w:color="auto"/>
            </w:tcBorders>
            <w:shd w:val="clear" w:color="auto" w:fill="auto"/>
            <w:noWrap/>
            <w:vAlign w:val="center"/>
            <w:hideMark/>
          </w:tcPr>
          <w:p w14:paraId="7173DC3A" w14:textId="5A32A528" w:rsidR="00D76E71" w:rsidRPr="001F0359" w:rsidRDefault="00D76E71" w:rsidP="00D76E71">
            <w:pPr>
              <w:spacing w:line="240" w:lineRule="auto"/>
              <w:jc w:val="right"/>
              <w:rPr>
                <w:rFonts w:cs="Arial"/>
                <w:color w:val="000000"/>
                <w:sz w:val="16"/>
                <w:szCs w:val="16"/>
              </w:rPr>
            </w:pPr>
            <w:r>
              <w:rPr>
                <w:rFonts w:cs="Arial"/>
                <w:color w:val="000000"/>
                <w:sz w:val="16"/>
                <w:szCs w:val="16"/>
              </w:rPr>
              <w:t>0,2050</w:t>
            </w:r>
          </w:p>
        </w:tc>
        <w:tc>
          <w:tcPr>
            <w:tcW w:w="697" w:type="dxa"/>
            <w:tcBorders>
              <w:bottom w:val="single" w:sz="12" w:space="0" w:color="auto"/>
            </w:tcBorders>
            <w:shd w:val="clear" w:color="auto" w:fill="auto"/>
            <w:noWrap/>
            <w:vAlign w:val="center"/>
            <w:hideMark/>
          </w:tcPr>
          <w:p w14:paraId="04D4A0E0" w14:textId="103B94CC" w:rsidR="00D76E71" w:rsidRPr="001F0359" w:rsidRDefault="00D76E71" w:rsidP="00D76E71">
            <w:pPr>
              <w:spacing w:line="240" w:lineRule="auto"/>
              <w:jc w:val="right"/>
              <w:rPr>
                <w:rFonts w:cs="Arial"/>
                <w:color w:val="000000"/>
                <w:sz w:val="16"/>
                <w:szCs w:val="16"/>
              </w:rPr>
            </w:pPr>
            <w:r>
              <w:rPr>
                <w:rFonts w:cs="Arial"/>
                <w:color w:val="000000"/>
                <w:sz w:val="16"/>
                <w:szCs w:val="16"/>
              </w:rPr>
              <w:t>0,0010</w:t>
            </w:r>
          </w:p>
        </w:tc>
        <w:tc>
          <w:tcPr>
            <w:tcW w:w="697" w:type="dxa"/>
            <w:tcBorders>
              <w:bottom w:val="single" w:sz="12" w:space="0" w:color="auto"/>
            </w:tcBorders>
            <w:shd w:val="clear" w:color="auto" w:fill="auto"/>
            <w:noWrap/>
            <w:vAlign w:val="center"/>
            <w:hideMark/>
          </w:tcPr>
          <w:p w14:paraId="6C2C51F7" w14:textId="0BAC021C" w:rsidR="00D76E71" w:rsidRPr="001F0359" w:rsidRDefault="00D76E71" w:rsidP="00D76E71">
            <w:pPr>
              <w:spacing w:line="240" w:lineRule="auto"/>
              <w:jc w:val="right"/>
              <w:rPr>
                <w:rFonts w:cs="Arial"/>
                <w:color w:val="000000"/>
                <w:sz w:val="16"/>
                <w:szCs w:val="16"/>
              </w:rPr>
            </w:pPr>
            <w:r>
              <w:rPr>
                <w:rFonts w:cs="Arial"/>
                <w:color w:val="000000"/>
                <w:sz w:val="16"/>
                <w:szCs w:val="16"/>
              </w:rPr>
              <w:t>0,1178</w:t>
            </w:r>
          </w:p>
        </w:tc>
        <w:tc>
          <w:tcPr>
            <w:tcW w:w="697" w:type="dxa"/>
            <w:tcBorders>
              <w:bottom w:val="single" w:sz="12" w:space="0" w:color="auto"/>
            </w:tcBorders>
            <w:shd w:val="clear" w:color="auto" w:fill="auto"/>
            <w:noWrap/>
            <w:vAlign w:val="center"/>
            <w:hideMark/>
          </w:tcPr>
          <w:p w14:paraId="7B517174" w14:textId="182790F8" w:rsidR="00D76E71" w:rsidRPr="001F0359" w:rsidRDefault="00D76E71" w:rsidP="00D76E71">
            <w:pPr>
              <w:spacing w:line="240" w:lineRule="auto"/>
              <w:jc w:val="right"/>
              <w:rPr>
                <w:rFonts w:cs="Arial"/>
                <w:color w:val="000000"/>
                <w:sz w:val="16"/>
                <w:szCs w:val="16"/>
              </w:rPr>
            </w:pPr>
            <w:r>
              <w:rPr>
                <w:rFonts w:cs="Arial"/>
                <w:color w:val="000000"/>
                <w:sz w:val="16"/>
                <w:szCs w:val="16"/>
              </w:rPr>
              <w:t>-0,1232</w:t>
            </w:r>
          </w:p>
        </w:tc>
        <w:tc>
          <w:tcPr>
            <w:tcW w:w="697" w:type="dxa"/>
            <w:tcBorders>
              <w:bottom w:val="single" w:sz="12" w:space="0" w:color="auto"/>
            </w:tcBorders>
            <w:shd w:val="clear" w:color="auto" w:fill="auto"/>
            <w:noWrap/>
            <w:vAlign w:val="center"/>
            <w:hideMark/>
          </w:tcPr>
          <w:p w14:paraId="7E7A71BD" w14:textId="0336C022" w:rsidR="00D76E71" w:rsidRPr="001F0359" w:rsidRDefault="00D76E71" w:rsidP="00D76E71">
            <w:pPr>
              <w:spacing w:line="240" w:lineRule="auto"/>
              <w:jc w:val="right"/>
              <w:rPr>
                <w:rFonts w:cs="Arial"/>
                <w:color w:val="000000"/>
                <w:sz w:val="16"/>
                <w:szCs w:val="16"/>
              </w:rPr>
            </w:pPr>
            <w:r>
              <w:rPr>
                <w:rFonts w:cs="Arial"/>
                <w:color w:val="000000"/>
                <w:sz w:val="16"/>
                <w:szCs w:val="16"/>
              </w:rPr>
              <w:t>-0,0425</w:t>
            </w:r>
          </w:p>
        </w:tc>
      </w:tr>
    </w:tbl>
    <w:p w14:paraId="72A92AA5" w14:textId="77777777" w:rsidR="00452775" w:rsidRDefault="00452775" w:rsidP="009D6BDC">
      <w:pPr>
        <w:ind w:firstLine="1134"/>
        <w:rPr>
          <w:rFonts w:cs="Arial"/>
          <w:szCs w:val="24"/>
        </w:rPr>
      </w:pPr>
    </w:p>
    <w:p w14:paraId="2FFBE5D6" w14:textId="35C2E8E8" w:rsidR="00B03ACB" w:rsidRDefault="00063904" w:rsidP="00734AB5">
      <w:pPr>
        <w:ind w:firstLine="1134"/>
        <w:rPr>
          <w:rFonts w:cs="Arial"/>
          <w:szCs w:val="24"/>
        </w:rPr>
      </w:pPr>
      <w:r>
        <w:rPr>
          <w:rStyle w:val="Refdecomentrio"/>
        </w:rPr>
        <w:commentReference w:id="78"/>
      </w:r>
      <w:r w:rsidR="00734AB5">
        <w:rPr>
          <w:rFonts w:cs="Arial"/>
          <w:szCs w:val="24"/>
        </w:rPr>
        <w:t>Uma</w:t>
      </w:r>
      <w:r w:rsidR="00267655">
        <w:rPr>
          <w:rFonts w:cs="Arial"/>
          <w:szCs w:val="24"/>
        </w:rPr>
        <w:t xml:space="preserve"> vez calculados os valores das coordenadas dos itens no espaço-solução, devemos calcular os valores das coordenadas das transações no espaço-solução. Para isso</w:t>
      </w:r>
      <w:r w:rsidR="00CF7C46">
        <w:rPr>
          <w:rFonts w:cs="Arial"/>
          <w:szCs w:val="24"/>
        </w:rPr>
        <w:t xml:space="preserve">, </w:t>
      </w:r>
      <w:r w:rsidR="00540CB8">
        <w:rPr>
          <w:rFonts w:cs="Arial"/>
          <w:szCs w:val="24"/>
        </w:rPr>
        <w:t>calcularemos</w:t>
      </w:r>
      <w:r w:rsidR="004C4C41">
        <w:rPr>
          <w:rFonts w:cs="Arial"/>
          <w:szCs w:val="24"/>
        </w:rPr>
        <w:t xml:space="preserve"> primeiro</w:t>
      </w:r>
      <w:r w:rsidR="002F3C22">
        <w:rPr>
          <w:rFonts w:cs="Arial"/>
          <w:szCs w:val="24"/>
        </w:rPr>
        <w:t xml:space="preserve"> a matriz de pesos padrão das transações</w:t>
      </w:r>
      <w:r w:rsidR="00540CB8">
        <w:rPr>
          <w:rFonts w:cs="Arial"/>
          <w:szCs w:val="24"/>
        </w:rPr>
        <w:t xml:space="preserve"> </w:t>
      </w:r>
      <m:oMath>
        <m:r>
          <w:rPr>
            <w:rFonts w:ascii="Cambria Math" w:hAnsi="Cambria Math" w:cs="Arial"/>
            <w:szCs w:val="24"/>
          </w:rPr>
          <m:t>Ny</m:t>
        </m:r>
      </m:oMath>
      <w:r w:rsidR="00540CB8">
        <w:rPr>
          <w:rFonts w:cs="Arial"/>
          <w:szCs w:val="24"/>
        </w:rPr>
        <w:t xml:space="preserve">, utilizando as equações </w:t>
      </w:r>
      <w:r w:rsidR="004C4C41">
        <w:rPr>
          <w:rFonts w:cs="Arial"/>
          <w:szCs w:val="24"/>
        </w:rPr>
        <w:fldChar w:fldCharType="begin"/>
      </w:r>
      <w:r w:rsidR="004C4C41">
        <w:rPr>
          <w:rFonts w:cs="Arial"/>
          <w:szCs w:val="24"/>
        </w:rPr>
        <w:instrText xml:space="preserve"> REF _Ref510947230 \h </w:instrText>
      </w:r>
      <w:r w:rsidR="004C4C41">
        <w:rPr>
          <w:rFonts w:cs="Arial"/>
          <w:szCs w:val="24"/>
        </w:rPr>
      </w:r>
      <w:r w:rsidR="004C4C41">
        <w:rPr>
          <w:rFonts w:cs="Arial"/>
          <w:szCs w:val="24"/>
        </w:rPr>
        <w:fldChar w:fldCharType="separate"/>
      </w:r>
      <w:r w:rsidR="00AF5A3D">
        <w:rPr>
          <w:rFonts w:cs="Arial"/>
          <w:szCs w:val="24"/>
        </w:rPr>
        <w:t>(</w:t>
      </w:r>
      <w:r w:rsidR="00AF5A3D">
        <w:rPr>
          <w:noProof/>
        </w:rPr>
        <w:t>13</w:t>
      </w:r>
      <w:r w:rsidR="00AF5A3D">
        <w:rPr>
          <w:rFonts w:cs="Arial"/>
          <w:szCs w:val="24"/>
        </w:rPr>
        <w:t>)</w:t>
      </w:r>
      <w:r w:rsidR="004C4C41">
        <w:rPr>
          <w:rFonts w:cs="Arial"/>
          <w:szCs w:val="24"/>
        </w:rPr>
        <w:fldChar w:fldCharType="end"/>
      </w:r>
      <w:r w:rsidR="004C4C41">
        <w:rPr>
          <w:rFonts w:cs="Arial"/>
          <w:szCs w:val="24"/>
        </w:rPr>
        <w:t xml:space="preserve"> e </w:t>
      </w:r>
      <w:r w:rsidR="004C4C41">
        <w:rPr>
          <w:rFonts w:cs="Arial"/>
          <w:szCs w:val="24"/>
        </w:rPr>
        <w:fldChar w:fldCharType="begin"/>
      </w:r>
      <w:r w:rsidR="004C4C41">
        <w:rPr>
          <w:rFonts w:cs="Arial"/>
          <w:szCs w:val="24"/>
        </w:rPr>
        <w:instrText xml:space="preserve"> REF _Ref510947233 \h </w:instrText>
      </w:r>
      <w:r w:rsidR="004C4C41">
        <w:rPr>
          <w:rFonts w:cs="Arial"/>
          <w:szCs w:val="24"/>
        </w:rPr>
      </w:r>
      <w:r w:rsidR="004C4C41">
        <w:rPr>
          <w:rFonts w:cs="Arial"/>
          <w:szCs w:val="24"/>
        </w:rPr>
        <w:fldChar w:fldCharType="separate"/>
      </w:r>
      <w:r w:rsidR="00AF5A3D">
        <w:rPr>
          <w:rFonts w:cs="Arial"/>
          <w:szCs w:val="24"/>
        </w:rPr>
        <w:t>(</w:t>
      </w:r>
      <w:r w:rsidR="00AF5A3D">
        <w:rPr>
          <w:noProof/>
        </w:rPr>
        <w:t>14</w:t>
      </w:r>
      <w:r w:rsidR="00AF5A3D">
        <w:rPr>
          <w:rFonts w:cs="Arial"/>
          <w:szCs w:val="24"/>
        </w:rPr>
        <w:t>)</w:t>
      </w:r>
      <w:r w:rsidR="004C4C41">
        <w:rPr>
          <w:rFonts w:cs="Arial"/>
          <w:szCs w:val="24"/>
        </w:rPr>
        <w:fldChar w:fldCharType="end"/>
      </w:r>
      <w:r w:rsidR="00492366">
        <w:rPr>
          <w:rFonts w:cs="Arial"/>
          <w:szCs w:val="24"/>
        </w:rPr>
        <w:t xml:space="preserve">. A matriz </w:t>
      </w:r>
      <m:oMath>
        <m:r>
          <w:rPr>
            <w:rFonts w:ascii="Cambria Math" w:hAnsi="Cambria Math" w:cs="Arial"/>
            <w:szCs w:val="24"/>
          </w:rPr>
          <m:t>W</m:t>
        </m:r>
      </m:oMath>
      <w:r w:rsidR="008D5F10">
        <w:rPr>
          <w:rFonts w:cs="Arial"/>
          <w:szCs w:val="24"/>
        </w:rPr>
        <w:t xml:space="preserve">, </w:t>
      </w:r>
      <w:r w:rsidR="00492366">
        <w:rPr>
          <w:rFonts w:cs="Arial"/>
          <w:szCs w:val="24"/>
        </w:rPr>
        <w:t xml:space="preserve">resultante da equação </w:t>
      </w:r>
      <w:r w:rsidR="00492366">
        <w:rPr>
          <w:rFonts w:cs="Arial"/>
          <w:szCs w:val="24"/>
        </w:rPr>
        <w:fldChar w:fldCharType="begin"/>
      </w:r>
      <w:r w:rsidR="00492366">
        <w:rPr>
          <w:rFonts w:cs="Arial"/>
          <w:szCs w:val="24"/>
        </w:rPr>
        <w:instrText xml:space="preserve"> REF _Ref510947230 \h </w:instrText>
      </w:r>
      <w:r w:rsidR="00492366">
        <w:rPr>
          <w:rFonts w:cs="Arial"/>
          <w:szCs w:val="24"/>
        </w:rPr>
      </w:r>
      <w:r w:rsidR="00492366">
        <w:rPr>
          <w:rFonts w:cs="Arial"/>
          <w:szCs w:val="24"/>
        </w:rPr>
        <w:fldChar w:fldCharType="separate"/>
      </w:r>
      <w:r w:rsidR="00AF5A3D">
        <w:rPr>
          <w:rFonts w:cs="Arial"/>
          <w:szCs w:val="24"/>
        </w:rPr>
        <w:t>(</w:t>
      </w:r>
      <w:r w:rsidR="00AF5A3D">
        <w:rPr>
          <w:noProof/>
        </w:rPr>
        <w:t>13</w:t>
      </w:r>
      <w:r w:rsidR="00AF5A3D">
        <w:rPr>
          <w:rFonts w:cs="Arial"/>
          <w:szCs w:val="24"/>
        </w:rPr>
        <w:t>)</w:t>
      </w:r>
      <w:r w:rsidR="00492366">
        <w:rPr>
          <w:rFonts w:cs="Arial"/>
          <w:szCs w:val="24"/>
        </w:rPr>
        <w:fldChar w:fldCharType="end"/>
      </w:r>
      <w:r w:rsidR="008D5F10">
        <w:rPr>
          <w:rFonts w:cs="Arial"/>
          <w:szCs w:val="24"/>
        </w:rPr>
        <w:t>, pode ser visualizada na</w:t>
      </w:r>
      <w:r w:rsidR="00B41F38">
        <w:rPr>
          <w:rFonts w:cs="Arial"/>
          <w:szCs w:val="24"/>
        </w:rPr>
        <w:t xml:space="preserve"> </w:t>
      </w:r>
      <w:r w:rsidR="00B41F38">
        <w:rPr>
          <w:rFonts w:cs="Arial"/>
          <w:szCs w:val="24"/>
        </w:rPr>
        <w:fldChar w:fldCharType="begin"/>
      </w:r>
      <w:r w:rsidR="00B41F38">
        <w:rPr>
          <w:rFonts w:cs="Arial"/>
          <w:szCs w:val="24"/>
        </w:rPr>
        <w:instrText xml:space="preserve"> REF _Ref510947801 \h </w:instrText>
      </w:r>
      <w:r w:rsidR="00B41F38">
        <w:rPr>
          <w:rFonts w:cs="Arial"/>
          <w:szCs w:val="24"/>
        </w:rPr>
      </w:r>
      <w:r w:rsidR="00B41F38">
        <w:rPr>
          <w:rFonts w:cs="Arial"/>
          <w:szCs w:val="24"/>
        </w:rPr>
        <w:fldChar w:fldCharType="separate"/>
      </w:r>
      <w:r w:rsidR="00AF5A3D">
        <w:t xml:space="preserve">Tabela </w:t>
      </w:r>
      <w:r w:rsidR="00AF5A3D">
        <w:rPr>
          <w:noProof/>
        </w:rPr>
        <w:t>17</w:t>
      </w:r>
      <w:r w:rsidR="00B41F38">
        <w:rPr>
          <w:rFonts w:cs="Arial"/>
          <w:szCs w:val="24"/>
        </w:rPr>
        <w:fldChar w:fldCharType="end"/>
      </w:r>
      <w:r w:rsidR="008D5F10">
        <w:rPr>
          <w:rFonts w:cs="Arial"/>
          <w:szCs w:val="24"/>
        </w:rPr>
        <w:t>.</w:t>
      </w:r>
    </w:p>
    <w:p w14:paraId="68A21814" w14:textId="35833BB6" w:rsidR="00B41F38" w:rsidRDefault="00B41F38" w:rsidP="006A7491">
      <w:pPr>
        <w:pStyle w:val="Legenda"/>
        <w:keepNext/>
      </w:pPr>
      <w:bookmarkStart w:id="79" w:name="_Ref510947801"/>
      <w:bookmarkStart w:id="80" w:name="_Toc511244421"/>
      <w:r>
        <w:t xml:space="preserve">Tabela </w:t>
      </w:r>
      <w:fldSimple w:instr=" SEQ Tabela \* ARABIC ">
        <w:r w:rsidR="00AF5A3D">
          <w:rPr>
            <w:noProof/>
          </w:rPr>
          <w:t>17</w:t>
        </w:r>
      </w:fldSimple>
      <w:bookmarkEnd w:id="79"/>
      <w:r>
        <w:t xml:space="preserve"> – Valores da matriz </w:t>
      </w:r>
      <m:oMath>
        <m:r>
          <w:rPr>
            <w:rFonts w:ascii="Cambria Math" w:hAnsi="Cambria Math"/>
          </w:rPr>
          <m:t>W</m:t>
        </m:r>
      </m:oMath>
      <w:r>
        <w:t>.</w:t>
      </w:r>
      <w:bookmarkEnd w:id="80"/>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8D5F10" w:rsidRPr="00B2441B" w14:paraId="57A02B32" w14:textId="77777777" w:rsidTr="007F365D">
        <w:trPr>
          <w:trHeight w:val="288"/>
        </w:trPr>
        <w:tc>
          <w:tcPr>
            <w:tcW w:w="9072" w:type="dxa"/>
            <w:gridSpan w:val="12"/>
            <w:tcBorders>
              <w:top w:val="single" w:sz="12" w:space="0" w:color="auto"/>
            </w:tcBorders>
            <w:shd w:val="clear" w:color="auto" w:fill="auto"/>
            <w:noWrap/>
            <w:vAlign w:val="center"/>
            <w:hideMark/>
          </w:tcPr>
          <w:p w14:paraId="009B0F22" w14:textId="0BAB07CC"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W</m:t>
              </m:r>
            </m:oMath>
          </w:p>
        </w:tc>
      </w:tr>
      <w:tr w:rsidR="008D5F10" w:rsidRPr="00B2441B" w14:paraId="6767C45E" w14:textId="77777777" w:rsidTr="007F365D">
        <w:trPr>
          <w:trHeight w:val="288"/>
        </w:trPr>
        <w:tc>
          <w:tcPr>
            <w:tcW w:w="775" w:type="dxa"/>
            <w:vMerge w:val="restart"/>
            <w:tcBorders>
              <w:top w:val="single" w:sz="4" w:space="0" w:color="auto"/>
            </w:tcBorders>
            <w:shd w:val="clear" w:color="auto" w:fill="auto"/>
            <w:noWrap/>
            <w:vAlign w:val="center"/>
            <w:hideMark/>
          </w:tcPr>
          <w:p w14:paraId="36A5FE93" w14:textId="77777777" w:rsidR="008D5F10" w:rsidRDefault="008D5F10"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19241171"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7BDCCD5"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8D5F10" w:rsidRPr="00B2441B" w14:paraId="6262EA99" w14:textId="77777777" w:rsidTr="007F365D">
        <w:trPr>
          <w:trHeight w:val="288"/>
        </w:trPr>
        <w:tc>
          <w:tcPr>
            <w:tcW w:w="775" w:type="dxa"/>
            <w:vMerge/>
            <w:tcBorders>
              <w:bottom w:val="single" w:sz="4" w:space="0" w:color="auto"/>
            </w:tcBorders>
            <w:shd w:val="clear" w:color="auto" w:fill="auto"/>
            <w:noWrap/>
            <w:vAlign w:val="center"/>
          </w:tcPr>
          <w:p w14:paraId="12E544CF" w14:textId="77777777" w:rsidR="008D5F10" w:rsidRPr="00B2441B" w:rsidRDefault="008D5F10"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8D79F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4E8BC3A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2DCD05A"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4C320255"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35905776"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7D7828DF"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05C4FF82"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718AC18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32ED3FE"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6687BEF7"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0B6082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AA2C49" w:rsidRPr="00B2441B" w14:paraId="02DCB346" w14:textId="77777777" w:rsidTr="006A7491">
        <w:trPr>
          <w:trHeight w:val="288"/>
        </w:trPr>
        <w:tc>
          <w:tcPr>
            <w:tcW w:w="775" w:type="dxa"/>
            <w:tcBorders>
              <w:top w:val="single" w:sz="4" w:space="0" w:color="auto"/>
            </w:tcBorders>
            <w:shd w:val="clear" w:color="auto" w:fill="auto"/>
            <w:noWrap/>
            <w:vAlign w:val="center"/>
            <w:hideMark/>
          </w:tcPr>
          <w:p w14:paraId="07CEDF28"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2653ABDE" w14:textId="168A9304" w:rsidR="00AA2C49" w:rsidRPr="00B2441B" w:rsidRDefault="00AA2C49" w:rsidP="006A7491">
            <w:pPr>
              <w:spacing w:line="240" w:lineRule="auto"/>
              <w:jc w:val="right"/>
              <w:rPr>
                <w:rFonts w:cs="Arial"/>
                <w:color w:val="000000"/>
                <w:sz w:val="16"/>
                <w:szCs w:val="16"/>
              </w:rPr>
            </w:pPr>
            <w:r>
              <w:rPr>
                <w:rFonts w:cs="Arial"/>
                <w:color w:val="000000"/>
                <w:sz w:val="16"/>
                <w:szCs w:val="16"/>
              </w:rPr>
              <w:t>-5,6506</w:t>
            </w:r>
          </w:p>
        </w:tc>
        <w:tc>
          <w:tcPr>
            <w:tcW w:w="755" w:type="dxa"/>
            <w:tcBorders>
              <w:top w:val="single" w:sz="4" w:space="0" w:color="auto"/>
            </w:tcBorders>
            <w:shd w:val="clear" w:color="auto" w:fill="auto"/>
            <w:noWrap/>
            <w:vAlign w:val="center"/>
          </w:tcPr>
          <w:p w14:paraId="72F52F2C" w14:textId="5D36B43A" w:rsidR="00AA2C49" w:rsidRPr="00B2441B" w:rsidRDefault="00AA2C49" w:rsidP="006A7491">
            <w:pPr>
              <w:spacing w:line="240" w:lineRule="auto"/>
              <w:jc w:val="right"/>
              <w:rPr>
                <w:rFonts w:cs="Arial"/>
                <w:color w:val="000000"/>
                <w:sz w:val="16"/>
                <w:szCs w:val="16"/>
              </w:rPr>
            </w:pPr>
            <w:r>
              <w:rPr>
                <w:rFonts w:cs="Arial"/>
                <w:color w:val="000000"/>
                <w:sz w:val="16"/>
                <w:szCs w:val="16"/>
              </w:rPr>
              <w:t>0,1541</w:t>
            </w:r>
          </w:p>
        </w:tc>
        <w:tc>
          <w:tcPr>
            <w:tcW w:w="755" w:type="dxa"/>
            <w:tcBorders>
              <w:top w:val="single" w:sz="4" w:space="0" w:color="auto"/>
            </w:tcBorders>
            <w:shd w:val="clear" w:color="auto" w:fill="auto"/>
            <w:noWrap/>
            <w:vAlign w:val="center"/>
          </w:tcPr>
          <w:p w14:paraId="431FAEC9" w14:textId="16AD029E" w:rsidR="00AA2C49" w:rsidRPr="00B2441B" w:rsidRDefault="00AA2C49" w:rsidP="006A7491">
            <w:pPr>
              <w:spacing w:line="240" w:lineRule="auto"/>
              <w:jc w:val="right"/>
              <w:rPr>
                <w:rFonts w:cs="Arial"/>
                <w:color w:val="000000"/>
                <w:sz w:val="16"/>
                <w:szCs w:val="16"/>
              </w:rPr>
            </w:pPr>
            <w:r>
              <w:rPr>
                <w:rFonts w:cs="Arial"/>
                <w:color w:val="000000"/>
                <w:sz w:val="16"/>
                <w:szCs w:val="16"/>
              </w:rPr>
              <w:t>-2,0004</w:t>
            </w:r>
          </w:p>
        </w:tc>
        <w:tc>
          <w:tcPr>
            <w:tcW w:w="754" w:type="dxa"/>
            <w:tcBorders>
              <w:top w:val="single" w:sz="4" w:space="0" w:color="auto"/>
            </w:tcBorders>
            <w:shd w:val="clear" w:color="auto" w:fill="auto"/>
            <w:noWrap/>
            <w:vAlign w:val="center"/>
          </w:tcPr>
          <w:p w14:paraId="31811BFA" w14:textId="064A304F" w:rsidR="00AA2C49" w:rsidRPr="00B2441B" w:rsidRDefault="00AA2C49" w:rsidP="006A7491">
            <w:pPr>
              <w:spacing w:line="240" w:lineRule="auto"/>
              <w:jc w:val="right"/>
              <w:rPr>
                <w:rFonts w:cs="Arial"/>
                <w:color w:val="000000"/>
                <w:sz w:val="16"/>
                <w:szCs w:val="16"/>
              </w:rPr>
            </w:pPr>
            <w:r>
              <w:rPr>
                <w:rFonts w:cs="Arial"/>
                <w:color w:val="000000"/>
                <w:sz w:val="16"/>
                <w:szCs w:val="16"/>
              </w:rPr>
              <w:t>0,7188</w:t>
            </w:r>
          </w:p>
        </w:tc>
        <w:tc>
          <w:tcPr>
            <w:tcW w:w="754" w:type="dxa"/>
            <w:tcBorders>
              <w:top w:val="single" w:sz="4" w:space="0" w:color="auto"/>
            </w:tcBorders>
            <w:shd w:val="clear" w:color="auto" w:fill="auto"/>
            <w:noWrap/>
            <w:vAlign w:val="center"/>
          </w:tcPr>
          <w:p w14:paraId="411B202F" w14:textId="672BF00F" w:rsidR="00AA2C49" w:rsidRPr="00B2441B" w:rsidRDefault="00AA2C49" w:rsidP="006A7491">
            <w:pPr>
              <w:spacing w:line="240" w:lineRule="auto"/>
              <w:jc w:val="right"/>
              <w:rPr>
                <w:rFonts w:cs="Arial"/>
                <w:color w:val="000000"/>
                <w:sz w:val="16"/>
                <w:szCs w:val="16"/>
              </w:rPr>
            </w:pPr>
            <w:r>
              <w:rPr>
                <w:rFonts w:cs="Arial"/>
                <w:color w:val="000000"/>
                <w:sz w:val="16"/>
                <w:szCs w:val="16"/>
              </w:rPr>
              <w:t>-0,8746</w:t>
            </w:r>
          </w:p>
        </w:tc>
        <w:tc>
          <w:tcPr>
            <w:tcW w:w="754" w:type="dxa"/>
            <w:tcBorders>
              <w:top w:val="single" w:sz="4" w:space="0" w:color="auto"/>
            </w:tcBorders>
            <w:shd w:val="clear" w:color="auto" w:fill="auto"/>
            <w:noWrap/>
            <w:vAlign w:val="center"/>
          </w:tcPr>
          <w:p w14:paraId="48AE8729" w14:textId="1BA5537B" w:rsidR="00AA2C49" w:rsidRPr="00B2441B" w:rsidRDefault="00AA2C49" w:rsidP="006A7491">
            <w:pPr>
              <w:spacing w:line="240" w:lineRule="auto"/>
              <w:jc w:val="right"/>
              <w:rPr>
                <w:rFonts w:cs="Arial"/>
                <w:color w:val="000000"/>
                <w:sz w:val="16"/>
                <w:szCs w:val="16"/>
              </w:rPr>
            </w:pPr>
            <w:r>
              <w:rPr>
                <w:rFonts w:cs="Arial"/>
                <w:color w:val="000000"/>
                <w:sz w:val="16"/>
                <w:szCs w:val="16"/>
              </w:rPr>
              <w:t>-3,3614</w:t>
            </w:r>
          </w:p>
        </w:tc>
        <w:tc>
          <w:tcPr>
            <w:tcW w:w="754" w:type="dxa"/>
            <w:tcBorders>
              <w:top w:val="single" w:sz="4" w:space="0" w:color="auto"/>
            </w:tcBorders>
            <w:shd w:val="clear" w:color="auto" w:fill="auto"/>
            <w:noWrap/>
            <w:vAlign w:val="center"/>
          </w:tcPr>
          <w:p w14:paraId="6A8412CC" w14:textId="30805BF8" w:rsidR="00AA2C49" w:rsidRPr="00B2441B" w:rsidRDefault="00AA2C49" w:rsidP="006A7491">
            <w:pPr>
              <w:spacing w:line="240" w:lineRule="auto"/>
              <w:jc w:val="right"/>
              <w:rPr>
                <w:rFonts w:cs="Arial"/>
                <w:color w:val="000000"/>
                <w:sz w:val="16"/>
                <w:szCs w:val="16"/>
              </w:rPr>
            </w:pPr>
            <w:r>
              <w:rPr>
                <w:rFonts w:cs="Arial"/>
                <w:color w:val="000000"/>
                <w:sz w:val="16"/>
                <w:szCs w:val="16"/>
              </w:rPr>
              <w:t>0,3552</w:t>
            </w:r>
          </w:p>
        </w:tc>
        <w:tc>
          <w:tcPr>
            <w:tcW w:w="754" w:type="dxa"/>
            <w:tcBorders>
              <w:top w:val="single" w:sz="4" w:space="0" w:color="auto"/>
            </w:tcBorders>
            <w:shd w:val="clear" w:color="auto" w:fill="auto"/>
            <w:noWrap/>
            <w:vAlign w:val="center"/>
          </w:tcPr>
          <w:p w14:paraId="67D21351" w14:textId="4754FB1B" w:rsidR="00AA2C49" w:rsidRPr="00B2441B" w:rsidRDefault="00AA2C49" w:rsidP="006A7491">
            <w:pPr>
              <w:spacing w:line="240" w:lineRule="auto"/>
              <w:jc w:val="right"/>
              <w:rPr>
                <w:rFonts w:cs="Arial"/>
                <w:color w:val="000000"/>
                <w:sz w:val="16"/>
                <w:szCs w:val="16"/>
              </w:rPr>
            </w:pPr>
            <w:r>
              <w:rPr>
                <w:rFonts w:cs="Arial"/>
                <w:color w:val="000000"/>
                <w:sz w:val="16"/>
                <w:szCs w:val="16"/>
              </w:rPr>
              <w:t>4,1838</w:t>
            </w:r>
          </w:p>
        </w:tc>
        <w:tc>
          <w:tcPr>
            <w:tcW w:w="754" w:type="dxa"/>
            <w:tcBorders>
              <w:top w:val="single" w:sz="4" w:space="0" w:color="auto"/>
            </w:tcBorders>
            <w:shd w:val="clear" w:color="auto" w:fill="auto"/>
            <w:noWrap/>
            <w:vAlign w:val="center"/>
          </w:tcPr>
          <w:p w14:paraId="013C0A42" w14:textId="223215A0" w:rsidR="00AA2C49" w:rsidRPr="00B2441B" w:rsidRDefault="00AA2C49" w:rsidP="006A7491">
            <w:pPr>
              <w:spacing w:line="240" w:lineRule="auto"/>
              <w:jc w:val="right"/>
              <w:rPr>
                <w:rFonts w:cs="Arial"/>
                <w:color w:val="000000"/>
                <w:sz w:val="16"/>
                <w:szCs w:val="16"/>
              </w:rPr>
            </w:pPr>
            <w:r>
              <w:rPr>
                <w:rFonts w:cs="Arial"/>
                <w:color w:val="000000"/>
                <w:sz w:val="16"/>
                <w:szCs w:val="16"/>
              </w:rPr>
              <w:t>-1,5129</w:t>
            </w:r>
          </w:p>
        </w:tc>
        <w:tc>
          <w:tcPr>
            <w:tcW w:w="754" w:type="dxa"/>
            <w:tcBorders>
              <w:top w:val="single" w:sz="4" w:space="0" w:color="auto"/>
            </w:tcBorders>
            <w:shd w:val="clear" w:color="auto" w:fill="auto"/>
            <w:noWrap/>
            <w:vAlign w:val="center"/>
          </w:tcPr>
          <w:p w14:paraId="776234CE" w14:textId="7674544B" w:rsidR="00AA2C49" w:rsidRPr="00B2441B" w:rsidRDefault="00AA2C49" w:rsidP="006A7491">
            <w:pPr>
              <w:spacing w:line="240" w:lineRule="auto"/>
              <w:jc w:val="right"/>
              <w:rPr>
                <w:rFonts w:cs="Arial"/>
                <w:color w:val="000000"/>
                <w:sz w:val="16"/>
                <w:szCs w:val="16"/>
              </w:rPr>
            </w:pPr>
            <w:r>
              <w:rPr>
                <w:rFonts w:cs="Arial"/>
                <w:color w:val="000000"/>
                <w:sz w:val="16"/>
                <w:szCs w:val="16"/>
              </w:rPr>
              <w:t>-0,0680</w:t>
            </w:r>
          </w:p>
        </w:tc>
        <w:tc>
          <w:tcPr>
            <w:tcW w:w="754" w:type="dxa"/>
            <w:tcBorders>
              <w:top w:val="single" w:sz="4" w:space="0" w:color="auto"/>
            </w:tcBorders>
            <w:shd w:val="clear" w:color="auto" w:fill="auto"/>
            <w:noWrap/>
            <w:vAlign w:val="center"/>
          </w:tcPr>
          <w:p w14:paraId="0D90B0D6" w14:textId="67D2B1C9" w:rsidR="00AA2C49" w:rsidRPr="00B2441B" w:rsidRDefault="00AA2C49" w:rsidP="006A7491">
            <w:pPr>
              <w:spacing w:line="240" w:lineRule="auto"/>
              <w:jc w:val="right"/>
              <w:rPr>
                <w:rFonts w:cs="Arial"/>
                <w:color w:val="000000"/>
                <w:sz w:val="16"/>
                <w:szCs w:val="16"/>
              </w:rPr>
            </w:pPr>
            <w:r>
              <w:rPr>
                <w:rFonts w:cs="Arial"/>
                <w:color w:val="000000"/>
                <w:sz w:val="16"/>
                <w:szCs w:val="16"/>
              </w:rPr>
              <w:t>-0,3481</w:t>
            </w:r>
          </w:p>
        </w:tc>
      </w:tr>
      <w:tr w:rsidR="00AA2C49" w:rsidRPr="00B2441B" w14:paraId="56B712CA" w14:textId="77777777" w:rsidTr="006A7491">
        <w:trPr>
          <w:trHeight w:val="288"/>
        </w:trPr>
        <w:tc>
          <w:tcPr>
            <w:tcW w:w="775" w:type="dxa"/>
            <w:shd w:val="clear" w:color="auto" w:fill="auto"/>
            <w:noWrap/>
            <w:vAlign w:val="center"/>
            <w:hideMark/>
          </w:tcPr>
          <w:p w14:paraId="67D63A60"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208A6CB1" w14:textId="18FB65A1" w:rsidR="00AA2C49" w:rsidRPr="00B2441B" w:rsidRDefault="00AA2C49" w:rsidP="006A7491">
            <w:pPr>
              <w:spacing w:line="240" w:lineRule="auto"/>
              <w:jc w:val="right"/>
              <w:rPr>
                <w:rFonts w:cs="Arial"/>
                <w:color w:val="000000"/>
                <w:sz w:val="16"/>
                <w:szCs w:val="16"/>
              </w:rPr>
            </w:pPr>
            <w:r>
              <w:rPr>
                <w:rFonts w:cs="Arial"/>
                <w:color w:val="000000"/>
                <w:sz w:val="16"/>
                <w:szCs w:val="16"/>
              </w:rPr>
              <w:t>-3,9290</w:t>
            </w:r>
          </w:p>
        </w:tc>
        <w:tc>
          <w:tcPr>
            <w:tcW w:w="755" w:type="dxa"/>
            <w:shd w:val="clear" w:color="auto" w:fill="auto"/>
            <w:noWrap/>
            <w:vAlign w:val="center"/>
          </w:tcPr>
          <w:p w14:paraId="7978776C" w14:textId="7F76A3C2" w:rsidR="00AA2C49" w:rsidRPr="00B2441B" w:rsidRDefault="00AA2C49" w:rsidP="006A7491">
            <w:pPr>
              <w:spacing w:line="240" w:lineRule="auto"/>
              <w:jc w:val="right"/>
              <w:rPr>
                <w:rFonts w:cs="Arial"/>
                <w:color w:val="000000"/>
                <w:sz w:val="16"/>
                <w:szCs w:val="16"/>
              </w:rPr>
            </w:pPr>
            <w:r>
              <w:rPr>
                <w:rFonts w:cs="Arial"/>
                <w:color w:val="000000"/>
                <w:sz w:val="16"/>
                <w:szCs w:val="16"/>
              </w:rPr>
              <w:t>-3,0354</w:t>
            </w:r>
          </w:p>
        </w:tc>
        <w:tc>
          <w:tcPr>
            <w:tcW w:w="755" w:type="dxa"/>
            <w:shd w:val="clear" w:color="auto" w:fill="auto"/>
            <w:noWrap/>
            <w:vAlign w:val="center"/>
          </w:tcPr>
          <w:p w14:paraId="1D8A621F" w14:textId="05753441" w:rsidR="00AA2C49" w:rsidRPr="00B2441B" w:rsidRDefault="00AA2C49" w:rsidP="006A7491">
            <w:pPr>
              <w:spacing w:line="240" w:lineRule="auto"/>
              <w:jc w:val="right"/>
              <w:rPr>
                <w:rFonts w:cs="Arial"/>
                <w:color w:val="000000"/>
                <w:sz w:val="16"/>
                <w:szCs w:val="16"/>
              </w:rPr>
            </w:pPr>
            <w:r>
              <w:rPr>
                <w:rFonts w:cs="Arial"/>
                <w:color w:val="000000"/>
                <w:sz w:val="16"/>
                <w:szCs w:val="16"/>
              </w:rPr>
              <w:t>3,6109</w:t>
            </w:r>
          </w:p>
        </w:tc>
        <w:tc>
          <w:tcPr>
            <w:tcW w:w="754" w:type="dxa"/>
            <w:shd w:val="clear" w:color="auto" w:fill="auto"/>
            <w:noWrap/>
            <w:vAlign w:val="center"/>
          </w:tcPr>
          <w:p w14:paraId="60E30AB6" w14:textId="7C624EF1" w:rsidR="00AA2C49" w:rsidRPr="00B2441B" w:rsidRDefault="00AA2C49" w:rsidP="006A7491">
            <w:pPr>
              <w:spacing w:line="240" w:lineRule="auto"/>
              <w:jc w:val="right"/>
              <w:rPr>
                <w:rFonts w:cs="Arial"/>
                <w:color w:val="000000"/>
                <w:sz w:val="16"/>
                <w:szCs w:val="16"/>
              </w:rPr>
            </w:pPr>
            <w:r>
              <w:rPr>
                <w:rFonts w:cs="Arial"/>
                <w:color w:val="000000"/>
                <w:sz w:val="16"/>
                <w:szCs w:val="16"/>
              </w:rPr>
              <w:t>-4,1144</w:t>
            </w:r>
          </w:p>
        </w:tc>
        <w:tc>
          <w:tcPr>
            <w:tcW w:w="754" w:type="dxa"/>
            <w:shd w:val="clear" w:color="auto" w:fill="auto"/>
            <w:noWrap/>
            <w:vAlign w:val="center"/>
          </w:tcPr>
          <w:p w14:paraId="011EE4F4" w14:textId="627B6FA1" w:rsidR="00AA2C49" w:rsidRPr="00B2441B" w:rsidRDefault="00AA2C49" w:rsidP="006A7491">
            <w:pPr>
              <w:spacing w:line="240" w:lineRule="auto"/>
              <w:jc w:val="right"/>
              <w:rPr>
                <w:rFonts w:cs="Arial"/>
                <w:color w:val="000000"/>
                <w:sz w:val="16"/>
                <w:szCs w:val="16"/>
              </w:rPr>
            </w:pPr>
            <w:r>
              <w:rPr>
                <w:rFonts w:cs="Arial"/>
                <w:color w:val="000000"/>
                <w:sz w:val="16"/>
                <w:szCs w:val="16"/>
              </w:rPr>
              <w:t>-2,5252</w:t>
            </w:r>
          </w:p>
        </w:tc>
        <w:tc>
          <w:tcPr>
            <w:tcW w:w="754" w:type="dxa"/>
            <w:shd w:val="clear" w:color="auto" w:fill="auto"/>
            <w:noWrap/>
            <w:vAlign w:val="center"/>
          </w:tcPr>
          <w:p w14:paraId="19420949" w14:textId="34766BE6" w:rsidR="00AA2C49" w:rsidRPr="00B2441B" w:rsidRDefault="00AA2C49" w:rsidP="006A7491">
            <w:pPr>
              <w:spacing w:line="240" w:lineRule="auto"/>
              <w:jc w:val="right"/>
              <w:rPr>
                <w:rFonts w:cs="Arial"/>
                <w:color w:val="000000"/>
                <w:sz w:val="16"/>
                <w:szCs w:val="16"/>
              </w:rPr>
            </w:pPr>
            <w:r>
              <w:rPr>
                <w:rFonts w:cs="Arial"/>
                <w:color w:val="000000"/>
                <w:sz w:val="16"/>
                <w:szCs w:val="16"/>
              </w:rPr>
              <w:t>1,9869</w:t>
            </w:r>
          </w:p>
        </w:tc>
        <w:tc>
          <w:tcPr>
            <w:tcW w:w="754" w:type="dxa"/>
            <w:shd w:val="clear" w:color="auto" w:fill="auto"/>
            <w:noWrap/>
            <w:vAlign w:val="center"/>
          </w:tcPr>
          <w:p w14:paraId="156AE22E" w14:textId="3E162C6C" w:rsidR="00AA2C49" w:rsidRPr="00B2441B" w:rsidRDefault="00AA2C49" w:rsidP="006A7491">
            <w:pPr>
              <w:spacing w:line="240" w:lineRule="auto"/>
              <w:jc w:val="right"/>
              <w:rPr>
                <w:rFonts w:cs="Arial"/>
                <w:color w:val="000000"/>
                <w:sz w:val="16"/>
                <w:szCs w:val="16"/>
              </w:rPr>
            </w:pPr>
            <w:r>
              <w:rPr>
                <w:rFonts w:cs="Arial"/>
                <w:color w:val="000000"/>
                <w:sz w:val="16"/>
                <w:szCs w:val="16"/>
              </w:rPr>
              <w:t>1,0924</w:t>
            </w:r>
          </w:p>
        </w:tc>
        <w:tc>
          <w:tcPr>
            <w:tcW w:w="754" w:type="dxa"/>
            <w:shd w:val="clear" w:color="auto" w:fill="auto"/>
            <w:noWrap/>
            <w:vAlign w:val="center"/>
          </w:tcPr>
          <w:p w14:paraId="4073C794" w14:textId="73B30B37"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34BC5830" w14:textId="36C230F8" w:rsidR="00AA2C49" w:rsidRPr="00B2441B" w:rsidRDefault="00AA2C49" w:rsidP="006A7491">
            <w:pPr>
              <w:spacing w:line="240" w:lineRule="auto"/>
              <w:jc w:val="right"/>
              <w:rPr>
                <w:rFonts w:cs="Arial"/>
                <w:color w:val="000000"/>
                <w:sz w:val="16"/>
                <w:szCs w:val="16"/>
              </w:rPr>
            </w:pPr>
            <w:r>
              <w:rPr>
                <w:rFonts w:cs="Arial"/>
                <w:color w:val="000000"/>
                <w:sz w:val="16"/>
                <w:szCs w:val="16"/>
              </w:rPr>
              <w:t>-2,0667</w:t>
            </w:r>
          </w:p>
        </w:tc>
        <w:tc>
          <w:tcPr>
            <w:tcW w:w="754" w:type="dxa"/>
            <w:shd w:val="clear" w:color="auto" w:fill="auto"/>
            <w:noWrap/>
            <w:vAlign w:val="center"/>
          </w:tcPr>
          <w:p w14:paraId="388FFC4F" w14:textId="52DD7AD3" w:rsidR="00AA2C49" w:rsidRPr="00B2441B" w:rsidRDefault="00AA2C49" w:rsidP="006A7491">
            <w:pPr>
              <w:spacing w:line="240" w:lineRule="auto"/>
              <w:jc w:val="right"/>
              <w:rPr>
                <w:rFonts w:cs="Arial"/>
                <w:color w:val="000000"/>
                <w:sz w:val="16"/>
                <w:szCs w:val="16"/>
              </w:rPr>
            </w:pPr>
            <w:r>
              <w:rPr>
                <w:rFonts w:cs="Arial"/>
                <w:color w:val="000000"/>
                <w:sz w:val="16"/>
                <w:szCs w:val="16"/>
              </w:rPr>
              <w:t>1,0286</w:t>
            </w:r>
          </w:p>
        </w:tc>
        <w:tc>
          <w:tcPr>
            <w:tcW w:w="754" w:type="dxa"/>
            <w:shd w:val="clear" w:color="auto" w:fill="auto"/>
            <w:noWrap/>
            <w:vAlign w:val="center"/>
          </w:tcPr>
          <w:p w14:paraId="06CF387F" w14:textId="15BDDD9A" w:rsidR="00AA2C49" w:rsidRPr="00B2441B" w:rsidRDefault="00AA2C49" w:rsidP="006A7491">
            <w:pPr>
              <w:spacing w:line="240" w:lineRule="auto"/>
              <w:jc w:val="right"/>
              <w:rPr>
                <w:rFonts w:cs="Arial"/>
                <w:color w:val="000000"/>
                <w:sz w:val="16"/>
                <w:szCs w:val="16"/>
              </w:rPr>
            </w:pPr>
            <w:r>
              <w:rPr>
                <w:rFonts w:cs="Arial"/>
                <w:color w:val="000000"/>
                <w:sz w:val="16"/>
                <w:szCs w:val="16"/>
              </w:rPr>
              <w:t>0,7451</w:t>
            </w:r>
          </w:p>
        </w:tc>
      </w:tr>
      <w:tr w:rsidR="00AA2C49" w:rsidRPr="00B2441B" w14:paraId="46263898" w14:textId="77777777" w:rsidTr="006A7491">
        <w:trPr>
          <w:trHeight w:val="288"/>
        </w:trPr>
        <w:tc>
          <w:tcPr>
            <w:tcW w:w="775" w:type="dxa"/>
            <w:shd w:val="clear" w:color="auto" w:fill="auto"/>
            <w:noWrap/>
            <w:vAlign w:val="center"/>
            <w:hideMark/>
          </w:tcPr>
          <w:p w14:paraId="4858A121"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0B2A4F5A" w14:textId="2FEB1478" w:rsidR="00AA2C49" w:rsidRPr="00B2441B" w:rsidRDefault="00AA2C49" w:rsidP="006A7491">
            <w:pPr>
              <w:spacing w:line="240" w:lineRule="auto"/>
              <w:jc w:val="right"/>
              <w:rPr>
                <w:rFonts w:cs="Arial"/>
                <w:color w:val="000000"/>
                <w:sz w:val="16"/>
                <w:szCs w:val="16"/>
              </w:rPr>
            </w:pPr>
            <w:r>
              <w:rPr>
                <w:rFonts w:cs="Arial"/>
                <w:color w:val="000000"/>
                <w:sz w:val="16"/>
                <w:szCs w:val="16"/>
              </w:rPr>
              <w:t>-5,2676</w:t>
            </w:r>
          </w:p>
        </w:tc>
        <w:tc>
          <w:tcPr>
            <w:tcW w:w="755" w:type="dxa"/>
            <w:shd w:val="clear" w:color="auto" w:fill="auto"/>
            <w:noWrap/>
            <w:vAlign w:val="center"/>
          </w:tcPr>
          <w:p w14:paraId="7132D36F" w14:textId="687D09EC" w:rsidR="00AA2C49" w:rsidRPr="00B2441B" w:rsidRDefault="00AA2C49" w:rsidP="006A7491">
            <w:pPr>
              <w:spacing w:line="240" w:lineRule="auto"/>
              <w:jc w:val="right"/>
              <w:rPr>
                <w:rFonts w:cs="Arial"/>
                <w:color w:val="000000"/>
                <w:sz w:val="16"/>
                <w:szCs w:val="16"/>
              </w:rPr>
            </w:pPr>
            <w:r>
              <w:rPr>
                <w:rFonts w:cs="Arial"/>
                <w:color w:val="000000"/>
                <w:sz w:val="16"/>
                <w:szCs w:val="16"/>
              </w:rPr>
              <w:t>-0,1804</w:t>
            </w:r>
          </w:p>
        </w:tc>
        <w:tc>
          <w:tcPr>
            <w:tcW w:w="755" w:type="dxa"/>
            <w:shd w:val="clear" w:color="auto" w:fill="auto"/>
            <w:noWrap/>
            <w:vAlign w:val="center"/>
          </w:tcPr>
          <w:p w14:paraId="45E63BD1" w14:textId="1FF283C5" w:rsidR="00AA2C49" w:rsidRPr="00B2441B" w:rsidRDefault="00AA2C49" w:rsidP="006A7491">
            <w:pPr>
              <w:spacing w:line="240" w:lineRule="auto"/>
              <w:jc w:val="right"/>
              <w:rPr>
                <w:rFonts w:cs="Arial"/>
                <w:color w:val="000000"/>
                <w:sz w:val="16"/>
                <w:szCs w:val="16"/>
              </w:rPr>
            </w:pPr>
            <w:r>
              <w:rPr>
                <w:rFonts w:cs="Arial"/>
                <w:color w:val="000000"/>
                <w:sz w:val="16"/>
                <w:szCs w:val="16"/>
              </w:rPr>
              <w:t>-4,9030</w:t>
            </w:r>
          </w:p>
        </w:tc>
        <w:tc>
          <w:tcPr>
            <w:tcW w:w="754" w:type="dxa"/>
            <w:shd w:val="clear" w:color="auto" w:fill="auto"/>
            <w:noWrap/>
            <w:vAlign w:val="center"/>
          </w:tcPr>
          <w:p w14:paraId="2C918962" w14:textId="35B5D8A9" w:rsidR="00AA2C49" w:rsidRPr="00B2441B" w:rsidRDefault="00AA2C49" w:rsidP="006A7491">
            <w:pPr>
              <w:spacing w:line="240" w:lineRule="auto"/>
              <w:jc w:val="right"/>
              <w:rPr>
                <w:rFonts w:cs="Arial"/>
                <w:color w:val="000000"/>
                <w:sz w:val="16"/>
                <w:szCs w:val="16"/>
              </w:rPr>
            </w:pPr>
            <w:r>
              <w:rPr>
                <w:rFonts w:cs="Arial"/>
                <w:color w:val="000000"/>
                <w:sz w:val="16"/>
                <w:szCs w:val="16"/>
              </w:rPr>
              <w:t>-0,3635</w:t>
            </w:r>
          </w:p>
        </w:tc>
        <w:tc>
          <w:tcPr>
            <w:tcW w:w="754" w:type="dxa"/>
            <w:shd w:val="clear" w:color="auto" w:fill="auto"/>
            <w:noWrap/>
            <w:vAlign w:val="center"/>
          </w:tcPr>
          <w:p w14:paraId="665040E0" w14:textId="1C4598CC" w:rsidR="00AA2C49" w:rsidRPr="00B2441B" w:rsidRDefault="00AA2C49" w:rsidP="006A7491">
            <w:pPr>
              <w:spacing w:line="240" w:lineRule="auto"/>
              <w:jc w:val="right"/>
              <w:rPr>
                <w:rFonts w:cs="Arial"/>
                <w:color w:val="000000"/>
                <w:sz w:val="16"/>
                <w:szCs w:val="16"/>
              </w:rPr>
            </w:pPr>
            <w:r>
              <w:rPr>
                <w:rFonts w:cs="Arial"/>
                <w:color w:val="000000"/>
                <w:sz w:val="16"/>
                <w:szCs w:val="16"/>
              </w:rPr>
              <w:t>0,3151</w:t>
            </w:r>
          </w:p>
        </w:tc>
        <w:tc>
          <w:tcPr>
            <w:tcW w:w="754" w:type="dxa"/>
            <w:shd w:val="clear" w:color="auto" w:fill="auto"/>
            <w:noWrap/>
            <w:vAlign w:val="center"/>
          </w:tcPr>
          <w:p w14:paraId="2FD5CE22" w14:textId="350395F0" w:rsidR="00AA2C49" w:rsidRPr="00B2441B" w:rsidRDefault="00AA2C49" w:rsidP="006A7491">
            <w:pPr>
              <w:spacing w:line="240" w:lineRule="auto"/>
              <w:jc w:val="right"/>
              <w:rPr>
                <w:rFonts w:cs="Arial"/>
                <w:color w:val="000000"/>
                <w:sz w:val="16"/>
                <w:szCs w:val="16"/>
              </w:rPr>
            </w:pPr>
            <w:r>
              <w:rPr>
                <w:rFonts w:cs="Arial"/>
                <w:color w:val="000000"/>
                <w:sz w:val="16"/>
                <w:szCs w:val="16"/>
              </w:rPr>
              <w:t>3,8836</w:t>
            </w:r>
          </w:p>
        </w:tc>
        <w:tc>
          <w:tcPr>
            <w:tcW w:w="754" w:type="dxa"/>
            <w:shd w:val="clear" w:color="auto" w:fill="auto"/>
            <w:noWrap/>
            <w:vAlign w:val="center"/>
          </w:tcPr>
          <w:p w14:paraId="3851B263" w14:textId="659BEB22" w:rsidR="00AA2C49" w:rsidRPr="00B2441B" w:rsidRDefault="00AA2C49" w:rsidP="006A7491">
            <w:pPr>
              <w:spacing w:line="240" w:lineRule="auto"/>
              <w:jc w:val="right"/>
              <w:rPr>
                <w:rFonts w:cs="Arial"/>
                <w:color w:val="000000"/>
                <w:sz w:val="16"/>
                <w:szCs w:val="16"/>
              </w:rPr>
            </w:pPr>
            <w:r>
              <w:rPr>
                <w:rFonts w:cs="Arial"/>
                <w:color w:val="000000"/>
                <w:sz w:val="16"/>
                <w:szCs w:val="16"/>
              </w:rPr>
              <w:t>-0,7812</w:t>
            </w:r>
          </w:p>
        </w:tc>
        <w:tc>
          <w:tcPr>
            <w:tcW w:w="754" w:type="dxa"/>
            <w:shd w:val="clear" w:color="auto" w:fill="auto"/>
            <w:noWrap/>
            <w:vAlign w:val="center"/>
          </w:tcPr>
          <w:p w14:paraId="3135571C" w14:textId="2998541D" w:rsidR="00AA2C49" w:rsidRPr="00B2441B" w:rsidRDefault="00AA2C49" w:rsidP="006A7491">
            <w:pPr>
              <w:spacing w:line="240" w:lineRule="auto"/>
              <w:jc w:val="right"/>
              <w:rPr>
                <w:rFonts w:cs="Arial"/>
                <w:color w:val="000000"/>
                <w:sz w:val="16"/>
                <w:szCs w:val="16"/>
              </w:rPr>
            </w:pPr>
            <w:r>
              <w:rPr>
                <w:rFonts w:cs="Arial"/>
                <w:color w:val="000000"/>
                <w:sz w:val="16"/>
                <w:szCs w:val="16"/>
              </w:rPr>
              <w:t>2,0421</w:t>
            </w:r>
          </w:p>
        </w:tc>
        <w:tc>
          <w:tcPr>
            <w:tcW w:w="754" w:type="dxa"/>
            <w:shd w:val="clear" w:color="auto" w:fill="auto"/>
            <w:noWrap/>
            <w:vAlign w:val="center"/>
          </w:tcPr>
          <w:p w14:paraId="665B8A29" w14:textId="53DFB16E" w:rsidR="00AA2C49" w:rsidRPr="00B2441B" w:rsidRDefault="00AA2C49" w:rsidP="006A7491">
            <w:pPr>
              <w:spacing w:line="240" w:lineRule="auto"/>
              <w:jc w:val="right"/>
              <w:rPr>
                <w:rFonts w:cs="Arial"/>
                <w:color w:val="000000"/>
                <w:sz w:val="16"/>
                <w:szCs w:val="16"/>
              </w:rPr>
            </w:pPr>
            <w:r>
              <w:rPr>
                <w:rFonts w:cs="Arial"/>
                <w:color w:val="000000"/>
                <w:sz w:val="16"/>
                <w:szCs w:val="16"/>
              </w:rPr>
              <w:t>0,5218</w:t>
            </w:r>
          </w:p>
        </w:tc>
        <w:tc>
          <w:tcPr>
            <w:tcW w:w="754" w:type="dxa"/>
            <w:shd w:val="clear" w:color="auto" w:fill="auto"/>
            <w:noWrap/>
            <w:vAlign w:val="center"/>
          </w:tcPr>
          <w:p w14:paraId="60D0418D" w14:textId="47A69B15" w:rsidR="00AA2C49" w:rsidRPr="00B2441B" w:rsidRDefault="00AA2C49" w:rsidP="006A7491">
            <w:pPr>
              <w:spacing w:line="240" w:lineRule="auto"/>
              <w:jc w:val="right"/>
              <w:rPr>
                <w:rFonts w:cs="Arial"/>
                <w:color w:val="000000"/>
                <w:sz w:val="16"/>
                <w:szCs w:val="16"/>
              </w:rPr>
            </w:pPr>
            <w:r>
              <w:rPr>
                <w:rFonts w:cs="Arial"/>
                <w:color w:val="000000"/>
                <w:sz w:val="16"/>
                <w:szCs w:val="16"/>
              </w:rPr>
              <w:t>-1,2893</w:t>
            </w:r>
          </w:p>
        </w:tc>
        <w:tc>
          <w:tcPr>
            <w:tcW w:w="754" w:type="dxa"/>
            <w:shd w:val="clear" w:color="auto" w:fill="auto"/>
            <w:noWrap/>
            <w:vAlign w:val="center"/>
          </w:tcPr>
          <w:p w14:paraId="306FA553" w14:textId="5D985177" w:rsidR="00AA2C49" w:rsidRPr="00B2441B" w:rsidRDefault="00AA2C49" w:rsidP="006A7491">
            <w:pPr>
              <w:spacing w:line="240" w:lineRule="auto"/>
              <w:jc w:val="right"/>
              <w:rPr>
                <w:rFonts w:cs="Arial"/>
                <w:color w:val="000000"/>
                <w:sz w:val="16"/>
                <w:szCs w:val="16"/>
              </w:rPr>
            </w:pPr>
            <w:r>
              <w:rPr>
                <w:rFonts w:cs="Arial"/>
                <w:color w:val="000000"/>
                <w:sz w:val="16"/>
                <w:szCs w:val="16"/>
              </w:rPr>
              <w:t>0,1244</w:t>
            </w:r>
          </w:p>
        </w:tc>
      </w:tr>
      <w:tr w:rsidR="00AA2C49" w:rsidRPr="00B2441B" w14:paraId="29DE1F04" w14:textId="77777777" w:rsidTr="006A7491">
        <w:trPr>
          <w:trHeight w:val="288"/>
        </w:trPr>
        <w:tc>
          <w:tcPr>
            <w:tcW w:w="775" w:type="dxa"/>
            <w:shd w:val="clear" w:color="auto" w:fill="auto"/>
            <w:noWrap/>
            <w:vAlign w:val="center"/>
            <w:hideMark/>
          </w:tcPr>
          <w:p w14:paraId="4355F815"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541B27CD" w14:textId="377A1E18" w:rsidR="00AA2C49" w:rsidRPr="00B2441B" w:rsidRDefault="00AA2C49" w:rsidP="006A7491">
            <w:pPr>
              <w:spacing w:line="240" w:lineRule="auto"/>
              <w:jc w:val="right"/>
              <w:rPr>
                <w:rFonts w:cs="Arial"/>
                <w:color w:val="000000"/>
                <w:sz w:val="16"/>
                <w:szCs w:val="16"/>
              </w:rPr>
            </w:pPr>
            <w:r>
              <w:rPr>
                <w:rFonts w:cs="Arial"/>
                <w:color w:val="000000"/>
                <w:sz w:val="16"/>
                <w:szCs w:val="16"/>
              </w:rPr>
              <w:t>-5,6201</w:t>
            </w:r>
          </w:p>
        </w:tc>
        <w:tc>
          <w:tcPr>
            <w:tcW w:w="755" w:type="dxa"/>
            <w:shd w:val="clear" w:color="auto" w:fill="auto"/>
            <w:noWrap/>
            <w:vAlign w:val="center"/>
          </w:tcPr>
          <w:p w14:paraId="30D2CC13" w14:textId="62E14CB8" w:rsidR="00AA2C49" w:rsidRPr="00B2441B" w:rsidRDefault="00AA2C49" w:rsidP="006A7491">
            <w:pPr>
              <w:spacing w:line="240" w:lineRule="auto"/>
              <w:jc w:val="right"/>
              <w:rPr>
                <w:rFonts w:cs="Arial"/>
                <w:color w:val="000000"/>
                <w:sz w:val="16"/>
                <w:szCs w:val="16"/>
              </w:rPr>
            </w:pPr>
            <w:r>
              <w:rPr>
                <w:rFonts w:cs="Arial"/>
                <w:color w:val="000000"/>
                <w:sz w:val="16"/>
                <w:szCs w:val="16"/>
              </w:rPr>
              <w:t>2,5280</w:t>
            </w:r>
          </w:p>
        </w:tc>
        <w:tc>
          <w:tcPr>
            <w:tcW w:w="755" w:type="dxa"/>
            <w:shd w:val="clear" w:color="auto" w:fill="auto"/>
            <w:noWrap/>
            <w:vAlign w:val="center"/>
          </w:tcPr>
          <w:p w14:paraId="21EBBE42" w14:textId="78490C0D" w:rsidR="00AA2C49" w:rsidRPr="00B2441B" w:rsidRDefault="00AA2C49" w:rsidP="006A7491">
            <w:pPr>
              <w:spacing w:line="240" w:lineRule="auto"/>
              <w:jc w:val="right"/>
              <w:rPr>
                <w:rFonts w:cs="Arial"/>
                <w:color w:val="000000"/>
                <w:sz w:val="16"/>
                <w:szCs w:val="16"/>
              </w:rPr>
            </w:pPr>
            <w:r>
              <w:rPr>
                <w:rFonts w:cs="Arial"/>
                <w:color w:val="000000"/>
                <w:sz w:val="16"/>
                <w:szCs w:val="16"/>
              </w:rPr>
              <w:t>-4,9698</w:t>
            </w:r>
          </w:p>
        </w:tc>
        <w:tc>
          <w:tcPr>
            <w:tcW w:w="754" w:type="dxa"/>
            <w:shd w:val="clear" w:color="auto" w:fill="auto"/>
            <w:noWrap/>
            <w:vAlign w:val="center"/>
          </w:tcPr>
          <w:p w14:paraId="6BEEBD25" w14:textId="25604D6E" w:rsidR="00AA2C49" w:rsidRPr="00B2441B" w:rsidRDefault="00AA2C49" w:rsidP="006A7491">
            <w:pPr>
              <w:spacing w:line="240" w:lineRule="auto"/>
              <w:jc w:val="right"/>
              <w:rPr>
                <w:rFonts w:cs="Arial"/>
                <w:color w:val="000000"/>
                <w:sz w:val="16"/>
                <w:szCs w:val="16"/>
              </w:rPr>
            </w:pPr>
            <w:r>
              <w:rPr>
                <w:rFonts w:cs="Arial"/>
                <w:color w:val="000000"/>
                <w:sz w:val="16"/>
                <w:szCs w:val="16"/>
              </w:rPr>
              <w:t>0,6524</w:t>
            </w:r>
          </w:p>
        </w:tc>
        <w:tc>
          <w:tcPr>
            <w:tcW w:w="754" w:type="dxa"/>
            <w:shd w:val="clear" w:color="auto" w:fill="auto"/>
            <w:noWrap/>
            <w:vAlign w:val="center"/>
          </w:tcPr>
          <w:p w14:paraId="40DB261C" w14:textId="7A872E6D" w:rsidR="00AA2C49" w:rsidRPr="00B2441B" w:rsidRDefault="00AA2C49" w:rsidP="006A7491">
            <w:pPr>
              <w:spacing w:line="240" w:lineRule="auto"/>
              <w:jc w:val="right"/>
              <w:rPr>
                <w:rFonts w:cs="Arial"/>
                <w:color w:val="000000"/>
                <w:sz w:val="16"/>
                <w:szCs w:val="16"/>
              </w:rPr>
            </w:pPr>
            <w:r>
              <w:rPr>
                <w:rFonts w:cs="Arial"/>
                <w:color w:val="000000"/>
                <w:sz w:val="16"/>
                <w:szCs w:val="16"/>
              </w:rPr>
              <w:t>-0,1808</w:t>
            </w:r>
          </w:p>
        </w:tc>
        <w:tc>
          <w:tcPr>
            <w:tcW w:w="754" w:type="dxa"/>
            <w:shd w:val="clear" w:color="auto" w:fill="auto"/>
            <w:noWrap/>
            <w:vAlign w:val="center"/>
          </w:tcPr>
          <w:p w14:paraId="3251C8C7" w14:textId="2F0D1804" w:rsidR="00AA2C49" w:rsidRPr="00B2441B" w:rsidRDefault="00AA2C49" w:rsidP="006A7491">
            <w:pPr>
              <w:spacing w:line="240" w:lineRule="auto"/>
              <w:jc w:val="right"/>
              <w:rPr>
                <w:rFonts w:cs="Arial"/>
                <w:color w:val="000000"/>
                <w:sz w:val="16"/>
                <w:szCs w:val="16"/>
              </w:rPr>
            </w:pPr>
            <w:r>
              <w:rPr>
                <w:rFonts w:cs="Arial"/>
                <w:color w:val="000000"/>
                <w:sz w:val="16"/>
                <w:szCs w:val="16"/>
              </w:rPr>
              <w:t>-1,2495</w:t>
            </w:r>
          </w:p>
        </w:tc>
        <w:tc>
          <w:tcPr>
            <w:tcW w:w="754" w:type="dxa"/>
            <w:shd w:val="clear" w:color="auto" w:fill="auto"/>
            <w:noWrap/>
            <w:vAlign w:val="center"/>
          </w:tcPr>
          <w:p w14:paraId="06905483" w14:textId="245F1437" w:rsidR="00AA2C49" w:rsidRPr="00B2441B" w:rsidRDefault="00AA2C49" w:rsidP="006A7491">
            <w:pPr>
              <w:spacing w:line="240" w:lineRule="auto"/>
              <w:jc w:val="right"/>
              <w:rPr>
                <w:rFonts w:cs="Arial"/>
                <w:color w:val="000000"/>
                <w:sz w:val="16"/>
                <w:szCs w:val="16"/>
              </w:rPr>
            </w:pPr>
            <w:r>
              <w:rPr>
                <w:rFonts w:cs="Arial"/>
                <w:color w:val="000000"/>
                <w:sz w:val="16"/>
                <w:szCs w:val="16"/>
              </w:rPr>
              <w:t>-1,4961</w:t>
            </w:r>
          </w:p>
        </w:tc>
        <w:tc>
          <w:tcPr>
            <w:tcW w:w="754" w:type="dxa"/>
            <w:shd w:val="clear" w:color="auto" w:fill="auto"/>
            <w:noWrap/>
            <w:vAlign w:val="center"/>
          </w:tcPr>
          <w:p w14:paraId="6A06CD60" w14:textId="6E9755BF" w:rsidR="00AA2C49" w:rsidRPr="00B2441B" w:rsidRDefault="00AA2C49" w:rsidP="006A7491">
            <w:pPr>
              <w:spacing w:line="240" w:lineRule="auto"/>
              <w:jc w:val="right"/>
              <w:rPr>
                <w:rFonts w:cs="Arial"/>
                <w:color w:val="000000"/>
                <w:sz w:val="16"/>
                <w:szCs w:val="16"/>
              </w:rPr>
            </w:pPr>
            <w:r>
              <w:rPr>
                <w:rFonts w:cs="Arial"/>
                <w:color w:val="000000"/>
                <w:sz w:val="16"/>
                <w:szCs w:val="16"/>
              </w:rPr>
              <w:t>1,9091</w:t>
            </w:r>
          </w:p>
        </w:tc>
        <w:tc>
          <w:tcPr>
            <w:tcW w:w="754" w:type="dxa"/>
            <w:shd w:val="clear" w:color="auto" w:fill="auto"/>
            <w:noWrap/>
            <w:vAlign w:val="center"/>
          </w:tcPr>
          <w:p w14:paraId="2201C706" w14:textId="3EC18370" w:rsidR="00AA2C49" w:rsidRPr="00B2441B" w:rsidRDefault="00AA2C49" w:rsidP="006A7491">
            <w:pPr>
              <w:spacing w:line="240" w:lineRule="auto"/>
              <w:jc w:val="right"/>
              <w:rPr>
                <w:rFonts w:cs="Arial"/>
                <w:color w:val="000000"/>
                <w:sz w:val="16"/>
                <w:szCs w:val="16"/>
              </w:rPr>
            </w:pPr>
            <w:r>
              <w:rPr>
                <w:rFonts w:cs="Arial"/>
                <w:color w:val="000000"/>
                <w:sz w:val="16"/>
                <w:szCs w:val="16"/>
              </w:rPr>
              <w:t>1,1497</w:t>
            </w:r>
          </w:p>
        </w:tc>
        <w:tc>
          <w:tcPr>
            <w:tcW w:w="754" w:type="dxa"/>
            <w:shd w:val="clear" w:color="auto" w:fill="auto"/>
            <w:noWrap/>
            <w:vAlign w:val="center"/>
          </w:tcPr>
          <w:p w14:paraId="393D0147" w14:textId="20DC2DB1" w:rsidR="00AA2C49" w:rsidRPr="00B2441B" w:rsidRDefault="00AA2C49" w:rsidP="006A7491">
            <w:pPr>
              <w:spacing w:line="240" w:lineRule="auto"/>
              <w:jc w:val="right"/>
              <w:rPr>
                <w:rFonts w:cs="Arial"/>
                <w:color w:val="000000"/>
                <w:sz w:val="16"/>
                <w:szCs w:val="16"/>
              </w:rPr>
            </w:pPr>
            <w:r>
              <w:rPr>
                <w:rFonts w:cs="Arial"/>
                <w:color w:val="000000"/>
                <w:sz w:val="16"/>
                <w:szCs w:val="16"/>
              </w:rPr>
              <w:t>0,1695</w:t>
            </w:r>
          </w:p>
        </w:tc>
        <w:tc>
          <w:tcPr>
            <w:tcW w:w="754" w:type="dxa"/>
            <w:shd w:val="clear" w:color="auto" w:fill="auto"/>
            <w:noWrap/>
            <w:vAlign w:val="center"/>
          </w:tcPr>
          <w:p w14:paraId="7466E14C" w14:textId="39D19626" w:rsidR="00AA2C49" w:rsidRPr="00B2441B" w:rsidRDefault="00AA2C49" w:rsidP="006A7491">
            <w:pPr>
              <w:spacing w:line="240" w:lineRule="auto"/>
              <w:jc w:val="right"/>
              <w:rPr>
                <w:rFonts w:cs="Arial"/>
                <w:color w:val="000000"/>
                <w:sz w:val="16"/>
                <w:szCs w:val="16"/>
              </w:rPr>
            </w:pPr>
            <w:r>
              <w:rPr>
                <w:rFonts w:cs="Arial"/>
                <w:color w:val="000000"/>
                <w:sz w:val="16"/>
                <w:szCs w:val="16"/>
              </w:rPr>
              <w:t>0,9784</w:t>
            </w:r>
          </w:p>
        </w:tc>
      </w:tr>
      <w:tr w:rsidR="00AA2C49" w:rsidRPr="00B2441B" w14:paraId="16717D4A" w14:textId="77777777" w:rsidTr="006A7491">
        <w:trPr>
          <w:trHeight w:val="288"/>
        </w:trPr>
        <w:tc>
          <w:tcPr>
            <w:tcW w:w="775" w:type="dxa"/>
            <w:shd w:val="clear" w:color="auto" w:fill="auto"/>
            <w:noWrap/>
            <w:vAlign w:val="center"/>
            <w:hideMark/>
          </w:tcPr>
          <w:p w14:paraId="4958A06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680ED2AE" w14:textId="387A0825" w:rsidR="00AA2C49" w:rsidRPr="00B2441B" w:rsidRDefault="00AA2C49" w:rsidP="006A7491">
            <w:pPr>
              <w:spacing w:line="240" w:lineRule="auto"/>
              <w:jc w:val="right"/>
              <w:rPr>
                <w:rFonts w:cs="Arial"/>
                <w:color w:val="000000"/>
                <w:sz w:val="16"/>
                <w:szCs w:val="16"/>
              </w:rPr>
            </w:pPr>
            <w:r>
              <w:rPr>
                <w:rFonts w:cs="Arial"/>
                <w:color w:val="000000"/>
                <w:sz w:val="16"/>
                <w:szCs w:val="16"/>
              </w:rPr>
              <w:t>5,2362</w:t>
            </w:r>
          </w:p>
        </w:tc>
        <w:tc>
          <w:tcPr>
            <w:tcW w:w="755" w:type="dxa"/>
            <w:shd w:val="clear" w:color="auto" w:fill="auto"/>
            <w:noWrap/>
            <w:vAlign w:val="center"/>
          </w:tcPr>
          <w:p w14:paraId="1BB544B0" w14:textId="3C975333" w:rsidR="00AA2C49" w:rsidRPr="00B2441B" w:rsidRDefault="00AA2C49" w:rsidP="006A7491">
            <w:pPr>
              <w:spacing w:line="240" w:lineRule="auto"/>
              <w:jc w:val="right"/>
              <w:rPr>
                <w:rFonts w:cs="Arial"/>
                <w:color w:val="000000"/>
                <w:sz w:val="16"/>
                <w:szCs w:val="16"/>
              </w:rPr>
            </w:pPr>
            <w:r>
              <w:rPr>
                <w:rFonts w:cs="Arial"/>
                <w:color w:val="000000"/>
                <w:sz w:val="16"/>
                <w:szCs w:val="16"/>
              </w:rPr>
              <w:t>2,7824</w:t>
            </w:r>
          </w:p>
        </w:tc>
        <w:tc>
          <w:tcPr>
            <w:tcW w:w="755" w:type="dxa"/>
            <w:shd w:val="clear" w:color="auto" w:fill="auto"/>
            <w:noWrap/>
            <w:vAlign w:val="center"/>
          </w:tcPr>
          <w:p w14:paraId="1418E7DC" w14:textId="145FAA9D" w:rsidR="00AA2C49" w:rsidRPr="00B2441B" w:rsidRDefault="00AA2C49" w:rsidP="006A7491">
            <w:pPr>
              <w:spacing w:line="240" w:lineRule="auto"/>
              <w:jc w:val="right"/>
              <w:rPr>
                <w:rFonts w:cs="Arial"/>
                <w:color w:val="000000"/>
                <w:sz w:val="16"/>
                <w:szCs w:val="16"/>
              </w:rPr>
            </w:pPr>
            <w:r>
              <w:rPr>
                <w:rFonts w:cs="Arial"/>
                <w:color w:val="000000"/>
                <w:sz w:val="16"/>
                <w:szCs w:val="16"/>
              </w:rPr>
              <w:t>3,2967</w:t>
            </w:r>
          </w:p>
        </w:tc>
        <w:tc>
          <w:tcPr>
            <w:tcW w:w="754" w:type="dxa"/>
            <w:shd w:val="clear" w:color="auto" w:fill="auto"/>
            <w:noWrap/>
            <w:vAlign w:val="center"/>
          </w:tcPr>
          <w:p w14:paraId="1A83A72F" w14:textId="35210FC5" w:rsidR="00AA2C49" w:rsidRPr="00B2441B" w:rsidRDefault="00AA2C49" w:rsidP="006A7491">
            <w:pPr>
              <w:spacing w:line="240" w:lineRule="auto"/>
              <w:jc w:val="right"/>
              <w:rPr>
                <w:rFonts w:cs="Arial"/>
                <w:color w:val="000000"/>
                <w:sz w:val="16"/>
                <w:szCs w:val="16"/>
              </w:rPr>
            </w:pPr>
            <w:r>
              <w:rPr>
                <w:rFonts w:cs="Arial"/>
                <w:color w:val="000000"/>
                <w:sz w:val="16"/>
                <w:szCs w:val="16"/>
              </w:rPr>
              <w:t>2,3686</w:t>
            </w:r>
          </w:p>
        </w:tc>
        <w:tc>
          <w:tcPr>
            <w:tcW w:w="754" w:type="dxa"/>
            <w:shd w:val="clear" w:color="auto" w:fill="auto"/>
            <w:noWrap/>
            <w:vAlign w:val="center"/>
          </w:tcPr>
          <w:p w14:paraId="47B17BC2" w14:textId="5066BE06" w:rsidR="00AA2C49" w:rsidRPr="00B2441B" w:rsidRDefault="00AA2C49" w:rsidP="006A7491">
            <w:pPr>
              <w:spacing w:line="240" w:lineRule="auto"/>
              <w:jc w:val="right"/>
              <w:rPr>
                <w:rFonts w:cs="Arial"/>
                <w:color w:val="000000"/>
                <w:sz w:val="16"/>
                <w:szCs w:val="16"/>
              </w:rPr>
            </w:pPr>
            <w:r>
              <w:rPr>
                <w:rFonts w:cs="Arial"/>
                <w:color w:val="000000"/>
                <w:sz w:val="16"/>
                <w:szCs w:val="16"/>
              </w:rPr>
              <w:t>2,5764</w:t>
            </w:r>
          </w:p>
        </w:tc>
        <w:tc>
          <w:tcPr>
            <w:tcW w:w="754" w:type="dxa"/>
            <w:shd w:val="clear" w:color="auto" w:fill="auto"/>
            <w:noWrap/>
            <w:vAlign w:val="center"/>
          </w:tcPr>
          <w:p w14:paraId="7EE59877" w14:textId="1094D4A2" w:rsidR="00AA2C49" w:rsidRPr="00B2441B" w:rsidRDefault="00AA2C49" w:rsidP="006A7491">
            <w:pPr>
              <w:spacing w:line="240" w:lineRule="auto"/>
              <w:jc w:val="right"/>
              <w:rPr>
                <w:rFonts w:cs="Arial"/>
                <w:color w:val="000000"/>
                <w:sz w:val="16"/>
                <w:szCs w:val="16"/>
              </w:rPr>
            </w:pPr>
            <w:r>
              <w:rPr>
                <w:rFonts w:cs="Arial"/>
                <w:color w:val="000000"/>
                <w:sz w:val="16"/>
                <w:szCs w:val="16"/>
              </w:rPr>
              <w:t>1,1363</w:t>
            </w:r>
          </w:p>
        </w:tc>
        <w:tc>
          <w:tcPr>
            <w:tcW w:w="754" w:type="dxa"/>
            <w:shd w:val="clear" w:color="auto" w:fill="auto"/>
            <w:noWrap/>
            <w:vAlign w:val="center"/>
          </w:tcPr>
          <w:p w14:paraId="49170903" w14:textId="38AE0645" w:rsidR="00AA2C49" w:rsidRPr="00B2441B" w:rsidRDefault="00AA2C49" w:rsidP="006A7491">
            <w:pPr>
              <w:spacing w:line="240" w:lineRule="auto"/>
              <w:jc w:val="right"/>
              <w:rPr>
                <w:rFonts w:cs="Arial"/>
                <w:color w:val="000000"/>
                <w:sz w:val="16"/>
                <w:szCs w:val="16"/>
              </w:rPr>
            </w:pPr>
            <w:r>
              <w:rPr>
                <w:rFonts w:cs="Arial"/>
                <w:color w:val="000000"/>
                <w:sz w:val="16"/>
                <w:szCs w:val="16"/>
              </w:rPr>
              <w:t>0,1447</w:t>
            </w:r>
          </w:p>
        </w:tc>
        <w:tc>
          <w:tcPr>
            <w:tcW w:w="754" w:type="dxa"/>
            <w:shd w:val="clear" w:color="auto" w:fill="auto"/>
            <w:noWrap/>
            <w:vAlign w:val="center"/>
          </w:tcPr>
          <w:p w14:paraId="13C194A1" w14:textId="0733607C" w:rsidR="00AA2C49" w:rsidRPr="00B2441B" w:rsidRDefault="00AA2C49" w:rsidP="006A7491">
            <w:pPr>
              <w:spacing w:line="240" w:lineRule="auto"/>
              <w:jc w:val="right"/>
              <w:rPr>
                <w:rFonts w:cs="Arial"/>
                <w:color w:val="000000"/>
                <w:sz w:val="16"/>
                <w:szCs w:val="16"/>
              </w:rPr>
            </w:pPr>
            <w:r>
              <w:rPr>
                <w:rFonts w:cs="Arial"/>
                <w:color w:val="000000"/>
                <w:sz w:val="16"/>
                <w:szCs w:val="16"/>
              </w:rPr>
              <w:t>0,3645</w:t>
            </w:r>
          </w:p>
        </w:tc>
        <w:tc>
          <w:tcPr>
            <w:tcW w:w="754" w:type="dxa"/>
            <w:shd w:val="clear" w:color="auto" w:fill="auto"/>
            <w:noWrap/>
            <w:vAlign w:val="center"/>
          </w:tcPr>
          <w:p w14:paraId="046FA47B" w14:textId="5909193C" w:rsidR="00AA2C49" w:rsidRPr="00B2441B" w:rsidRDefault="00AA2C49" w:rsidP="006A7491">
            <w:pPr>
              <w:spacing w:line="240" w:lineRule="auto"/>
              <w:jc w:val="right"/>
              <w:rPr>
                <w:rFonts w:cs="Arial"/>
                <w:color w:val="000000"/>
                <w:sz w:val="16"/>
                <w:szCs w:val="16"/>
              </w:rPr>
            </w:pPr>
            <w:r>
              <w:rPr>
                <w:rFonts w:cs="Arial"/>
                <w:color w:val="000000"/>
                <w:sz w:val="16"/>
                <w:szCs w:val="16"/>
              </w:rPr>
              <w:t>-0,7381</w:t>
            </w:r>
          </w:p>
        </w:tc>
        <w:tc>
          <w:tcPr>
            <w:tcW w:w="754" w:type="dxa"/>
            <w:shd w:val="clear" w:color="auto" w:fill="auto"/>
            <w:noWrap/>
            <w:vAlign w:val="center"/>
          </w:tcPr>
          <w:p w14:paraId="4A05BACE" w14:textId="4D1A08BC"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58DC4C8C" w14:textId="7ACDEA63" w:rsidR="00AA2C49" w:rsidRPr="00B2441B" w:rsidRDefault="00AA2C49" w:rsidP="006A7491">
            <w:pPr>
              <w:spacing w:line="240" w:lineRule="auto"/>
              <w:jc w:val="right"/>
              <w:rPr>
                <w:rFonts w:cs="Arial"/>
                <w:color w:val="000000"/>
                <w:sz w:val="16"/>
                <w:szCs w:val="16"/>
              </w:rPr>
            </w:pPr>
            <w:r>
              <w:rPr>
                <w:rFonts w:cs="Arial"/>
                <w:color w:val="000000"/>
                <w:sz w:val="16"/>
                <w:szCs w:val="16"/>
              </w:rPr>
              <w:t>0,4116</w:t>
            </w:r>
          </w:p>
        </w:tc>
      </w:tr>
      <w:tr w:rsidR="00AA2C49" w:rsidRPr="00B2441B" w14:paraId="74FB815E" w14:textId="77777777" w:rsidTr="006A7491">
        <w:trPr>
          <w:trHeight w:val="288"/>
        </w:trPr>
        <w:tc>
          <w:tcPr>
            <w:tcW w:w="775" w:type="dxa"/>
            <w:shd w:val="clear" w:color="auto" w:fill="auto"/>
            <w:noWrap/>
            <w:vAlign w:val="center"/>
            <w:hideMark/>
          </w:tcPr>
          <w:p w14:paraId="1AE03EF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27DCAE0D" w14:textId="48A5CCDA" w:rsidR="00AA2C49" w:rsidRPr="00B2441B" w:rsidRDefault="00AA2C49" w:rsidP="006A7491">
            <w:pPr>
              <w:spacing w:line="240" w:lineRule="auto"/>
              <w:jc w:val="right"/>
              <w:rPr>
                <w:rFonts w:cs="Arial"/>
                <w:color w:val="000000"/>
                <w:sz w:val="16"/>
                <w:szCs w:val="16"/>
              </w:rPr>
            </w:pPr>
            <w:r>
              <w:rPr>
                <w:rFonts w:cs="Arial"/>
                <w:color w:val="000000"/>
                <w:sz w:val="16"/>
                <w:szCs w:val="16"/>
              </w:rPr>
              <w:t>2,5781</w:t>
            </w:r>
          </w:p>
        </w:tc>
        <w:tc>
          <w:tcPr>
            <w:tcW w:w="755" w:type="dxa"/>
            <w:shd w:val="clear" w:color="auto" w:fill="auto"/>
            <w:noWrap/>
            <w:vAlign w:val="center"/>
          </w:tcPr>
          <w:p w14:paraId="580DE929" w14:textId="1BB0AED3" w:rsidR="00AA2C49" w:rsidRPr="00B2441B" w:rsidRDefault="00AA2C49" w:rsidP="006A7491">
            <w:pPr>
              <w:spacing w:line="240" w:lineRule="auto"/>
              <w:jc w:val="right"/>
              <w:rPr>
                <w:rFonts w:cs="Arial"/>
                <w:color w:val="000000"/>
                <w:sz w:val="16"/>
                <w:szCs w:val="16"/>
              </w:rPr>
            </w:pPr>
            <w:r>
              <w:rPr>
                <w:rFonts w:cs="Arial"/>
                <w:color w:val="000000"/>
                <w:sz w:val="16"/>
                <w:szCs w:val="16"/>
              </w:rPr>
              <w:t>4,6959</w:t>
            </w:r>
          </w:p>
        </w:tc>
        <w:tc>
          <w:tcPr>
            <w:tcW w:w="755" w:type="dxa"/>
            <w:shd w:val="clear" w:color="auto" w:fill="auto"/>
            <w:noWrap/>
            <w:vAlign w:val="center"/>
          </w:tcPr>
          <w:p w14:paraId="28B6ABD4" w14:textId="642F9025" w:rsidR="00AA2C49" w:rsidRPr="00B2441B" w:rsidRDefault="00AA2C49" w:rsidP="006A7491">
            <w:pPr>
              <w:spacing w:line="240" w:lineRule="auto"/>
              <w:jc w:val="right"/>
              <w:rPr>
                <w:rFonts w:cs="Arial"/>
                <w:color w:val="000000"/>
                <w:sz w:val="16"/>
                <w:szCs w:val="16"/>
              </w:rPr>
            </w:pPr>
            <w:r>
              <w:rPr>
                <w:rFonts w:cs="Arial"/>
                <w:color w:val="000000"/>
                <w:sz w:val="16"/>
                <w:szCs w:val="16"/>
              </w:rPr>
              <w:t>1,9218</w:t>
            </w:r>
          </w:p>
        </w:tc>
        <w:tc>
          <w:tcPr>
            <w:tcW w:w="754" w:type="dxa"/>
            <w:shd w:val="clear" w:color="auto" w:fill="auto"/>
            <w:noWrap/>
            <w:vAlign w:val="center"/>
          </w:tcPr>
          <w:p w14:paraId="02EAA701" w14:textId="0FB9BDD3" w:rsidR="00AA2C49" w:rsidRPr="00B2441B" w:rsidRDefault="00AA2C49" w:rsidP="006A7491">
            <w:pPr>
              <w:spacing w:line="240" w:lineRule="auto"/>
              <w:jc w:val="right"/>
              <w:rPr>
                <w:rFonts w:cs="Arial"/>
                <w:color w:val="000000"/>
                <w:sz w:val="16"/>
                <w:szCs w:val="16"/>
              </w:rPr>
            </w:pPr>
            <w:r>
              <w:rPr>
                <w:rFonts w:cs="Arial"/>
                <w:color w:val="000000"/>
                <w:sz w:val="16"/>
                <w:szCs w:val="16"/>
              </w:rPr>
              <w:t>1,7317</w:t>
            </w:r>
          </w:p>
        </w:tc>
        <w:tc>
          <w:tcPr>
            <w:tcW w:w="754" w:type="dxa"/>
            <w:shd w:val="clear" w:color="auto" w:fill="auto"/>
            <w:noWrap/>
            <w:vAlign w:val="center"/>
          </w:tcPr>
          <w:p w14:paraId="7F1593AC" w14:textId="63B40E15" w:rsidR="00AA2C49" w:rsidRPr="00B2441B" w:rsidRDefault="00AA2C49" w:rsidP="006A7491">
            <w:pPr>
              <w:spacing w:line="240" w:lineRule="auto"/>
              <w:jc w:val="right"/>
              <w:rPr>
                <w:rFonts w:cs="Arial"/>
                <w:color w:val="000000"/>
                <w:sz w:val="16"/>
                <w:szCs w:val="16"/>
              </w:rPr>
            </w:pPr>
            <w:r>
              <w:rPr>
                <w:rFonts w:cs="Arial"/>
                <w:color w:val="000000"/>
                <w:sz w:val="16"/>
                <w:szCs w:val="16"/>
              </w:rPr>
              <w:t>-4,4761</w:t>
            </w:r>
          </w:p>
        </w:tc>
        <w:tc>
          <w:tcPr>
            <w:tcW w:w="754" w:type="dxa"/>
            <w:shd w:val="clear" w:color="auto" w:fill="auto"/>
            <w:noWrap/>
            <w:vAlign w:val="center"/>
          </w:tcPr>
          <w:p w14:paraId="79CF242C" w14:textId="0D8D31F2" w:rsidR="00AA2C49" w:rsidRPr="00B2441B" w:rsidRDefault="00AA2C49" w:rsidP="006A7491">
            <w:pPr>
              <w:spacing w:line="240" w:lineRule="auto"/>
              <w:jc w:val="right"/>
              <w:rPr>
                <w:rFonts w:cs="Arial"/>
                <w:color w:val="000000"/>
                <w:sz w:val="16"/>
                <w:szCs w:val="16"/>
              </w:rPr>
            </w:pPr>
            <w:r>
              <w:rPr>
                <w:rFonts w:cs="Arial"/>
                <w:color w:val="000000"/>
                <w:sz w:val="16"/>
                <w:szCs w:val="16"/>
              </w:rPr>
              <w:t>-0,3627</w:t>
            </w:r>
          </w:p>
        </w:tc>
        <w:tc>
          <w:tcPr>
            <w:tcW w:w="754" w:type="dxa"/>
            <w:shd w:val="clear" w:color="auto" w:fill="auto"/>
            <w:noWrap/>
            <w:vAlign w:val="center"/>
          </w:tcPr>
          <w:p w14:paraId="1AAB921D" w14:textId="7CC1BD1E" w:rsidR="00AA2C49" w:rsidRPr="00B2441B" w:rsidRDefault="00AA2C49" w:rsidP="006A7491">
            <w:pPr>
              <w:spacing w:line="240" w:lineRule="auto"/>
              <w:jc w:val="right"/>
              <w:rPr>
                <w:rFonts w:cs="Arial"/>
                <w:color w:val="000000"/>
                <w:sz w:val="16"/>
                <w:szCs w:val="16"/>
              </w:rPr>
            </w:pPr>
            <w:r>
              <w:rPr>
                <w:rFonts w:cs="Arial"/>
                <w:color w:val="000000"/>
                <w:sz w:val="16"/>
                <w:szCs w:val="16"/>
              </w:rPr>
              <w:t>0,1463</w:t>
            </w:r>
          </w:p>
        </w:tc>
        <w:tc>
          <w:tcPr>
            <w:tcW w:w="754" w:type="dxa"/>
            <w:shd w:val="clear" w:color="auto" w:fill="auto"/>
            <w:noWrap/>
            <w:vAlign w:val="center"/>
          </w:tcPr>
          <w:p w14:paraId="43112C31" w14:textId="2F812E8C" w:rsidR="00AA2C49" w:rsidRPr="00B2441B" w:rsidRDefault="00AA2C49" w:rsidP="006A7491">
            <w:pPr>
              <w:spacing w:line="240" w:lineRule="auto"/>
              <w:jc w:val="right"/>
              <w:rPr>
                <w:rFonts w:cs="Arial"/>
                <w:color w:val="000000"/>
                <w:sz w:val="16"/>
                <w:szCs w:val="16"/>
              </w:rPr>
            </w:pPr>
            <w:r>
              <w:rPr>
                <w:rFonts w:cs="Arial"/>
                <w:color w:val="000000"/>
                <w:sz w:val="16"/>
                <w:szCs w:val="16"/>
              </w:rPr>
              <w:t>2,4192</w:t>
            </w:r>
          </w:p>
        </w:tc>
        <w:tc>
          <w:tcPr>
            <w:tcW w:w="754" w:type="dxa"/>
            <w:shd w:val="clear" w:color="auto" w:fill="auto"/>
            <w:noWrap/>
            <w:vAlign w:val="center"/>
          </w:tcPr>
          <w:p w14:paraId="04D91C7C" w14:textId="09E37413" w:rsidR="00AA2C49" w:rsidRPr="00B2441B" w:rsidRDefault="00AA2C49" w:rsidP="006A7491">
            <w:pPr>
              <w:spacing w:line="240" w:lineRule="auto"/>
              <w:jc w:val="right"/>
              <w:rPr>
                <w:rFonts w:cs="Arial"/>
                <w:color w:val="000000"/>
                <w:sz w:val="16"/>
                <w:szCs w:val="16"/>
              </w:rPr>
            </w:pPr>
            <w:r>
              <w:rPr>
                <w:rFonts w:cs="Arial"/>
                <w:color w:val="000000"/>
                <w:sz w:val="16"/>
                <w:szCs w:val="16"/>
              </w:rPr>
              <w:t>0,4068</w:t>
            </w:r>
          </w:p>
        </w:tc>
        <w:tc>
          <w:tcPr>
            <w:tcW w:w="754" w:type="dxa"/>
            <w:shd w:val="clear" w:color="auto" w:fill="auto"/>
            <w:noWrap/>
            <w:vAlign w:val="center"/>
          </w:tcPr>
          <w:p w14:paraId="18267BDE" w14:textId="75E8ADC1" w:rsidR="00AA2C49" w:rsidRPr="00B2441B" w:rsidRDefault="00AA2C49" w:rsidP="006A7491">
            <w:pPr>
              <w:spacing w:line="240" w:lineRule="auto"/>
              <w:jc w:val="right"/>
              <w:rPr>
                <w:rFonts w:cs="Arial"/>
                <w:color w:val="000000"/>
                <w:sz w:val="16"/>
                <w:szCs w:val="16"/>
              </w:rPr>
            </w:pPr>
            <w:r>
              <w:rPr>
                <w:rFonts w:cs="Arial"/>
                <w:color w:val="000000"/>
                <w:sz w:val="16"/>
                <w:szCs w:val="16"/>
              </w:rPr>
              <w:t>0,0815</w:t>
            </w:r>
          </w:p>
        </w:tc>
        <w:tc>
          <w:tcPr>
            <w:tcW w:w="754" w:type="dxa"/>
            <w:shd w:val="clear" w:color="auto" w:fill="auto"/>
            <w:noWrap/>
            <w:vAlign w:val="center"/>
          </w:tcPr>
          <w:p w14:paraId="176ABDAE" w14:textId="7A5EAF6F" w:rsidR="00AA2C49" w:rsidRPr="00B2441B" w:rsidRDefault="00AA2C49" w:rsidP="006A7491">
            <w:pPr>
              <w:spacing w:line="240" w:lineRule="auto"/>
              <w:jc w:val="right"/>
              <w:rPr>
                <w:rFonts w:cs="Arial"/>
                <w:color w:val="000000"/>
                <w:sz w:val="16"/>
                <w:szCs w:val="16"/>
              </w:rPr>
            </w:pPr>
            <w:r>
              <w:rPr>
                <w:rFonts w:cs="Arial"/>
                <w:color w:val="000000"/>
                <w:sz w:val="16"/>
                <w:szCs w:val="16"/>
              </w:rPr>
              <w:t>2,4468</w:t>
            </w:r>
          </w:p>
        </w:tc>
      </w:tr>
      <w:tr w:rsidR="00AA2C49" w:rsidRPr="00B2441B" w14:paraId="38B3934D" w14:textId="77777777" w:rsidTr="006A7491">
        <w:trPr>
          <w:trHeight w:val="288"/>
        </w:trPr>
        <w:tc>
          <w:tcPr>
            <w:tcW w:w="775" w:type="dxa"/>
            <w:shd w:val="clear" w:color="auto" w:fill="auto"/>
            <w:noWrap/>
            <w:vAlign w:val="center"/>
            <w:hideMark/>
          </w:tcPr>
          <w:p w14:paraId="6F9EE616"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3DEDCC68" w14:textId="1D7D2BF0" w:rsidR="00AA2C49" w:rsidRPr="00B2441B" w:rsidRDefault="00AA2C49" w:rsidP="006A7491">
            <w:pPr>
              <w:spacing w:line="240" w:lineRule="auto"/>
              <w:jc w:val="right"/>
              <w:rPr>
                <w:rFonts w:cs="Arial"/>
                <w:color w:val="000000"/>
                <w:sz w:val="16"/>
                <w:szCs w:val="16"/>
              </w:rPr>
            </w:pPr>
            <w:r>
              <w:rPr>
                <w:rFonts w:cs="Arial"/>
                <w:color w:val="000000"/>
                <w:sz w:val="16"/>
                <w:szCs w:val="16"/>
              </w:rPr>
              <w:t>3,7814</w:t>
            </w:r>
          </w:p>
        </w:tc>
        <w:tc>
          <w:tcPr>
            <w:tcW w:w="755" w:type="dxa"/>
            <w:shd w:val="clear" w:color="auto" w:fill="auto"/>
            <w:noWrap/>
            <w:vAlign w:val="center"/>
          </w:tcPr>
          <w:p w14:paraId="66C799B4" w14:textId="660B5E57" w:rsidR="00AA2C49" w:rsidRPr="00B2441B" w:rsidRDefault="00AA2C49" w:rsidP="006A7491">
            <w:pPr>
              <w:spacing w:line="240" w:lineRule="auto"/>
              <w:jc w:val="right"/>
              <w:rPr>
                <w:rFonts w:cs="Arial"/>
                <w:color w:val="000000"/>
                <w:sz w:val="16"/>
                <w:szCs w:val="16"/>
              </w:rPr>
            </w:pPr>
            <w:r>
              <w:rPr>
                <w:rFonts w:cs="Arial"/>
                <w:color w:val="000000"/>
                <w:sz w:val="16"/>
                <w:szCs w:val="16"/>
              </w:rPr>
              <w:t>-4,5671</w:t>
            </w:r>
          </w:p>
        </w:tc>
        <w:tc>
          <w:tcPr>
            <w:tcW w:w="755" w:type="dxa"/>
            <w:shd w:val="clear" w:color="auto" w:fill="auto"/>
            <w:noWrap/>
            <w:vAlign w:val="center"/>
          </w:tcPr>
          <w:p w14:paraId="12608C20" w14:textId="5D2F2CBC" w:rsidR="00AA2C49" w:rsidRPr="00B2441B" w:rsidRDefault="00AA2C49" w:rsidP="006A7491">
            <w:pPr>
              <w:spacing w:line="240" w:lineRule="auto"/>
              <w:jc w:val="right"/>
              <w:rPr>
                <w:rFonts w:cs="Arial"/>
                <w:color w:val="000000"/>
                <w:sz w:val="16"/>
                <w:szCs w:val="16"/>
              </w:rPr>
            </w:pPr>
            <w:r>
              <w:rPr>
                <w:rFonts w:cs="Arial"/>
                <w:color w:val="000000"/>
                <w:sz w:val="16"/>
                <w:szCs w:val="16"/>
              </w:rPr>
              <w:t>-3,2331</w:t>
            </w:r>
          </w:p>
        </w:tc>
        <w:tc>
          <w:tcPr>
            <w:tcW w:w="754" w:type="dxa"/>
            <w:shd w:val="clear" w:color="auto" w:fill="auto"/>
            <w:noWrap/>
            <w:vAlign w:val="center"/>
          </w:tcPr>
          <w:p w14:paraId="1CEC5329" w14:textId="75D40F2C" w:rsidR="00AA2C49" w:rsidRPr="00B2441B" w:rsidRDefault="00AA2C49" w:rsidP="006A7491">
            <w:pPr>
              <w:spacing w:line="240" w:lineRule="auto"/>
              <w:jc w:val="right"/>
              <w:rPr>
                <w:rFonts w:cs="Arial"/>
                <w:color w:val="000000"/>
                <w:sz w:val="16"/>
                <w:szCs w:val="16"/>
              </w:rPr>
            </w:pPr>
            <w:r>
              <w:rPr>
                <w:rFonts w:cs="Arial"/>
                <w:color w:val="000000"/>
                <w:sz w:val="16"/>
                <w:szCs w:val="16"/>
              </w:rPr>
              <w:t>2,2611</w:t>
            </w:r>
          </w:p>
        </w:tc>
        <w:tc>
          <w:tcPr>
            <w:tcW w:w="754" w:type="dxa"/>
            <w:shd w:val="clear" w:color="auto" w:fill="auto"/>
            <w:noWrap/>
            <w:vAlign w:val="center"/>
          </w:tcPr>
          <w:p w14:paraId="313F13D4" w14:textId="6356F3E2" w:rsidR="00AA2C49" w:rsidRPr="00B2441B" w:rsidRDefault="00AA2C49" w:rsidP="006A7491">
            <w:pPr>
              <w:spacing w:line="240" w:lineRule="auto"/>
              <w:jc w:val="right"/>
              <w:rPr>
                <w:rFonts w:cs="Arial"/>
                <w:color w:val="000000"/>
                <w:sz w:val="16"/>
                <w:szCs w:val="16"/>
              </w:rPr>
            </w:pPr>
            <w:r>
              <w:rPr>
                <w:rFonts w:cs="Arial"/>
                <w:color w:val="000000"/>
                <w:sz w:val="16"/>
                <w:szCs w:val="16"/>
              </w:rPr>
              <w:t>-1,5118</w:t>
            </w:r>
          </w:p>
        </w:tc>
        <w:tc>
          <w:tcPr>
            <w:tcW w:w="754" w:type="dxa"/>
            <w:shd w:val="clear" w:color="auto" w:fill="auto"/>
            <w:noWrap/>
            <w:vAlign w:val="center"/>
          </w:tcPr>
          <w:p w14:paraId="5BE86DE0" w14:textId="19D70A55" w:rsidR="00AA2C49" w:rsidRPr="00B2441B" w:rsidRDefault="00AA2C49" w:rsidP="006A7491">
            <w:pPr>
              <w:spacing w:line="240" w:lineRule="auto"/>
              <w:jc w:val="right"/>
              <w:rPr>
                <w:rFonts w:cs="Arial"/>
                <w:color w:val="000000"/>
                <w:sz w:val="16"/>
                <w:szCs w:val="16"/>
              </w:rPr>
            </w:pPr>
            <w:r>
              <w:rPr>
                <w:rFonts w:cs="Arial"/>
                <w:color w:val="000000"/>
                <w:sz w:val="16"/>
                <w:szCs w:val="16"/>
              </w:rPr>
              <w:t>1,5986</w:t>
            </w:r>
          </w:p>
        </w:tc>
        <w:tc>
          <w:tcPr>
            <w:tcW w:w="754" w:type="dxa"/>
            <w:shd w:val="clear" w:color="auto" w:fill="auto"/>
            <w:noWrap/>
            <w:vAlign w:val="center"/>
          </w:tcPr>
          <w:p w14:paraId="7ECC1D9C" w14:textId="69B42190" w:rsidR="00AA2C49" w:rsidRPr="00B2441B" w:rsidRDefault="00AA2C49" w:rsidP="006A7491">
            <w:pPr>
              <w:spacing w:line="240" w:lineRule="auto"/>
              <w:jc w:val="right"/>
              <w:rPr>
                <w:rFonts w:cs="Arial"/>
                <w:color w:val="000000"/>
                <w:sz w:val="16"/>
                <w:szCs w:val="16"/>
              </w:rPr>
            </w:pPr>
            <w:r>
              <w:rPr>
                <w:rFonts w:cs="Arial"/>
                <w:color w:val="000000"/>
                <w:sz w:val="16"/>
                <w:szCs w:val="16"/>
              </w:rPr>
              <w:t>-0,5172</w:t>
            </w:r>
          </w:p>
        </w:tc>
        <w:tc>
          <w:tcPr>
            <w:tcW w:w="754" w:type="dxa"/>
            <w:shd w:val="clear" w:color="auto" w:fill="auto"/>
            <w:noWrap/>
            <w:vAlign w:val="center"/>
          </w:tcPr>
          <w:p w14:paraId="7798F7CF" w14:textId="3E78847A" w:rsidR="00AA2C49" w:rsidRPr="00B2441B" w:rsidRDefault="00AA2C49" w:rsidP="006A7491">
            <w:pPr>
              <w:spacing w:line="240" w:lineRule="auto"/>
              <w:jc w:val="right"/>
              <w:rPr>
                <w:rFonts w:cs="Arial"/>
                <w:color w:val="000000"/>
                <w:sz w:val="16"/>
                <w:szCs w:val="16"/>
              </w:rPr>
            </w:pPr>
            <w:r>
              <w:rPr>
                <w:rFonts w:cs="Arial"/>
                <w:color w:val="000000"/>
                <w:sz w:val="16"/>
                <w:szCs w:val="16"/>
              </w:rPr>
              <w:t>1,6837</w:t>
            </w:r>
          </w:p>
        </w:tc>
        <w:tc>
          <w:tcPr>
            <w:tcW w:w="754" w:type="dxa"/>
            <w:shd w:val="clear" w:color="auto" w:fill="auto"/>
            <w:noWrap/>
            <w:vAlign w:val="center"/>
          </w:tcPr>
          <w:p w14:paraId="4267B011" w14:textId="307F1D21" w:rsidR="00AA2C49" w:rsidRPr="00B2441B" w:rsidRDefault="00AA2C49" w:rsidP="006A7491">
            <w:pPr>
              <w:spacing w:line="240" w:lineRule="auto"/>
              <w:jc w:val="right"/>
              <w:rPr>
                <w:rFonts w:cs="Arial"/>
                <w:color w:val="000000"/>
                <w:sz w:val="16"/>
                <w:szCs w:val="16"/>
              </w:rPr>
            </w:pPr>
            <w:r>
              <w:rPr>
                <w:rFonts w:cs="Arial"/>
                <w:color w:val="000000"/>
                <w:sz w:val="16"/>
                <w:szCs w:val="16"/>
              </w:rPr>
              <w:t>1,9276</w:t>
            </w:r>
          </w:p>
        </w:tc>
        <w:tc>
          <w:tcPr>
            <w:tcW w:w="754" w:type="dxa"/>
            <w:shd w:val="clear" w:color="auto" w:fill="auto"/>
            <w:noWrap/>
            <w:vAlign w:val="center"/>
          </w:tcPr>
          <w:p w14:paraId="1EDA5D5C" w14:textId="178D488B" w:rsidR="00AA2C49" w:rsidRPr="00B2441B" w:rsidRDefault="00AA2C49" w:rsidP="006A7491">
            <w:pPr>
              <w:spacing w:line="240" w:lineRule="auto"/>
              <w:jc w:val="right"/>
              <w:rPr>
                <w:rFonts w:cs="Arial"/>
                <w:color w:val="000000"/>
                <w:sz w:val="16"/>
                <w:szCs w:val="16"/>
              </w:rPr>
            </w:pPr>
            <w:r>
              <w:rPr>
                <w:rFonts w:cs="Arial"/>
                <w:color w:val="000000"/>
                <w:sz w:val="16"/>
                <w:szCs w:val="16"/>
              </w:rPr>
              <w:t>-1,5875</w:t>
            </w:r>
          </w:p>
        </w:tc>
        <w:tc>
          <w:tcPr>
            <w:tcW w:w="754" w:type="dxa"/>
            <w:shd w:val="clear" w:color="auto" w:fill="auto"/>
            <w:noWrap/>
            <w:vAlign w:val="center"/>
          </w:tcPr>
          <w:p w14:paraId="3A3C5C74" w14:textId="2224AFE6" w:rsidR="00AA2C49" w:rsidRPr="00B2441B" w:rsidRDefault="00AA2C49" w:rsidP="006A7491">
            <w:pPr>
              <w:spacing w:line="240" w:lineRule="auto"/>
              <w:jc w:val="right"/>
              <w:rPr>
                <w:rFonts w:cs="Arial"/>
                <w:color w:val="000000"/>
                <w:sz w:val="16"/>
                <w:szCs w:val="16"/>
              </w:rPr>
            </w:pPr>
            <w:r>
              <w:rPr>
                <w:rFonts w:cs="Arial"/>
                <w:color w:val="000000"/>
                <w:sz w:val="16"/>
                <w:szCs w:val="16"/>
              </w:rPr>
              <w:t>1,2007</w:t>
            </w:r>
          </w:p>
        </w:tc>
      </w:tr>
      <w:tr w:rsidR="00AA2C49" w:rsidRPr="00B2441B" w14:paraId="0916DE62" w14:textId="77777777" w:rsidTr="006A7491">
        <w:trPr>
          <w:trHeight w:val="288"/>
        </w:trPr>
        <w:tc>
          <w:tcPr>
            <w:tcW w:w="775" w:type="dxa"/>
            <w:shd w:val="clear" w:color="auto" w:fill="auto"/>
            <w:noWrap/>
            <w:vAlign w:val="center"/>
            <w:hideMark/>
          </w:tcPr>
          <w:p w14:paraId="5C26BD8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55429620" w14:textId="747CD541" w:rsidR="00AA2C49" w:rsidRPr="00B2441B" w:rsidRDefault="00AA2C49" w:rsidP="006A7491">
            <w:pPr>
              <w:spacing w:line="240" w:lineRule="auto"/>
              <w:jc w:val="right"/>
              <w:rPr>
                <w:rFonts w:cs="Arial"/>
                <w:color w:val="000000"/>
                <w:sz w:val="16"/>
                <w:szCs w:val="16"/>
              </w:rPr>
            </w:pPr>
            <w:r>
              <w:rPr>
                <w:rFonts w:cs="Arial"/>
                <w:color w:val="000000"/>
                <w:sz w:val="16"/>
                <w:szCs w:val="16"/>
              </w:rPr>
              <w:t>-4,7694</w:t>
            </w:r>
          </w:p>
        </w:tc>
        <w:tc>
          <w:tcPr>
            <w:tcW w:w="755" w:type="dxa"/>
            <w:shd w:val="clear" w:color="auto" w:fill="auto"/>
            <w:noWrap/>
            <w:vAlign w:val="center"/>
          </w:tcPr>
          <w:p w14:paraId="76862389" w14:textId="740E227C" w:rsidR="00AA2C49" w:rsidRPr="00B2441B" w:rsidRDefault="00AA2C49" w:rsidP="006A7491">
            <w:pPr>
              <w:spacing w:line="240" w:lineRule="auto"/>
              <w:jc w:val="right"/>
              <w:rPr>
                <w:rFonts w:cs="Arial"/>
                <w:color w:val="000000"/>
                <w:sz w:val="16"/>
                <w:szCs w:val="16"/>
              </w:rPr>
            </w:pPr>
            <w:r>
              <w:rPr>
                <w:rFonts w:cs="Arial"/>
                <w:color w:val="000000"/>
                <w:sz w:val="16"/>
                <w:szCs w:val="16"/>
              </w:rPr>
              <w:t>-4,4275</w:t>
            </w:r>
          </w:p>
        </w:tc>
        <w:tc>
          <w:tcPr>
            <w:tcW w:w="755" w:type="dxa"/>
            <w:shd w:val="clear" w:color="auto" w:fill="auto"/>
            <w:noWrap/>
            <w:vAlign w:val="center"/>
          </w:tcPr>
          <w:p w14:paraId="130E3DC7" w14:textId="5D4DE342" w:rsidR="00AA2C49" w:rsidRPr="00B2441B" w:rsidRDefault="00AA2C49" w:rsidP="006A7491">
            <w:pPr>
              <w:spacing w:line="240" w:lineRule="auto"/>
              <w:jc w:val="right"/>
              <w:rPr>
                <w:rFonts w:cs="Arial"/>
                <w:color w:val="000000"/>
                <w:sz w:val="16"/>
                <w:szCs w:val="16"/>
              </w:rPr>
            </w:pPr>
            <w:r>
              <w:rPr>
                <w:rFonts w:cs="Arial"/>
                <w:color w:val="000000"/>
                <w:sz w:val="16"/>
                <w:szCs w:val="16"/>
              </w:rPr>
              <w:t>1,6864</w:t>
            </w:r>
          </w:p>
        </w:tc>
        <w:tc>
          <w:tcPr>
            <w:tcW w:w="754" w:type="dxa"/>
            <w:shd w:val="clear" w:color="auto" w:fill="auto"/>
            <w:noWrap/>
            <w:vAlign w:val="center"/>
          </w:tcPr>
          <w:p w14:paraId="2464AA46" w14:textId="101450B1" w:rsidR="00AA2C49" w:rsidRPr="00B2441B" w:rsidRDefault="00AA2C49" w:rsidP="006A7491">
            <w:pPr>
              <w:spacing w:line="240" w:lineRule="auto"/>
              <w:jc w:val="right"/>
              <w:rPr>
                <w:rFonts w:cs="Arial"/>
                <w:color w:val="000000"/>
                <w:sz w:val="16"/>
                <w:szCs w:val="16"/>
              </w:rPr>
            </w:pPr>
            <w:r>
              <w:rPr>
                <w:rFonts w:cs="Arial"/>
                <w:color w:val="000000"/>
                <w:sz w:val="16"/>
                <w:szCs w:val="16"/>
              </w:rPr>
              <w:t>-0,9918</w:t>
            </w:r>
          </w:p>
        </w:tc>
        <w:tc>
          <w:tcPr>
            <w:tcW w:w="754" w:type="dxa"/>
            <w:shd w:val="clear" w:color="auto" w:fill="auto"/>
            <w:noWrap/>
            <w:vAlign w:val="center"/>
          </w:tcPr>
          <w:p w14:paraId="44E514FF" w14:textId="7668577C" w:rsidR="00AA2C49" w:rsidRPr="00B2441B" w:rsidRDefault="00AA2C49" w:rsidP="006A7491">
            <w:pPr>
              <w:spacing w:line="240" w:lineRule="auto"/>
              <w:jc w:val="right"/>
              <w:rPr>
                <w:rFonts w:cs="Arial"/>
                <w:color w:val="000000"/>
                <w:sz w:val="16"/>
                <w:szCs w:val="16"/>
              </w:rPr>
            </w:pPr>
            <w:r>
              <w:rPr>
                <w:rFonts w:cs="Arial"/>
                <w:color w:val="000000"/>
                <w:sz w:val="16"/>
                <w:szCs w:val="16"/>
              </w:rPr>
              <w:t>-1,5680</w:t>
            </w:r>
          </w:p>
        </w:tc>
        <w:tc>
          <w:tcPr>
            <w:tcW w:w="754" w:type="dxa"/>
            <w:shd w:val="clear" w:color="auto" w:fill="auto"/>
            <w:noWrap/>
            <w:vAlign w:val="center"/>
          </w:tcPr>
          <w:p w14:paraId="2363651D" w14:textId="1BF1314D" w:rsidR="00AA2C49" w:rsidRPr="00B2441B" w:rsidRDefault="00AA2C49" w:rsidP="006A7491">
            <w:pPr>
              <w:spacing w:line="240" w:lineRule="auto"/>
              <w:jc w:val="right"/>
              <w:rPr>
                <w:rFonts w:cs="Arial"/>
                <w:color w:val="000000"/>
                <w:sz w:val="16"/>
                <w:szCs w:val="16"/>
              </w:rPr>
            </w:pPr>
            <w:r>
              <w:rPr>
                <w:rFonts w:cs="Arial"/>
                <w:color w:val="000000"/>
                <w:sz w:val="16"/>
                <w:szCs w:val="16"/>
              </w:rPr>
              <w:t>1,5602</w:t>
            </w:r>
          </w:p>
        </w:tc>
        <w:tc>
          <w:tcPr>
            <w:tcW w:w="754" w:type="dxa"/>
            <w:shd w:val="clear" w:color="auto" w:fill="auto"/>
            <w:noWrap/>
            <w:vAlign w:val="center"/>
          </w:tcPr>
          <w:p w14:paraId="372AC148" w14:textId="0EFD1731" w:rsidR="00AA2C49" w:rsidRPr="00B2441B" w:rsidRDefault="00AA2C49" w:rsidP="006A7491">
            <w:pPr>
              <w:spacing w:line="240" w:lineRule="auto"/>
              <w:jc w:val="right"/>
              <w:rPr>
                <w:rFonts w:cs="Arial"/>
                <w:color w:val="000000"/>
                <w:sz w:val="16"/>
                <w:szCs w:val="16"/>
              </w:rPr>
            </w:pPr>
            <w:r>
              <w:rPr>
                <w:rFonts w:cs="Arial"/>
                <w:color w:val="000000"/>
                <w:sz w:val="16"/>
                <w:szCs w:val="16"/>
              </w:rPr>
              <w:t>-2,1081</w:t>
            </w:r>
          </w:p>
        </w:tc>
        <w:tc>
          <w:tcPr>
            <w:tcW w:w="754" w:type="dxa"/>
            <w:shd w:val="clear" w:color="auto" w:fill="auto"/>
            <w:noWrap/>
            <w:vAlign w:val="center"/>
          </w:tcPr>
          <w:p w14:paraId="7E45C663" w14:textId="1E6F5977" w:rsidR="00AA2C49" w:rsidRPr="00B2441B" w:rsidRDefault="00AA2C49" w:rsidP="006A7491">
            <w:pPr>
              <w:spacing w:line="240" w:lineRule="auto"/>
              <w:jc w:val="right"/>
              <w:rPr>
                <w:rFonts w:cs="Arial"/>
                <w:color w:val="000000"/>
                <w:sz w:val="16"/>
                <w:szCs w:val="16"/>
              </w:rPr>
            </w:pPr>
            <w:r>
              <w:rPr>
                <w:rFonts w:cs="Arial"/>
                <w:color w:val="000000"/>
                <w:sz w:val="16"/>
                <w:szCs w:val="16"/>
              </w:rPr>
              <w:t>2,1242</w:t>
            </w:r>
          </w:p>
        </w:tc>
        <w:tc>
          <w:tcPr>
            <w:tcW w:w="754" w:type="dxa"/>
            <w:shd w:val="clear" w:color="auto" w:fill="auto"/>
            <w:noWrap/>
            <w:vAlign w:val="center"/>
          </w:tcPr>
          <w:p w14:paraId="55D8BEFF" w14:textId="30C7F995" w:rsidR="00AA2C49" w:rsidRPr="00B2441B" w:rsidRDefault="00AA2C49" w:rsidP="006A7491">
            <w:pPr>
              <w:spacing w:line="240" w:lineRule="auto"/>
              <w:jc w:val="right"/>
              <w:rPr>
                <w:rFonts w:cs="Arial"/>
                <w:color w:val="000000"/>
                <w:sz w:val="16"/>
                <w:szCs w:val="16"/>
              </w:rPr>
            </w:pPr>
            <w:r>
              <w:rPr>
                <w:rFonts w:cs="Arial"/>
                <w:color w:val="000000"/>
                <w:sz w:val="16"/>
                <w:szCs w:val="16"/>
              </w:rPr>
              <w:t>-2,4732</w:t>
            </w:r>
          </w:p>
        </w:tc>
        <w:tc>
          <w:tcPr>
            <w:tcW w:w="754" w:type="dxa"/>
            <w:shd w:val="clear" w:color="auto" w:fill="auto"/>
            <w:noWrap/>
            <w:vAlign w:val="center"/>
          </w:tcPr>
          <w:p w14:paraId="7724205D" w14:textId="02BE8A52" w:rsidR="00AA2C49" w:rsidRPr="00B2441B" w:rsidRDefault="00AA2C49" w:rsidP="006A7491">
            <w:pPr>
              <w:spacing w:line="240" w:lineRule="auto"/>
              <w:jc w:val="right"/>
              <w:rPr>
                <w:rFonts w:cs="Arial"/>
                <w:color w:val="000000"/>
                <w:sz w:val="16"/>
                <w:szCs w:val="16"/>
              </w:rPr>
            </w:pPr>
            <w:r>
              <w:rPr>
                <w:rFonts w:cs="Arial"/>
                <w:color w:val="000000"/>
                <w:sz w:val="16"/>
                <w:szCs w:val="16"/>
              </w:rPr>
              <w:t>-1,5379</w:t>
            </w:r>
          </w:p>
        </w:tc>
        <w:tc>
          <w:tcPr>
            <w:tcW w:w="754" w:type="dxa"/>
            <w:shd w:val="clear" w:color="auto" w:fill="auto"/>
            <w:noWrap/>
            <w:vAlign w:val="center"/>
          </w:tcPr>
          <w:p w14:paraId="3FFA86EC" w14:textId="62CD2050" w:rsidR="00AA2C49" w:rsidRPr="00B2441B" w:rsidRDefault="00AA2C49" w:rsidP="006A7491">
            <w:pPr>
              <w:spacing w:line="240" w:lineRule="auto"/>
              <w:jc w:val="right"/>
              <w:rPr>
                <w:rFonts w:cs="Arial"/>
                <w:color w:val="000000"/>
                <w:sz w:val="16"/>
                <w:szCs w:val="16"/>
              </w:rPr>
            </w:pPr>
            <w:r>
              <w:rPr>
                <w:rFonts w:cs="Arial"/>
                <w:color w:val="000000"/>
                <w:sz w:val="16"/>
                <w:szCs w:val="16"/>
              </w:rPr>
              <w:t>1,4237</w:t>
            </w:r>
          </w:p>
        </w:tc>
      </w:tr>
      <w:tr w:rsidR="00AA2C49" w:rsidRPr="00B2441B" w14:paraId="10A0E6F2" w14:textId="77777777" w:rsidTr="006A7491">
        <w:trPr>
          <w:trHeight w:val="288"/>
        </w:trPr>
        <w:tc>
          <w:tcPr>
            <w:tcW w:w="775" w:type="dxa"/>
            <w:shd w:val="clear" w:color="auto" w:fill="auto"/>
            <w:noWrap/>
            <w:vAlign w:val="center"/>
            <w:hideMark/>
          </w:tcPr>
          <w:p w14:paraId="4D5E167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lastRenderedPageBreak/>
              <w:t>9</w:t>
            </w:r>
          </w:p>
        </w:tc>
        <w:tc>
          <w:tcPr>
            <w:tcW w:w="755" w:type="dxa"/>
            <w:shd w:val="clear" w:color="auto" w:fill="auto"/>
            <w:noWrap/>
            <w:vAlign w:val="center"/>
          </w:tcPr>
          <w:p w14:paraId="2D919ECA" w14:textId="725D8390" w:rsidR="00AA2C49" w:rsidRPr="00B2441B" w:rsidRDefault="00AA2C49" w:rsidP="006A7491">
            <w:pPr>
              <w:spacing w:line="240" w:lineRule="auto"/>
              <w:jc w:val="right"/>
              <w:rPr>
                <w:rFonts w:cs="Arial"/>
                <w:color w:val="000000"/>
                <w:sz w:val="16"/>
                <w:szCs w:val="16"/>
              </w:rPr>
            </w:pPr>
            <w:r>
              <w:rPr>
                <w:rFonts w:cs="Arial"/>
                <w:color w:val="000000"/>
                <w:sz w:val="16"/>
                <w:szCs w:val="16"/>
              </w:rPr>
              <w:t>5,1407</w:t>
            </w:r>
          </w:p>
        </w:tc>
        <w:tc>
          <w:tcPr>
            <w:tcW w:w="755" w:type="dxa"/>
            <w:shd w:val="clear" w:color="auto" w:fill="auto"/>
            <w:noWrap/>
            <w:vAlign w:val="center"/>
          </w:tcPr>
          <w:p w14:paraId="46857C01" w14:textId="088D2EBE" w:rsidR="00AA2C49" w:rsidRPr="00B2441B" w:rsidRDefault="00AA2C49" w:rsidP="006A7491">
            <w:pPr>
              <w:spacing w:line="240" w:lineRule="auto"/>
              <w:jc w:val="right"/>
              <w:rPr>
                <w:rFonts w:cs="Arial"/>
                <w:color w:val="000000"/>
                <w:sz w:val="16"/>
                <w:szCs w:val="16"/>
              </w:rPr>
            </w:pPr>
            <w:r>
              <w:rPr>
                <w:rFonts w:cs="Arial"/>
                <w:color w:val="000000"/>
                <w:sz w:val="16"/>
                <w:szCs w:val="16"/>
              </w:rPr>
              <w:t>-2,3378</w:t>
            </w:r>
          </w:p>
        </w:tc>
        <w:tc>
          <w:tcPr>
            <w:tcW w:w="755" w:type="dxa"/>
            <w:shd w:val="clear" w:color="auto" w:fill="auto"/>
            <w:noWrap/>
            <w:vAlign w:val="center"/>
          </w:tcPr>
          <w:p w14:paraId="09F31D4A" w14:textId="2B46D337" w:rsidR="00AA2C49" w:rsidRPr="00B2441B" w:rsidRDefault="00AA2C49" w:rsidP="006A7491">
            <w:pPr>
              <w:spacing w:line="240" w:lineRule="auto"/>
              <w:jc w:val="right"/>
              <w:rPr>
                <w:rFonts w:cs="Arial"/>
                <w:color w:val="000000"/>
                <w:sz w:val="16"/>
                <w:szCs w:val="16"/>
              </w:rPr>
            </w:pPr>
            <w:r>
              <w:rPr>
                <w:rFonts w:cs="Arial"/>
                <w:color w:val="000000"/>
                <w:sz w:val="16"/>
                <w:szCs w:val="16"/>
              </w:rPr>
              <w:t>-3,6165</w:t>
            </w:r>
          </w:p>
        </w:tc>
        <w:tc>
          <w:tcPr>
            <w:tcW w:w="754" w:type="dxa"/>
            <w:shd w:val="clear" w:color="auto" w:fill="auto"/>
            <w:noWrap/>
            <w:vAlign w:val="center"/>
          </w:tcPr>
          <w:p w14:paraId="4EB75B13" w14:textId="5721B48E" w:rsidR="00AA2C49" w:rsidRPr="00B2441B" w:rsidRDefault="00AA2C49" w:rsidP="006A7491">
            <w:pPr>
              <w:spacing w:line="240" w:lineRule="auto"/>
              <w:jc w:val="right"/>
              <w:rPr>
                <w:rFonts w:cs="Arial"/>
                <w:color w:val="000000"/>
                <w:sz w:val="16"/>
                <w:szCs w:val="16"/>
              </w:rPr>
            </w:pPr>
            <w:r>
              <w:rPr>
                <w:rFonts w:cs="Arial"/>
                <w:color w:val="000000"/>
                <w:sz w:val="16"/>
                <w:szCs w:val="16"/>
              </w:rPr>
              <w:t>1,1075</w:t>
            </w:r>
          </w:p>
        </w:tc>
        <w:tc>
          <w:tcPr>
            <w:tcW w:w="754" w:type="dxa"/>
            <w:shd w:val="clear" w:color="auto" w:fill="auto"/>
            <w:noWrap/>
            <w:vAlign w:val="center"/>
          </w:tcPr>
          <w:p w14:paraId="6B2DD4C5" w14:textId="431881AE" w:rsidR="00AA2C49" w:rsidRPr="00B2441B" w:rsidRDefault="00AA2C49" w:rsidP="006A7491">
            <w:pPr>
              <w:spacing w:line="240" w:lineRule="auto"/>
              <w:jc w:val="right"/>
              <w:rPr>
                <w:rFonts w:cs="Arial"/>
                <w:color w:val="000000"/>
                <w:sz w:val="16"/>
                <w:szCs w:val="16"/>
              </w:rPr>
            </w:pPr>
            <w:r>
              <w:rPr>
                <w:rFonts w:cs="Arial"/>
                <w:color w:val="000000"/>
                <w:sz w:val="16"/>
                <w:szCs w:val="16"/>
              </w:rPr>
              <w:t>1,8553</w:t>
            </w:r>
          </w:p>
        </w:tc>
        <w:tc>
          <w:tcPr>
            <w:tcW w:w="754" w:type="dxa"/>
            <w:shd w:val="clear" w:color="auto" w:fill="auto"/>
            <w:noWrap/>
            <w:vAlign w:val="center"/>
          </w:tcPr>
          <w:p w14:paraId="584886D8" w14:textId="1E33BEBD" w:rsidR="00AA2C49" w:rsidRPr="00B2441B" w:rsidRDefault="00AA2C49" w:rsidP="006A7491">
            <w:pPr>
              <w:spacing w:line="240" w:lineRule="auto"/>
              <w:jc w:val="right"/>
              <w:rPr>
                <w:rFonts w:cs="Arial"/>
                <w:color w:val="000000"/>
                <w:sz w:val="16"/>
                <w:szCs w:val="16"/>
              </w:rPr>
            </w:pPr>
            <w:r>
              <w:rPr>
                <w:rFonts w:cs="Arial"/>
                <w:color w:val="000000"/>
                <w:sz w:val="16"/>
                <w:szCs w:val="16"/>
              </w:rPr>
              <w:t>-1,2470</w:t>
            </w:r>
          </w:p>
        </w:tc>
        <w:tc>
          <w:tcPr>
            <w:tcW w:w="754" w:type="dxa"/>
            <w:shd w:val="clear" w:color="auto" w:fill="auto"/>
            <w:noWrap/>
            <w:vAlign w:val="center"/>
          </w:tcPr>
          <w:p w14:paraId="716A0147" w14:textId="422919EC" w:rsidR="00AA2C49" w:rsidRPr="00B2441B" w:rsidRDefault="00AA2C49" w:rsidP="006A7491">
            <w:pPr>
              <w:spacing w:line="240" w:lineRule="auto"/>
              <w:jc w:val="right"/>
              <w:rPr>
                <w:rFonts w:cs="Arial"/>
                <w:color w:val="000000"/>
                <w:sz w:val="16"/>
                <w:szCs w:val="16"/>
              </w:rPr>
            </w:pPr>
            <w:r>
              <w:rPr>
                <w:rFonts w:cs="Arial"/>
                <w:color w:val="000000"/>
                <w:sz w:val="16"/>
                <w:szCs w:val="16"/>
              </w:rPr>
              <w:t>-2,0480</w:t>
            </w:r>
          </w:p>
        </w:tc>
        <w:tc>
          <w:tcPr>
            <w:tcW w:w="754" w:type="dxa"/>
            <w:shd w:val="clear" w:color="auto" w:fill="auto"/>
            <w:noWrap/>
            <w:vAlign w:val="center"/>
          </w:tcPr>
          <w:p w14:paraId="0AC007D1" w14:textId="3DD45497" w:rsidR="00AA2C49" w:rsidRPr="00B2441B" w:rsidRDefault="00AA2C49" w:rsidP="006A7491">
            <w:pPr>
              <w:spacing w:line="240" w:lineRule="auto"/>
              <w:jc w:val="right"/>
              <w:rPr>
                <w:rFonts w:cs="Arial"/>
                <w:color w:val="000000"/>
                <w:sz w:val="16"/>
                <w:szCs w:val="16"/>
              </w:rPr>
            </w:pPr>
            <w:r>
              <w:rPr>
                <w:rFonts w:cs="Arial"/>
                <w:color w:val="000000"/>
                <w:sz w:val="16"/>
                <w:szCs w:val="16"/>
              </w:rPr>
              <w:t>1,8025</w:t>
            </w:r>
          </w:p>
        </w:tc>
        <w:tc>
          <w:tcPr>
            <w:tcW w:w="754" w:type="dxa"/>
            <w:shd w:val="clear" w:color="auto" w:fill="auto"/>
            <w:noWrap/>
            <w:vAlign w:val="center"/>
          </w:tcPr>
          <w:p w14:paraId="03F89CB2" w14:textId="15BE073D" w:rsidR="00AA2C49" w:rsidRPr="00B2441B" w:rsidRDefault="00AA2C49" w:rsidP="006A7491">
            <w:pPr>
              <w:spacing w:line="240" w:lineRule="auto"/>
              <w:jc w:val="right"/>
              <w:rPr>
                <w:rFonts w:cs="Arial"/>
                <w:color w:val="000000"/>
                <w:sz w:val="16"/>
                <w:szCs w:val="16"/>
              </w:rPr>
            </w:pPr>
            <w:r>
              <w:rPr>
                <w:rFonts w:cs="Arial"/>
                <w:color w:val="000000"/>
                <w:sz w:val="16"/>
                <w:szCs w:val="16"/>
              </w:rPr>
              <w:t>-0,6894</w:t>
            </w:r>
          </w:p>
        </w:tc>
        <w:tc>
          <w:tcPr>
            <w:tcW w:w="754" w:type="dxa"/>
            <w:shd w:val="clear" w:color="auto" w:fill="auto"/>
            <w:noWrap/>
            <w:vAlign w:val="center"/>
          </w:tcPr>
          <w:p w14:paraId="739FFBE1" w14:textId="36287598" w:rsidR="00AA2C49" w:rsidRPr="00B2441B" w:rsidRDefault="00AA2C49" w:rsidP="006A7491">
            <w:pPr>
              <w:spacing w:line="240" w:lineRule="auto"/>
              <w:jc w:val="right"/>
              <w:rPr>
                <w:rFonts w:cs="Arial"/>
                <w:color w:val="000000"/>
                <w:sz w:val="16"/>
                <w:szCs w:val="16"/>
              </w:rPr>
            </w:pPr>
            <w:r>
              <w:rPr>
                <w:rFonts w:cs="Arial"/>
                <w:color w:val="000000"/>
                <w:sz w:val="16"/>
                <w:szCs w:val="16"/>
              </w:rPr>
              <w:t>-0,2362</w:t>
            </w:r>
          </w:p>
        </w:tc>
        <w:tc>
          <w:tcPr>
            <w:tcW w:w="754" w:type="dxa"/>
            <w:shd w:val="clear" w:color="auto" w:fill="auto"/>
            <w:noWrap/>
            <w:vAlign w:val="center"/>
          </w:tcPr>
          <w:p w14:paraId="5B8ECED0" w14:textId="4934182B" w:rsidR="00AA2C49" w:rsidRPr="00B2441B" w:rsidRDefault="00AA2C49" w:rsidP="006A7491">
            <w:pPr>
              <w:spacing w:line="240" w:lineRule="auto"/>
              <w:jc w:val="right"/>
              <w:rPr>
                <w:rFonts w:cs="Arial"/>
                <w:color w:val="000000"/>
                <w:sz w:val="16"/>
                <w:szCs w:val="16"/>
              </w:rPr>
            </w:pPr>
            <w:r>
              <w:rPr>
                <w:rFonts w:cs="Arial"/>
                <w:color w:val="000000"/>
                <w:sz w:val="16"/>
                <w:szCs w:val="16"/>
              </w:rPr>
              <w:t>1,9194</w:t>
            </w:r>
          </w:p>
        </w:tc>
      </w:tr>
      <w:tr w:rsidR="00AA2C49" w:rsidRPr="00B2441B" w14:paraId="6DFECDFB" w14:textId="77777777" w:rsidTr="006A7491">
        <w:trPr>
          <w:trHeight w:val="288"/>
        </w:trPr>
        <w:tc>
          <w:tcPr>
            <w:tcW w:w="775" w:type="dxa"/>
            <w:shd w:val="clear" w:color="auto" w:fill="auto"/>
            <w:noWrap/>
            <w:vAlign w:val="center"/>
            <w:hideMark/>
          </w:tcPr>
          <w:p w14:paraId="07C87C2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31508EE9" w14:textId="6E8FFC31" w:rsidR="00AA2C49" w:rsidRPr="00B2441B" w:rsidRDefault="00AA2C49" w:rsidP="006A7491">
            <w:pPr>
              <w:spacing w:line="240" w:lineRule="auto"/>
              <w:jc w:val="right"/>
              <w:rPr>
                <w:rFonts w:cs="Arial"/>
                <w:color w:val="000000"/>
                <w:sz w:val="16"/>
                <w:szCs w:val="16"/>
              </w:rPr>
            </w:pPr>
            <w:r>
              <w:rPr>
                <w:rFonts w:cs="Arial"/>
                <w:color w:val="000000"/>
                <w:sz w:val="16"/>
                <w:szCs w:val="16"/>
              </w:rPr>
              <w:t>-2,1951</w:t>
            </w:r>
          </w:p>
        </w:tc>
        <w:tc>
          <w:tcPr>
            <w:tcW w:w="755" w:type="dxa"/>
            <w:shd w:val="clear" w:color="auto" w:fill="auto"/>
            <w:noWrap/>
            <w:vAlign w:val="center"/>
          </w:tcPr>
          <w:p w14:paraId="7A873BD6" w14:textId="24CAC416" w:rsidR="00AA2C49" w:rsidRPr="00B2441B" w:rsidRDefault="00AA2C49" w:rsidP="006A7491">
            <w:pPr>
              <w:spacing w:line="240" w:lineRule="auto"/>
              <w:jc w:val="right"/>
              <w:rPr>
                <w:rFonts w:cs="Arial"/>
                <w:color w:val="000000"/>
                <w:sz w:val="16"/>
                <w:szCs w:val="16"/>
              </w:rPr>
            </w:pPr>
            <w:r>
              <w:rPr>
                <w:rFonts w:cs="Arial"/>
                <w:color w:val="000000"/>
                <w:sz w:val="16"/>
                <w:szCs w:val="16"/>
              </w:rPr>
              <w:t>-5,4807</w:t>
            </w:r>
          </w:p>
        </w:tc>
        <w:tc>
          <w:tcPr>
            <w:tcW w:w="755" w:type="dxa"/>
            <w:shd w:val="clear" w:color="auto" w:fill="auto"/>
            <w:noWrap/>
            <w:vAlign w:val="center"/>
          </w:tcPr>
          <w:p w14:paraId="310F6D9D" w14:textId="11D14335" w:rsidR="00AA2C49" w:rsidRPr="00B2441B" w:rsidRDefault="00AA2C49" w:rsidP="006A7491">
            <w:pPr>
              <w:spacing w:line="240" w:lineRule="auto"/>
              <w:jc w:val="right"/>
              <w:rPr>
                <w:rFonts w:cs="Arial"/>
                <w:color w:val="000000"/>
                <w:sz w:val="16"/>
                <w:szCs w:val="16"/>
              </w:rPr>
            </w:pPr>
            <w:r>
              <w:rPr>
                <w:rFonts w:cs="Arial"/>
                <w:color w:val="000000"/>
                <w:sz w:val="16"/>
                <w:szCs w:val="16"/>
              </w:rPr>
              <w:t>1,8086</w:t>
            </w:r>
          </w:p>
        </w:tc>
        <w:tc>
          <w:tcPr>
            <w:tcW w:w="754" w:type="dxa"/>
            <w:shd w:val="clear" w:color="auto" w:fill="auto"/>
            <w:noWrap/>
            <w:vAlign w:val="center"/>
          </w:tcPr>
          <w:p w14:paraId="37ECF707" w14:textId="240BF91C" w:rsidR="00AA2C49" w:rsidRPr="00B2441B" w:rsidRDefault="00AA2C49" w:rsidP="006A7491">
            <w:pPr>
              <w:spacing w:line="240" w:lineRule="auto"/>
              <w:jc w:val="right"/>
              <w:rPr>
                <w:rFonts w:cs="Arial"/>
                <w:color w:val="000000"/>
                <w:sz w:val="16"/>
                <w:szCs w:val="16"/>
              </w:rPr>
            </w:pPr>
            <w:r>
              <w:rPr>
                <w:rFonts w:cs="Arial"/>
                <w:color w:val="000000"/>
                <w:sz w:val="16"/>
                <w:szCs w:val="16"/>
              </w:rPr>
              <w:t>4,5966</w:t>
            </w:r>
          </w:p>
        </w:tc>
        <w:tc>
          <w:tcPr>
            <w:tcW w:w="754" w:type="dxa"/>
            <w:shd w:val="clear" w:color="auto" w:fill="auto"/>
            <w:noWrap/>
            <w:vAlign w:val="center"/>
          </w:tcPr>
          <w:p w14:paraId="18CD9CF7" w14:textId="7A606B21" w:rsidR="00AA2C49" w:rsidRPr="00B2441B" w:rsidRDefault="00AA2C49" w:rsidP="006A7491">
            <w:pPr>
              <w:spacing w:line="240" w:lineRule="auto"/>
              <w:jc w:val="right"/>
              <w:rPr>
                <w:rFonts w:cs="Arial"/>
                <w:color w:val="000000"/>
                <w:sz w:val="16"/>
                <w:szCs w:val="16"/>
              </w:rPr>
            </w:pPr>
            <w:r>
              <w:rPr>
                <w:rFonts w:cs="Arial"/>
                <w:color w:val="000000"/>
                <w:sz w:val="16"/>
                <w:szCs w:val="16"/>
              </w:rPr>
              <w:t>1,8175</w:t>
            </w:r>
          </w:p>
        </w:tc>
        <w:tc>
          <w:tcPr>
            <w:tcW w:w="754" w:type="dxa"/>
            <w:shd w:val="clear" w:color="auto" w:fill="auto"/>
            <w:noWrap/>
            <w:vAlign w:val="center"/>
          </w:tcPr>
          <w:p w14:paraId="230B65E8" w14:textId="5FFAC786" w:rsidR="00AA2C49" w:rsidRPr="00B2441B" w:rsidRDefault="00AA2C49" w:rsidP="006A7491">
            <w:pPr>
              <w:spacing w:line="240" w:lineRule="auto"/>
              <w:jc w:val="right"/>
              <w:rPr>
                <w:rFonts w:cs="Arial"/>
                <w:color w:val="000000"/>
                <w:sz w:val="16"/>
                <w:szCs w:val="16"/>
              </w:rPr>
            </w:pPr>
            <w:r>
              <w:rPr>
                <w:rFonts w:cs="Arial"/>
                <w:color w:val="000000"/>
                <w:sz w:val="16"/>
                <w:szCs w:val="16"/>
              </w:rPr>
              <w:t>1,9958</w:t>
            </w:r>
          </w:p>
        </w:tc>
        <w:tc>
          <w:tcPr>
            <w:tcW w:w="754" w:type="dxa"/>
            <w:shd w:val="clear" w:color="auto" w:fill="auto"/>
            <w:noWrap/>
            <w:vAlign w:val="center"/>
          </w:tcPr>
          <w:p w14:paraId="07513546" w14:textId="32C5474F" w:rsidR="00AA2C49" w:rsidRPr="00B2441B" w:rsidRDefault="00AA2C49" w:rsidP="006A7491">
            <w:pPr>
              <w:spacing w:line="240" w:lineRule="auto"/>
              <w:jc w:val="right"/>
              <w:rPr>
                <w:rFonts w:cs="Arial"/>
                <w:color w:val="000000"/>
                <w:sz w:val="16"/>
                <w:szCs w:val="16"/>
              </w:rPr>
            </w:pPr>
            <w:r>
              <w:rPr>
                <w:rFonts w:cs="Arial"/>
                <w:color w:val="000000"/>
                <w:sz w:val="16"/>
                <w:szCs w:val="16"/>
              </w:rPr>
              <w:t>0,9907</w:t>
            </w:r>
          </w:p>
        </w:tc>
        <w:tc>
          <w:tcPr>
            <w:tcW w:w="754" w:type="dxa"/>
            <w:shd w:val="clear" w:color="auto" w:fill="auto"/>
            <w:noWrap/>
            <w:vAlign w:val="center"/>
          </w:tcPr>
          <w:p w14:paraId="5175768D" w14:textId="554D5D31" w:rsidR="00AA2C49" w:rsidRPr="00B2441B" w:rsidRDefault="00AA2C49" w:rsidP="006A7491">
            <w:pPr>
              <w:spacing w:line="240" w:lineRule="auto"/>
              <w:jc w:val="right"/>
              <w:rPr>
                <w:rFonts w:cs="Arial"/>
                <w:color w:val="000000"/>
                <w:sz w:val="16"/>
                <w:szCs w:val="16"/>
              </w:rPr>
            </w:pPr>
            <w:r>
              <w:rPr>
                <w:rFonts w:cs="Arial"/>
                <w:color w:val="000000"/>
                <w:sz w:val="16"/>
                <w:szCs w:val="16"/>
              </w:rPr>
              <w:t>2,0731</w:t>
            </w:r>
          </w:p>
        </w:tc>
        <w:tc>
          <w:tcPr>
            <w:tcW w:w="754" w:type="dxa"/>
            <w:shd w:val="clear" w:color="auto" w:fill="auto"/>
            <w:noWrap/>
            <w:vAlign w:val="center"/>
          </w:tcPr>
          <w:p w14:paraId="2251DAF0" w14:textId="13FD032F" w:rsidR="00AA2C49" w:rsidRPr="00B2441B" w:rsidRDefault="00AA2C49" w:rsidP="006A7491">
            <w:pPr>
              <w:spacing w:line="240" w:lineRule="auto"/>
              <w:jc w:val="right"/>
              <w:rPr>
                <w:rFonts w:cs="Arial"/>
                <w:color w:val="000000"/>
                <w:sz w:val="16"/>
                <w:szCs w:val="16"/>
              </w:rPr>
            </w:pPr>
            <w:r>
              <w:rPr>
                <w:rFonts w:cs="Arial"/>
                <w:color w:val="000000"/>
                <w:sz w:val="16"/>
                <w:szCs w:val="16"/>
              </w:rPr>
              <w:t>-0,3055</w:t>
            </w:r>
          </w:p>
        </w:tc>
        <w:tc>
          <w:tcPr>
            <w:tcW w:w="754" w:type="dxa"/>
            <w:shd w:val="clear" w:color="auto" w:fill="auto"/>
            <w:noWrap/>
            <w:vAlign w:val="center"/>
          </w:tcPr>
          <w:p w14:paraId="3948E940" w14:textId="6C6FE881" w:rsidR="00AA2C49" w:rsidRPr="00B2441B" w:rsidRDefault="00AA2C49" w:rsidP="006A7491">
            <w:pPr>
              <w:spacing w:line="240" w:lineRule="auto"/>
              <w:jc w:val="right"/>
              <w:rPr>
                <w:rFonts w:cs="Arial"/>
                <w:color w:val="000000"/>
                <w:sz w:val="16"/>
                <w:szCs w:val="16"/>
              </w:rPr>
            </w:pPr>
            <w:r>
              <w:rPr>
                <w:rFonts w:cs="Arial"/>
                <w:color w:val="000000"/>
                <w:sz w:val="16"/>
                <w:szCs w:val="16"/>
              </w:rPr>
              <w:t>1,4427</w:t>
            </w:r>
          </w:p>
        </w:tc>
        <w:tc>
          <w:tcPr>
            <w:tcW w:w="754" w:type="dxa"/>
            <w:shd w:val="clear" w:color="auto" w:fill="auto"/>
            <w:noWrap/>
            <w:vAlign w:val="center"/>
          </w:tcPr>
          <w:p w14:paraId="3D2921B4" w14:textId="1C37932D" w:rsidR="00AA2C49" w:rsidRPr="00B2441B" w:rsidRDefault="00AA2C49" w:rsidP="006A7491">
            <w:pPr>
              <w:spacing w:line="240" w:lineRule="auto"/>
              <w:jc w:val="right"/>
              <w:rPr>
                <w:rFonts w:cs="Arial"/>
                <w:color w:val="000000"/>
                <w:sz w:val="16"/>
                <w:szCs w:val="16"/>
              </w:rPr>
            </w:pPr>
            <w:r>
              <w:rPr>
                <w:rFonts w:cs="Arial"/>
                <w:color w:val="000000"/>
                <w:sz w:val="16"/>
                <w:szCs w:val="16"/>
              </w:rPr>
              <w:t>0,7950</w:t>
            </w:r>
          </w:p>
        </w:tc>
      </w:tr>
      <w:tr w:rsidR="00AA2C49" w:rsidRPr="00B2441B" w14:paraId="540A45EC" w14:textId="77777777" w:rsidTr="006A7491">
        <w:trPr>
          <w:trHeight w:val="288"/>
        </w:trPr>
        <w:tc>
          <w:tcPr>
            <w:tcW w:w="775" w:type="dxa"/>
            <w:shd w:val="clear" w:color="auto" w:fill="auto"/>
            <w:noWrap/>
            <w:vAlign w:val="center"/>
            <w:hideMark/>
          </w:tcPr>
          <w:p w14:paraId="6330FCF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6966317A" w14:textId="1B15F7FF" w:rsidR="00AA2C49" w:rsidRPr="00B2441B" w:rsidRDefault="00AA2C49" w:rsidP="006A7491">
            <w:pPr>
              <w:spacing w:line="240" w:lineRule="auto"/>
              <w:jc w:val="right"/>
              <w:rPr>
                <w:rFonts w:cs="Arial"/>
                <w:color w:val="000000"/>
                <w:sz w:val="16"/>
                <w:szCs w:val="16"/>
              </w:rPr>
            </w:pPr>
            <w:r>
              <w:rPr>
                <w:rFonts w:cs="Arial"/>
                <w:color w:val="000000"/>
                <w:sz w:val="16"/>
                <w:szCs w:val="16"/>
              </w:rPr>
              <w:t>2,5348</w:t>
            </w:r>
          </w:p>
        </w:tc>
        <w:tc>
          <w:tcPr>
            <w:tcW w:w="755" w:type="dxa"/>
            <w:shd w:val="clear" w:color="auto" w:fill="auto"/>
            <w:noWrap/>
            <w:vAlign w:val="center"/>
          </w:tcPr>
          <w:p w14:paraId="1084FEAC" w14:textId="34D7B287" w:rsidR="00AA2C49" w:rsidRPr="00B2441B" w:rsidRDefault="00AA2C49" w:rsidP="006A7491">
            <w:pPr>
              <w:spacing w:line="240" w:lineRule="auto"/>
              <w:jc w:val="right"/>
              <w:rPr>
                <w:rFonts w:cs="Arial"/>
                <w:color w:val="000000"/>
                <w:sz w:val="16"/>
                <w:szCs w:val="16"/>
              </w:rPr>
            </w:pPr>
            <w:r>
              <w:rPr>
                <w:rFonts w:cs="Arial"/>
                <w:color w:val="000000"/>
                <w:sz w:val="16"/>
                <w:szCs w:val="16"/>
              </w:rPr>
              <w:t>2,4145</w:t>
            </w:r>
          </w:p>
        </w:tc>
        <w:tc>
          <w:tcPr>
            <w:tcW w:w="755" w:type="dxa"/>
            <w:shd w:val="clear" w:color="auto" w:fill="auto"/>
            <w:noWrap/>
            <w:vAlign w:val="center"/>
          </w:tcPr>
          <w:p w14:paraId="592ACECB" w14:textId="51E8A40F" w:rsidR="00AA2C49" w:rsidRPr="00B2441B" w:rsidRDefault="00AA2C49" w:rsidP="006A7491">
            <w:pPr>
              <w:spacing w:line="240" w:lineRule="auto"/>
              <w:jc w:val="right"/>
              <w:rPr>
                <w:rFonts w:cs="Arial"/>
                <w:color w:val="000000"/>
                <w:sz w:val="16"/>
                <w:szCs w:val="16"/>
              </w:rPr>
            </w:pPr>
            <w:r>
              <w:rPr>
                <w:rFonts w:cs="Arial"/>
                <w:color w:val="000000"/>
                <w:sz w:val="16"/>
                <w:szCs w:val="16"/>
              </w:rPr>
              <w:t>3,2186</w:t>
            </w:r>
          </w:p>
        </w:tc>
        <w:tc>
          <w:tcPr>
            <w:tcW w:w="754" w:type="dxa"/>
            <w:shd w:val="clear" w:color="auto" w:fill="auto"/>
            <w:noWrap/>
            <w:vAlign w:val="center"/>
          </w:tcPr>
          <w:p w14:paraId="5A4C386E" w14:textId="64EAA412" w:rsidR="00AA2C49" w:rsidRPr="00B2441B" w:rsidRDefault="00AA2C49" w:rsidP="006A7491">
            <w:pPr>
              <w:spacing w:line="240" w:lineRule="auto"/>
              <w:jc w:val="right"/>
              <w:rPr>
                <w:rFonts w:cs="Arial"/>
                <w:color w:val="000000"/>
                <w:sz w:val="16"/>
                <w:szCs w:val="16"/>
              </w:rPr>
            </w:pPr>
            <w:r>
              <w:rPr>
                <w:rFonts w:cs="Arial"/>
                <w:color w:val="000000"/>
                <w:sz w:val="16"/>
                <w:szCs w:val="16"/>
              </w:rPr>
              <w:t>-6,2718</w:t>
            </w:r>
          </w:p>
        </w:tc>
        <w:tc>
          <w:tcPr>
            <w:tcW w:w="754" w:type="dxa"/>
            <w:shd w:val="clear" w:color="auto" w:fill="auto"/>
            <w:noWrap/>
            <w:vAlign w:val="center"/>
          </w:tcPr>
          <w:p w14:paraId="391DC960" w14:textId="18A53177" w:rsidR="00AA2C49" w:rsidRPr="00B2441B" w:rsidRDefault="00AA2C49" w:rsidP="006A7491">
            <w:pPr>
              <w:spacing w:line="240" w:lineRule="auto"/>
              <w:jc w:val="right"/>
              <w:rPr>
                <w:rFonts w:cs="Arial"/>
                <w:color w:val="000000"/>
                <w:sz w:val="16"/>
                <w:szCs w:val="16"/>
              </w:rPr>
            </w:pPr>
            <w:r>
              <w:rPr>
                <w:rFonts w:cs="Arial"/>
                <w:color w:val="000000"/>
                <w:sz w:val="16"/>
                <w:szCs w:val="16"/>
              </w:rPr>
              <w:t>-0,0730</w:t>
            </w:r>
          </w:p>
        </w:tc>
        <w:tc>
          <w:tcPr>
            <w:tcW w:w="754" w:type="dxa"/>
            <w:shd w:val="clear" w:color="auto" w:fill="auto"/>
            <w:noWrap/>
            <w:vAlign w:val="center"/>
          </w:tcPr>
          <w:p w14:paraId="46C3338D" w14:textId="14675D6D" w:rsidR="00AA2C49" w:rsidRPr="00B2441B" w:rsidRDefault="00AA2C49" w:rsidP="006A7491">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tcPr>
          <w:p w14:paraId="499D9398" w14:textId="5C77E51B" w:rsidR="00AA2C49" w:rsidRPr="00B2441B" w:rsidRDefault="00AA2C49" w:rsidP="006A7491">
            <w:pPr>
              <w:spacing w:line="240" w:lineRule="auto"/>
              <w:jc w:val="right"/>
              <w:rPr>
                <w:rFonts w:cs="Arial"/>
                <w:color w:val="000000"/>
                <w:sz w:val="16"/>
                <w:szCs w:val="16"/>
              </w:rPr>
            </w:pPr>
            <w:r>
              <w:rPr>
                <w:rFonts w:cs="Arial"/>
                <w:color w:val="000000"/>
                <w:sz w:val="16"/>
                <w:szCs w:val="16"/>
              </w:rPr>
              <w:t>-2,4709</w:t>
            </w:r>
          </w:p>
        </w:tc>
        <w:tc>
          <w:tcPr>
            <w:tcW w:w="754" w:type="dxa"/>
            <w:shd w:val="clear" w:color="auto" w:fill="auto"/>
            <w:noWrap/>
            <w:vAlign w:val="center"/>
          </w:tcPr>
          <w:p w14:paraId="3D341339" w14:textId="7E9D13B9" w:rsidR="00AA2C49" w:rsidRPr="00B2441B" w:rsidRDefault="00AA2C49" w:rsidP="006A7491">
            <w:pPr>
              <w:spacing w:line="240" w:lineRule="auto"/>
              <w:jc w:val="right"/>
              <w:rPr>
                <w:rFonts w:cs="Arial"/>
                <w:color w:val="000000"/>
                <w:sz w:val="16"/>
                <w:szCs w:val="16"/>
              </w:rPr>
            </w:pPr>
            <w:r>
              <w:rPr>
                <w:rFonts w:cs="Arial"/>
                <w:color w:val="000000"/>
                <w:sz w:val="16"/>
                <w:szCs w:val="16"/>
              </w:rPr>
              <w:t>1,2016</w:t>
            </w:r>
          </w:p>
        </w:tc>
        <w:tc>
          <w:tcPr>
            <w:tcW w:w="754" w:type="dxa"/>
            <w:shd w:val="clear" w:color="auto" w:fill="auto"/>
            <w:noWrap/>
            <w:vAlign w:val="center"/>
          </w:tcPr>
          <w:p w14:paraId="11D245DB" w14:textId="6B0A9505" w:rsidR="00AA2C49" w:rsidRPr="00B2441B" w:rsidRDefault="00AA2C49" w:rsidP="006A7491">
            <w:pPr>
              <w:spacing w:line="240" w:lineRule="auto"/>
              <w:jc w:val="right"/>
              <w:rPr>
                <w:rFonts w:cs="Arial"/>
                <w:color w:val="000000"/>
                <w:sz w:val="16"/>
                <w:szCs w:val="16"/>
              </w:rPr>
            </w:pPr>
            <w:r>
              <w:rPr>
                <w:rFonts w:cs="Arial"/>
                <w:color w:val="000000"/>
                <w:sz w:val="16"/>
                <w:szCs w:val="16"/>
              </w:rPr>
              <w:t>-0,2857</w:t>
            </w:r>
          </w:p>
        </w:tc>
        <w:tc>
          <w:tcPr>
            <w:tcW w:w="754" w:type="dxa"/>
            <w:shd w:val="clear" w:color="auto" w:fill="auto"/>
            <w:noWrap/>
            <w:vAlign w:val="center"/>
          </w:tcPr>
          <w:p w14:paraId="4ACE955C" w14:textId="1003C18D" w:rsidR="00AA2C49" w:rsidRPr="00B2441B" w:rsidRDefault="00AA2C49" w:rsidP="006A7491">
            <w:pPr>
              <w:spacing w:line="240" w:lineRule="auto"/>
              <w:jc w:val="right"/>
              <w:rPr>
                <w:rFonts w:cs="Arial"/>
                <w:color w:val="000000"/>
                <w:sz w:val="16"/>
                <w:szCs w:val="16"/>
              </w:rPr>
            </w:pPr>
            <w:r>
              <w:rPr>
                <w:rFonts w:cs="Arial"/>
                <w:color w:val="000000"/>
                <w:sz w:val="16"/>
                <w:szCs w:val="16"/>
              </w:rPr>
              <w:t>-0,7860</w:t>
            </w:r>
          </w:p>
        </w:tc>
        <w:tc>
          <w:tcPr>
            <w:tcW w:w="754" w:type="dxa"/>
            <w:shd w:val="clear" w:color="auto" w:fill="auto"/>
            <w:noWrap/>
            <w:vAlign w:val="center"/>
          </w:tcPr>
          <w:p w14:paraId="7244CA1A" w14:textId="7B2504E0" w:rsidR="00AA2C49" w:rsidRPr="00B2441B" w:rsidRDefault="00AA2C49" w:rsidP="006A7491">
            <w:pPr>
              <w:spacing w:line="240" w:lineRule="auto"/>
              <w:jc w:val="right"/>
              <w:rPr>
                <w:rFonts w:cs="Arial"/>
                <w:color w:val="000000"/>
                <w:sz w:val="16"/>
                <w:szCs w:val="16"/>
              </w:rPr>
            </w:pPr>
            <w:r>
              <w:rPr>
                <w:rFonts w:cs="Arial"/>
                <w:color w:val="000000"/>
                <w:sz w:val="16"/>
                <w:szCs w:val="16"/>
              </w:rPr>
              <w:t>1,1083</w:t>
            </w:r>
          </w:p>
        </w:tc>
      </w:tr>
      <w:tr w:rsidR="00AA2C49" w:rsidRPr="00B2441B" w14:paraId="09075A40" w14:textId="77777777" w:rsidTr="006A7491">
        <w:trPr>
          <w:trHeight w:val="288"/>
        </w:trPr>
        <w:tc>
          <w:tcPr>
            <w:tcW w:w="775" w:type="dxa"/>
            <w:shd w:val="clear" w:color="auto" w:fill="auto"/>
            <w:noWrap/>
            <w:vAlign w:val="center"/>
            <w:hideMark/>
          </w:tcPr>
          <w:p w14:paraId="29295FF4"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352D8BA" w14:textId="56391097" w:rsidR="00AA2C49" w:rsidRPr="00B2441B" w:rsidRDefault="00AA2C49" w:rsidP="006A7491">
            <w:pPr>
              <w:spacing w:line="240" w:lineRule="auto"/>
              <w:jc w:val="right"/>
              <w:rPr>
                <w:rFonts w:cs="Arial"/>
                <w:color w:val="000000"/>
                <w:sz w:val="16"/>
                <w:szCs w:val="16"/>
              </w:rPr>
            </w:pPr>
            <w:r>
              <w:rPr>
                <w:rFonts w:cs="Arial"/>
                <w:color w:val="000000"/>
                <w:sz w:val="16"/>
                <w:szCs w:val="16"/>
              </w:rPr>
              <w:t>2,2066</w:t>
            </w:r>
          </w:p>
        </w:tc>
        <w:tc>
          <w:tcPr>
            <w:tcW w:w="755" w:type="dxa"/>
            <w:shd w:val="clear" w:color="auto" w:fill="auto"/>
            <w:noWrap/>
            <w:vAlign w:val="center"/>
          </w:tcPr>
          <w:p w14:paraId="0C511D2F" w14:textId="663E5D93" w:rsidR="00AA2C49" w:rsidRPr="00B2441B" w:rsidRDefault="00AA2C49" w:rsidP="006A7491">
            <w:pPr>
              <w:spacing w:line="240" w:lineRule="auto"/>
              <w:jc w:val="right"/>
              <w:rPr>
                <w:rFonts w:cs="Arial"/>
                <w:color w:val="000000"/>
                <w:sz w:val="16"/>
                <w:szCs w:val="16"/>
              </w:rPr>
            </w:pPr>
            <w:r>
              <w:rPr>
                <w:rFonts w:cs="Arial"/>
                <w:color w:val="000000"/>
                <w:sz w:val="16"/>
                <w:szCs w:val="16"/>
              </w:rPr>
              <w:t>2,4887</w:t>
            </w:r>
          </w:p>
        </w:tc>
        <w:tc>
          <w:tcPr>
            <w:tcW w:w="755" w:type="dxa"/>
            <w:shd w:val="clear" w:color="auto" w:fill="auto"/>
            <w:noWrap/>
            <w:vAlign w:val="center"/>
          </w:tcPr>
          <w:p w14:paraId="1ED93DBD" w14:textId="0198BFC0" w:rsidR="00AA2C49" w:rsidRPr="00B2441B" w:rsidRDefault="00AA2C49" w:rsidP="006A7491">
            <w:pPr>
              <w:spacing w:line="240" w:lineRule="auto"/>
              <w:jc w:val="right"/>
              <w:rPr>
                <w:rFonts w:cs="Arial"/>
                <w:color w:val="000000"/>
                <w:sz w:val="16"/>
                <w:szCs w:val="16"/>
              </w:rPr>
            </w:pPr>
            <w:r>
              <w:rPr>
                <w:rFonts w:cs="Arial"/>
                <w:color w:val="000000"/>
                <w:sz w:val="16"/>
                <w:szCs w:val="16"/>
              </w:rPr>
              <w:t>-3,0647</w:t>
            </w:r>
          </w:p>
        </w:tc>
        <w:tc>
          <w:tcPr>
            <w:tcW w:w="754" w:type="dxa"/>
            <w:shd w:val="clear" w:color="auto" w:fill="auto"/>
            <w:noWrap/>
            <w:vAlign w:val="center"/>
          </w:tcPr>
          <w:p w14:paraId="0F222ED7" w14:textId="5C00D914" w:rsidR="00AA2C49" w:rsidRPr="00B2441B" w:rsidRDefault="00AA2C49" w:rsidP="006A7491">
            <w:pPr>
              <w:spacing w:line="240" w:lineRule="auto"/>
              <w:jc w:val="right"/>
              <w:rPr>
                <w:rFonts w:cs="Arial"/>
                <w:color w:val="000000"/>
                <w:sz w:val="16"/>
                <w:szCs w:val="16"/>
              </w:rPr>
            </w:pPr>
            <w:r>
              <w:rPr>
                <w:rFonts w:cs="Arial"/>
                <w:color w:val="000000"/>
                <w:sz w:val="16"/>
                <w:szCs w:val="16"/>
              </w:rPr>
              <w:t>-5,9923</w:t>
            </w:r>
          </w:p>
        </w:tc>
        <w:tc>
          <w:tcPr>
            <w:tcW w:w="754" w:type="dxa"/>
            <w:shd w:val="clear" w:color="auto" w:fill="auto"/>
            <w:noWrap/>
            <w:vAlign w:val="center"/>
          </w:tcPr>
          <w:p w14:paraId="2D6BA3E8" w14:textId="2794B42D" w:rsidR="00AA2C49" w:rsidRPr="00B2441B" w:rsidRDefault="00AA2C49" w:rsidP="006A7491">
            <w:pPr>
              <w:spacing w:line="240" w:lineRule="auto"/>
              <w:jc w:val="right"/>
              <w:rPr>
                <w:rFonts w:cs="Arial"/>
                <w:color w:val="000000"/>
                <w:sz w:val="16"/>
                <w:szCs w:val="16"/>
              </w:rPr>
            </w:pPr>
            <w:r>
              <w:rPr>
                <w:rFonts w:cs="Arial"/>
                <w:color w:val="000000"/>
                <w:sz w:val="16"/>
                <w:szCs w:val="16"/>
              </w:rPr>
              <w:t>1,1753</w:t>
            </w:r>
          </w:p>
        </w:tc>
        <w:tc>
          <w:tcPr>
            <w:tcW w:w="754" w:type="dxa"/>
            <w:shd w:val="clear" w:color="auto" w:fill="auto"/>
            <w:noWrap/>
            <w:vAlign w:val="center"/>
          </w:tcPr>
          <w:p w14:paraId="157BBECB" w14:textId="0ED0F479" w:rsidR="00AA2C49" w:rsidRPr="00B2441B" w:rsidRDefault="00AA2C49" w:rsidP="006A7491">
            <w:pPr>
              <w:spacing w:line="240" w:lineRule="auto"/>
              <w:jc w:val="right"/>
              <w:rPr>
                <w:rFonts w:cs="Arial"/>
                <w:color w:val="000000"/>
                <w:sz w:val="16"/>
                <w:szCs w:val="16"/>
              </w:rPr>
            </w:pPr>
            <w:r>
              <w:rPr>
                <w:rFonts w:cs="Arial"/>
                <w:color w:val="000000"/>
                <w:sz w:val="16"/>
                <w:szCs w:val="16"/>
              </w:rPr>
              <w:t>-0,9858</w:t>
            </w:r>
          </w:p>
        </w:tc>
        <w:tc>
          <w:tcPr>
            <w:tcW w:w="754" w:type="dxa"/>
            <w:shd w:val="clear" w:color="auto" w:fill="auto"/>
            <w:noWrap/>
            <w:vAlign w:val="center"/>
          </w:tcPr>
          <w:p w14:paraId="47533E79" w14:textId="013F7C6F" w:rsidR="00AA2C49" w:rsidRPr="00B2441B" w:rsidRDefault="00AA2C49" w:rsidP="006A7491">
            <w:pPr>
              <w:spacing w:line="240" w:lineRule="auto"/>
              <w:jc w:val="right"/>
              <w:rPr>
                <w:rFonts w:cs="Arial"/>
                <w:color w:val="000000"/>
                <w:sz w:val="16"/>
                <w:szCs w:val="16"/>
              </w:rPr>
            </w:pPr>
            <w:r>
              <w:rPr>
                <w:rFonts w:cs="Arial"/>
                <w:color w:val="000000"/>
                <w:sz w:val="16"/>
                <w:szCs w:val="16"/>
              </w:rPr>
              <w:t>2,8137</w:t>
            </w:r>
          </w:p>
        </w:tc>
        <w:tc>
          <w:tcPr>
            <w:tcW w:w="754" w:type="dxa"/>
            <w:shd w:val="clear" w:color="auto" w:fill="auto"/>
            <w:noWrap/>
            <w:vAlign w:val="center"/>
          </w:tcPr>
          <w:p w14:paraId="5F9081CB" w14:textId="7B9563D2" w:rsidR="00AA2C49" w:rsidRPr="00B2441B" w:rsidRDefault="00AA2C49" w:rsidP="006A7491">
            <w:pPr>
              <w:spacing w:line="240" w:lineRule="auto"/>
              <w:jc w:val="right"/>
              <w:rPr>
                <w:rFonts w:cs="Arial"/>
                <w:color w:val="000000"/>
                <w:sz w:val="16"/>
                <w:szCs w:val="16"/>
              </w:rPr>
            </w:pPr>
            <w:r>
              <w:rPr>
                <w:rFonts w:cs="Arial"/>
                <w:color w:val="000000"/>
                <w:sz w:val="16"/>
                <w:szCs w:val="16"/>
              </w:rPr>
              <w:t>1,7964</w:t>
            </w:r>
          </w:p>
        </w:tc>
        <w:tc>
          <w:tcPr>
            <w:tcW w:w="754" w:type="dxa"/>
            <w:shd w:val="clear" w:color="auto" w:fill="auto"/>
            <w:noWrap/>
            <w:vAlign w:val="center"/>
          </w:tcPr>
          <w:p w14:paraId="45D040C8" w14:textId="2D2363A8" w:rsidR="00AA2C49" w:rsidRPr="00B2441B" w:rsidRDefault="00AA2C49" w:rsidP="006A7491">
            <w:pPr>
              <w:spacing w:line="240" w:lineRule="auto"/>
              <w:jc w:val="right"/>
              <w:rPr>
                <w:rFonts w:cs="Arial"/>
                <w:color w:val="000000"/>
                <w:sz w:val="16"/>
                <w:szCs w:val="16"/>
              </w:rPr>
            </w:pPr>
            <w:r>
              <w:rPr>
                <w:rFonts w:cs="Arial"/>
                <w:color w:val="000000"/>
                <w:sz w:val="16"/>
                <w:szCs w:val="16"/>
              </w:rPr>
              <w:t>-0,6996</w:t>
            </w:r>
          </w:p>
        </w:tc>
        <w:tc>
          <w:tcPr>
            <w:tcW w:w="754" w:type="dxa"/>
            <w:shd w:val="clear" w:color="auto" w:fill="auto"/>
            <w:noWrap/>
            <w:vAlign w:val="center"/>
          </w:tcPr>
          <w:p w14:paraId="6152120B" w14:textId="41B2E67E" w:rsidR="00AA2C49" w:rsidRPr="00B2441B" w:rsidRDefault="00AA2C49" w:rsidP="006A7491">
            <w:pPr>
              <w:spacing w:line="240" w:lineRule="auto"/>
              <w:jc w:val="right"/>
              <w:rPr>
                <w:rFonts w:cs="Arial"/>
                <w:color w:val="000000"/>
                <w:sz w:val="16"/>
                <w:szCs w:val="16"/>
              </w:rPr>
            </w:pPr>
            <w:r>
              <w:rPr>
                <w:rFonts w:cs="Arial"/>
                <w:color w:val="000000"/>
                <w:sz w:val="16"/>
                <w:szCs w:val="16"/>
              </w:rPr>
              <w:t>-1,9293</w:t>
            </w:r>
          </w:p>
        </w:tc>
        <w:tc>
          <w:tcPr>
            <w:tcW w:w="754" w:type="dxa"/>
            <w:shd w:val="clear" w:color="auto" w:fill="auto"/>
            <w:noWrap/>
            <w:vAlign w:val="center"/>
          </w:tcPr>
          <w:p w14:paraId="248B2496" w14:textId="07414E09" w:rsidR="00AA2C49" w:rsidRPr="00B2441B" w:rsidRDefault="00AA2C49" w:rsidP="006A7491">
            <w:pPr>
              <w:spacing w:line="240" w:lineRule="auto"/>
              <w:jc w:val="right"/>
              <w:rPr>
                <w:rFonts w:cs="Arial"/>
                <w:color w:val="000000"/>
                <w:sz w:val="16"/>
                <w:szCs w:val="16"/>
              </w:rPr>
            </w:pPr>
            <w:r>
              <w:rPr>
                <w:rFonts w:cs="Arial"/>
                <w:color w:val="000000"/>
                <w:sz w:val="16"/>
                <w:szCs w:val="16"/>
              </w:rPr>
              <w:t>0,4301</w:t>
            </w:r>
          </w:p>
        </w:tc>
      </w:tr>
      <w:tr w:rsidR="00AA2C49" w:rsidRPr="00B2441B" w14:paraId="67D2531D" w14:textId="77777777" w:rsidTr="006A7491">
        <w:trPr>
          <w:trHeight w:val="288"/>
        </w:trPr>
        <w:tc>
          <w:tcPr>
            <w:tcW w:w="775" w:type="dxa"/>
            <w:shd w:val="clear" w:color="auto" w:fill="auto"/>
            <w:noWrap/>
            <w:vAlign w:val="center"/>
            <w:hideMark/>
          </w:tcPr>
          <w:p w14:paraId="7A1DEED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6961752A" w14:textId="6F5B7613" w:rsidR="00AA2C49" w:rsidRPr="00B2441B" w:rsidRDefault="00AA2C49" w:rsidP="006A7491">
            <w:pPr>
              <w:spacing w:line="240" w:lineRule="auto"/>
              <w:jc w:val="right"/>
              <w:rPr>
                <w:rFonts w:cs="Arial"/>
                <w:color w:val="000000"/>
                <w:sz w:val="16"/>
                <w:szCs w:val="16"/>
              </w:rPr>
            </w:pPr>
            <w:r>
              <w:rPr>
                <w:rFonts w:cs="Arial"/>
                <w:color w:val="000000"/>
                <w:sz w:val="16"/>
                <w:szCs w:val="16"/>
              </w:rPr>
              <w:t>-4,6526</w:t>
            </w:r>
          </w:p>
        </w:tc>
        <w:tc>
          <w:tcPr>
            <w:tcW w:w="755" w:type="dxa"/>
            <w:shd w:val="clear" w:color="auto" w:fill="auto"/>
            <w:noWrap/>
            <w:vAlign w:val="center"/>
          </w:tcPr>
          <w:p w14:paraId="5AD8C737" w14:textId="22CDA9B2" w:rsidR="00AA2C49" w:rsidRPr="00B2441B" w:rsidRDefault="00AA2C49" w:rsidP="006A7491">
            <w:pPr>
              <w:spacing w:line="240" w:lineRule="auto"/>
              <w:jc w:val="right"/>
              <w:rPr>
                <w:rFonts w:cs="Arial"/>
                <w:color w:val="000000"/>
                <w:sz w:val="16"/>
                <w:szCs w:val="16"/>
              </w:rPr>
            </w:pPr>
            <w:r>
              <w:rPr>
                <w:rFonts w:cs="Arial"/>
                <w:color w:val="000000"/>
                <w:sz w:val="16"/>
                <w:szCs w:val="16"/>
              </w:rPr>
              <w:t>5,3412</w:t>
            </w:r>
          </w:p>
        </w:tc>
        <w:tc>
          <w:tcPr>
            <w:tcW w:w="755" w:type="dxa"/>
            <w:shd w:val="clear" w:color="auto" w:fill="auto"/>
            <w:noWrap/>
            <w:vAlign w:val="center"/>
          </w:tcPr>
          <w:p w14:paraId="495F6597" w14:textId="46F3CFA1" w:rsidR="00AA2C49" w:rsidRPr="00B2441B" w:rsidRDefault="00AA2C49" w:rsidP="006A7491">
            <w:pPr>
              <w:spacing w:line="240" w:lineRule="auto"/>
              <w:jc w:val="right"/>
              <w:rPr>
                <w:rFonts w:cs="Arial"/>
                <w:color w:val="000000"/>
                <w:sz w:val="16"/>
                <w:szCs w:val="16"/>
              </w:rPr>
            </w:pPr>
            <w:r>
              <w:rPr>
                <w:rFonts w:cs="Arial"/>
                <w:color w:val="000000"/>
                <w:sz w:val="16"/>
                <w:szCs w:val="16"/>
              </w:rPr>
              <w:t>-3,0894</w:t>
            </w:r>
          </w:p>
        </w:tc>
        <w:tc>
          <w:tcPr>
            <w:tcW w:w="754" w:type="dxa"/>
            <w:shd w:val="clear" w:color="auto" w:fill="auto"/>
            <w:noWrap/>
            <w:vAlign w:val="center"/>
          </w:tcPr>
          <w:p w14:paraId="6BC93F2C" w14:textId="127135A6" w:rsidR="00AA2C49" w:rsidRPr="00B2441B" w:rsidRDefault="00AA2C49" w:rsidP="006A7491">
            <w:pPr>
              <w:spacing w:line="240" w:lineRule="auto"/>
              <w:jc w:val="right"/>
              <w:rPr>
                <w:rFonts w:cs="Arial"/>
                <w:color w:val="000000"/>
                <w:sz w:val="16"/>
                <w:szCs w:val="16"/>
              </w:rPr>
            </w:pPr>
            <w:r>
              <w:rPr>
                <w:rFonts w:cs="Arial"/>
                <w:color w:val="000000"/>
                <w:sz w:val="16"/>
                <w:szCs w:val="16"/>
              </w:rPr>
              <w:t>0,5819</w:t>
            </w:r>
          </w:p>
        </w:tc>
        <w:tc>
          <w:tcPr>
            <w:tcW w:w="754" w:type="dxa"/>
            <w:shd w:val="clear" w:color="auto" w:fill="auto"/>
            <w:noWrap/>
            <w:vAlign w:val="center"/>
          </w:tcPr>
          <w:p w14:paraId="22897BB7" w14:textId="1C23D2D6" w:rsidR="00AA2C49" w:rsidRPr="00B2441B" w:rsidRDefault="00AA2C49" w:rsidP="006A7491">
            <w:pPr>
              <w:spacing w:line="240" w:lineRule="auto"/>
              <w:jc w:val="right"/>
              <w:rPr>
                <w:rFonts w:cs="Arial"/>
                <w:color w:val="000000"/>
                <w:sz w:val="16"/>
                <w:szCs w:val="16"/>
              </w:rPr>
            </w:pPr>
            <w:r>
              <w:rPr>
                <w:rFonts w:cs="Arial"/>
                <w:color w:val="000000"/>
                <w:sz w:val="16"/>
                <w:szCs w:val="16"/>
              </w:rPr>
              <w:t>-1,8740</w:t>
            </w:r>
          </w:p>
        </w:tc>
        <w:tc>
          <w:tcPr>
            <w:tcW w:w="754" w:type="dxa"/>
            <w:shd w:val="clear" w:color="auto" w:fill="auto"/>
            <w:noWrap/>
            <w:vAlign w:val="center"/>
          </w:tcPr>
          <w:p w14:paraId="0F5BD15B" w14:textId="255C11B1" w:rsidR="00AA2C49" w:rsidRPr="00B2441B" w:rsidRDefault="00AA2C49" w:rsidP="006A7491">
            <w:pPr>
              <w:spacing w:line="240" w:lineRule="auto"/>
              <w:jc w:val="right"/>
              <w:rPr>
                <w:rFonts w:cs="Arial"/>
                <w:color w:val="000000"/>
                <w:sz w:val="16"/>
                <w:szCs w:val="16"/>
              </w:rPr>
            </w:pPr>
            <w:r>
              <w:rPr>
                <w:rFonts w:cs="Arial"/>
                <w:color w:val="000000"/>
                <w:sz w:val="16"/>
                <w:szCs w:val="16"/>
              </w:rPr>
              <w:t>-0,2418</w:t>
            </w:r>
          </w:p>
        </w:tc>
        <w:tc>
          <w:tcPr>
            <w:tcW w:w="754" w:type="dxa"/>
            <w:shd w:val="clear" w:color="auto" w:fill="auto"/>
            <w:noWrap/>
            <w:vAlign w:val="center"/>
          </w:tcPr>
          <w:p w14:paraId="507B5A89" w14:textId="581F84BF" w:rsidR="00AA2C49" w:rsidRPr="00B2441B" w:rsidRDefault="00AA2C49" w:rsidP="006A7491">
            <w:pPr>
              <w:spacing w:line="240" w:lineRule="auto"/>
              <w:jc w:val="right"/>
              <w:rPr>
                <w:rFonts w:cs="Arial"/>
                <w:color w:val="000000"/>
                <w:sz w:val="16"/>
                <w:szCs w:val="16"/>
              </w:rPr>
            </w:pPr>
            <w:r>
              <w:rPr>
                <w:rFonts w:cs="Arial"/>
                <w:color w:val="000000"/>
                <w:sz w:val="16"/>
                <w:szCs w:val="16"/>
              </w:rPr>
              <w:t>1,2213</w:t>
            </w:r>
          </w:p>
        </w:tc>
        <w:tc>
          <w:tcPr>
            <w:tcW w:w="754" w:type="dxa"/>
            <w:shd w:val="clear" w:color="auto" w:fill="auto"/>
            <w:noWrap/>
            <w:vAlign w:val="center"/>
          </w:tcPr>
          <w:p w14:paraId="274D28BD" w14:textId="4C347E3C" w:rsidR="00AA2C49" w:rsidRPr="00B2441B" w:rsidRDefault="00AA2C49" w:rsidP="006A7491">
            <w:pPr>
              <w:spacing w:line="240" w:lineRule="auto"/>
              <w:jc w:val="right"/>
              <w:rPr>
                <w:rFonts w:cs="Arial"/>
                <w:color w:val="000000"/>
                <w:sz w:val="16"/>
                <w:szCs w:val="16"/>
              </w:rPr>
            </w:pPr>
            <w:r>
              <w:rPr>
                <w:rFonts w:cs="Arial"/>
                <w:color w:val="000000"/>
                <w:sz w:val="16"/>
                <w:szCs w:val="16"/>
              </w:rPr>
              <w:t>-1,0040</w:t>
            </w:r>
          </w:p>
        </w:tc>
        <w:tc>
          <w:tcPr>
            <w:tcW w:w="754" w:type="dxa"/>
            <w:shd w:val="clear" w:color="auto" w:fill="auto"/>
            <w:noWrap/>
            <w:vAlign w:val="center"/>
          </w:tcPr>
          <w:p w14:paraId="5620B4DF" w14:textId="14DB9E63" w:rsidR="00AA2C49" w:rsidRPr="00B2441B" w:rsidRDefault="00AA2C49" w:rsidP="006A7491">
            <w:pPr>
              <w:spacing w:line="240" w:lineRule="auto"/>
              <w:jc w:val="right"/>
              <w:rPr>
                <w:rFonts w:cs="Arial"/>
                <w:color w:val="000000"/>
                <w:sz w:val="16"/>
                <w:szCs w:val="16"/>
              </w:rPr>
            </w:pPr>
            <w:r>
              <w:rPr>
                <w:rFonts w:cs="Arial"/>
                <w:color w:val="000000"/>
                <w:sz w:val="16"/>
                <w:szCs w:val="16"/>
              </w:rPr>
              <w:t>-1,0639</w:t>
            </w:r>
          </w:p>
        </w:tc>
        <w:tc>
          <w:tcPr>
            <w:tcW w:w="754" w:type="dxa"/>
            <w:shd w:val="clear" w:color="auto" w:fill="auto"/>
            <w:noWrap/>
            <w:vAlign w:val="center"/>
          </w:tcPr>
          <w:p w14:paraId="3FC7C387" w14:textId="48580698" w:rsidR="00AA2C49" w:rsidRPr="00B2441B" w:rsidRDefault="00AA2C49" w:rsidP="006A7491">
            <w:pPr>
              <w:spacing w:line="240" w:lineRule="auto"/>
              <w:jc w:val="right"/>
              <w:rPr>
                <w:rFonts w:cs="Arial"/>
                <w:color w:val="000000"/>
                <w:sz w:val="16"/>
                <w:szCs w:val="16"/>
              </w:rPr>
            </w:pPr>
            <w:r>
              <w:rPr>
                <w:rFonts w:cs="Arial"/>
                <w:color w:val="000000"/>
                <w:sz w:val="16"/>
                <w:szCs w:val="16"/>
              </w:rPr>
              <w:t>0,5384</w:t>
            </w:r>
          </w:p>
        </w:tc>
        <w:tc>
          <w:tcPr>
            <w:tcW w:w="754" w:type="dxa"/>
            <w:shd w:val="clear" w:color="auto" w:fill="auto"/>
            <w:noWrap/>
            <w:vAlign w:val="center"/>
          </w:tcPr>
          <w:p w14:paraId="6DA4D6D3" w14:textId="7401CBC2" w:rsidR="00AA2C49" w:rsidRPr="00B2441B" w:rsidRDefault="00AA2C49" w:rsidP="006A7491">
            <w:pPr>
              <w:spacing w:line="240" w:lineRule="auto"/>
              <w:jc w:val="right"/>
              <w:rPr>
                <w:rFonts w:cs="Arial"/>
                <w:color w:val="000000"/>
                <w:sz w:val="16"/>
                <w:szCs w:val="16"/>
              </w:rPr>
            </w:pPr>
            <w:r>
              <w:rPr>
                <w:rFonts w:cs="Arial"/>
                <w:color w:val="000000"/>
                <w:sz w:val="16"/>
                <w:szCs w:val="16"/>
              </w:rPr>
              <w:t>0,2317</w:t>
            </w:r>
          </w:p>
        </w:tc>
      </w:tr>
      <w:tr w:rsidR="00AA2C49" w:rsidRPr="00B2441B" w14:paraId="5FFAB8C2" w14:textId="77777777" w:rsidTr="006A7491">
        <w:trPr>
          <w:trHeight w:val="288"/>
        </w:trPr>
        <w:tc>
          <w:tcPr>
            <w:tcW w:w="775" w:type="dxa"/>
            <w:shd w:val="clear" w:color="auto" w:fill="auto"/>
            <w:noWrap/>
            <w:vAlign w:val="center"/>
            <w:hideMark/>
          </w:tcPr>
          <w:p w14:paraId="0ACB601F"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37333DE9" w14:textId="03F2C9D1" w:rsidR="00AA2C49" w:rsidRPr="00B2441B" w:rsidRDefault="00AA2C49" w:rsidP="006A7491">
            <w:pPr>
              <w:spacing w:line="240" w:lineRule="auto"/>
              <w:jc w:val="right"/>
              <w:rPr>
                <w:rFonts w:cs="Arial"/>
                <w:color w:val="000000"/>
                <w:sz w:val="16"/>
                <w:szCs w:val="16"/>
              </w:rPr>
            </w:pPr>
            <w:r>
              <w:rPr>
                <w:rFonts w:cs="Arial"/>
                <w:color w:val="000000"/>
                <w:sz w:val="16"/>
                <w:szCs w:val="16"/>
              </w:rPr>
              <w:t>-4,1756</w:t>
            </w:r>
          </w:p>
        </w:tc>
        <w:tc>
          <w:tcPr>
            <w:tcW w:w="755" w:type="dxa"/>
            <w:shd w:val="clear" w:color="auto" w:fill="auto"/>
            <w:noWrap/>
            <w:vAlign w:val="center"/>
          </w:tcPr>
          <w:p w14:paraId="43DAD369" w14:textId="1434FF9D" w:rsidR="00AA2C49" w:rsidRPr="00B2441B" w:rsidRDefault="00AA2C49" w:rsidP="006A7491">
            <w:pPr>
              <w:spacing w:line="240" w:lineRule="auto"/>
              <w:jc w:val="right"/>
              <w:rPr>
                <w:rFonts w:cs="Arial"/>
                <w:color w:val="000000"/>
                <w:sz w:val="16"/>
                <w:szCs w:val="16"/>
              </w:rPr>
            </w:pPr>
            <w:r>
              <w:rPr>
                <w:rFonts w:cs="Arial"/>
                <w:color w:val="000000"/>
                <w:sz w:val="16"/>
                <w:szCs w:val="16"/>
              </w:rPr>
              <w:t>-3,1536</w:t>
            </w:r>
          </w:p>
        </w:tc>
        <w:tc>
          <w:tcPr>
            <w:tcW w:w="755" w:type="dxa"/>
            <w:shd w:val="clear" w:color="auto" w:fill="auto"/>
            <w:noWrap/>
            <w:vAlign w:val="center"/>
          </w:tcPr>
          <w:p w14:paraId="3CED2CBA" w14:textId="503EF5B6" w:rsidR="00AA2C49" w:rsidRPr="00B2441B" w:rsidRDefault="00AA2C49" w:rsidP="006A7491">
            <w:pPr>
              <w:spacing w:line="240" w:lineRule="auto"/>
              <w:jc w:val="right"/>
              <w:rPr>
                <w:rFonts w:cs="Arial"/>
                <w:color w:val="000000"/>
                <w:sz w:val="16"/>
                <w:szCs w:val="16"/>
              </w:rPr>
            </w:pPr>
            <w:r>
              <w:rPr>
                <w:rFonts w:cs="Arial"/>
                <w:color w:val="000000"/>
                <w:sz w:val="16"/>
                <w:szCs w:val="16"/>
              </w:rPr>
              <w:t>3,3109</w:t>
            </w:r>
          </w:p>
        </w:tc>
        <w:tc>
          <w:tcPr>
            <w:tcW w:w="754" w:type="dxa"/>
            <w:shd w:val="clear" w:color="auto" w:fill="auto"/>
            <w:noWrap/>
            <w:vAlign w:val="center"/>
          </w:tcPr>
          <w:p w14:paraId="71D99D48" w14:textId="1A65327E" w:rsidR="00AA2C49" w:rsidRPr="00B2441B" w:rsidRDefault="00AA2C49" w:rsidP="006A7491">
            <w:pPr>
              <w:spacing w:line="240" w:lineRule="auto"/>
              <w:jc w:val="right"/>
              <w:rPr>
                <w:rFonts w:cs="Arial"/>
                <w:color w:val="000000"/>
                <w:sz w:val="16"/>
                <w:szCs w:val="16"/>
              </w:rPr>
            </w:pPr>
            <w:r>
              <w:rPr>
                <w:rFonts w:cs="Arial"/>
                <w:color w:val="000000"/>
                <w:sz w:val="16"/>
                <w:szCs w:val="16"/>
              </w:rPr>
              <w:t>2,8307</w:t>
            </w:r>
          </w:p>
        </w:tc>
        <w:tc>
          <w:tcPr>
            <w:tcW w:w="754" w:type="dxa"/>
            <w:shd w:val="clear" w:color="auto" w:fill="auto"/>
            <w:noWrap/>
            <w:vAlign w:val="center"/>
          </w:tcPr>
          <w:p w14:paraId="4473B876" w14:textId="374ECA6A" w:rsidR="00AA2C49" w:rsidRPr="00B2441B" w:rsidRDefault="00AA2C49" w:rsidP="006A7491">
            <w:pPr>
              <w:spacing w:line="240" w:lineRule="auto"/>
              <w:jc w:val="right"/>
              <w:rPr>
                <w:rFonts w:cs="Arial"/>
                <w:color w:val="000000"/>
                <w:sz w:val="16"/>
                <w:szCs w:val="16"/>
              </w:rPr>
            </w:pPr>
            <w:r>
              <w:rPr>
                <w:rFonts w:cs="Arial"/>
                <w:color w:val="000000"/>
                <w:sz w:val="16"/>
                <w:szCs w:val="16"/>
              </w:rPr>
              <w:t>1,1257</w:t>
            </w:r>
          </w:p>
        </w:tc>
        <w:tc>
          <w:tcPr>
            <w:tcW w:w="754" w:type="dxa"/>
            <w:shd w:val="clear" w:color="auto" w:fill="auto"/>
            <w:noWrap/>
            <w:vAlign w:val="center"/>
          </w:tcPr>
          <w:p w14:paraId="26785086" w14:textId="64B818A6" w:rsidR="00AA2C49" w:rsidRPr="00B2441B" w:rsidRDefault="00AA2C49" w:rsidP="006A7491">
            <w:pPr>
              <w:spacing w:line="240" w:lineRule="auto"/>
              <w:jc w:val="right"/>
              <w:rPr>
                <w:rFonts w:cs="Arial"/>
                <w:color w:val="000000"/>
                <w:sz w:val="16"/>
                <w:szCs w:val="16"/>
              </w:rPr>
            </w:pPr>
            <w:r>
              <w:rPr>
                <w:rFonts w:cs="Arial"/>
                <w:color w:val="000000"/>
                <w:sz w:val="16"/>
                <w:szCs w:val="16"/>
              </w:rPr>
              <w:t>-4,3613</w:t>
            </w:r>
          </w:p>
        </w:tc>
        <w:tc>
          <w:tcPr>
            <w:tcW w:w="754" w:type="dxa"/>
            <w:shd w:val="clear" w:color="auto" w:fill="auto"/>
            <w:noWrap/>
            <w:vAlign w:val="center"/>
          </w:tcPr>
          <w:p w14:paraId="70B5ED5C" w14:textId="059697D6" w:rsidR="00AA2C49" w:rsidRPr="00B2441B" w:rsidRDefault="00AA2C49" w:rsidP="006A7491">
            <w:pPr>
              <w:spacing w:line="240" w:lineRule="auto"/>
              <w:jc w:val="right"/>
              <w:rPr>
                <w:rFonts w:cs="Arial"/>
                <w:color w:val="000000"/>
                <w:sz w:val="16"/>
                <w:szCs w:val="16"/>
              </w:rPr>
            </w:pPr>
            <w:r>
              <w:rPr>
                <w:rFonts w:cs="Arial"/>
                <w:color w:val="000000"/>
                <w:sz w:val="16"/>
                <w:szCs w:val="16"/>
              </w:rPr>
              <w:t>-2,0087</w:t>
            </w:r>
          </w:p>
        </w:tc>
        <w:tc>
          <w:tcPr>
            <w:tcW w:w="754" w:type="dxa"/>
            <w:shd w:val="clear" w:color="auto" w:fill="auto"/>
            <w:noWrap/>
            <w:vAlign w:val="center"/>
          </w:tcPr>
          <w:p w14:paraId="0E5FC39B" w14:textId="7D4BA60F" w:rsidR="00AA2C49" w:rsidRPr="00B2441B" w:rsidRDefault="00AA2C49" w:rsidP="006A7491">
            <w:pPr>
              <w:spacing w:line="240" w:lineRule="auto"/>
              <w:jc w:val="right"/>
              <w:rPr>
                <w:rFonts w:cs="Arial"/>
                <w:color w:val="000000"/>
                <w:sz w:val="16"/>
                <w:szCs w:val="16"/>
              </w:rPr>
            </w:pPr>
            <w:r>
              <w:rPr>
                <w:rFonts w:cs="Arial"/>
                <w:color w:val="000000"/>
                <w:sz w:val="16"/>
                <w:szCs w:val="16"/>
              </w:rPr>
              <w:t>-0,3153</w:t>
            </w:r>
          </w:p>
        </w:tc>
        <w:tc>
          <w:tcPr>
            <w:tcW w:w="754" w:type="dxa"/>
            <w:shd w:val="clear" w:color="auto" w:fill="auto"/>
            <w:noWrap/>
            <w:vAlign w:val="center"/>
          </w:tcPr>
          <w:p w14:paraId="0ADFDB6B" w14:textId="5A2E8BED" w:rsidR="00AA2C49" w:rsidRPr="00B2441B" w:rsidRDefault="00AA2C49" w:rsidP="006A7491">
            <w:pPr>
              <w:spacing w:line="240" w:lineRule="auto"/>
              <w:jc w:val="right"/>
              <w:rPr>
                <w:rFonts w:cs="Arial"/>
                <w:color w:val="000000"/>
                <w:sz w:val="16"/>
                <w:szCs w:val="16"/>
              </w:rPr>
            </w:pPr>
            <w:r>
              <w:rPr>
                <w:rFonts w:cs="Arial"/>
                <w:color w:val="000000"/>
                <w:sz w:val="16"/>
                <w:szCs w:val="16"/>
              </w:rPr>
              <w:t>0,2547</w:t>
            </w:r>
          </w:p>
        </w:tc>
        <w:tc>
          <w:tcPr>
            <w:tcW w:w="754" w:type="dxa"/>
            <w:shd w:val="clear" w:color="auto" w:fill="auto"/>
            <w:noWrap/>
            <w:vAlign w:val="center"/>
          </w:tcPr>
          <w:p w14:paraId="48F13DA2" w14:textId="46BAF450" w:rsidR="00AA2C49" w:rsidRPr="00B2441B" w:rsidRDefault="00AA2C49" w:rsidP="006A7491">
            <w:pPr>
              <w:spacing w:line="240" w:lineRule="auto"/>
              <w:jc w:val="right"/>
              <w:rPr>
                <w:rFonts w:cs="Arial"/>
                <w:color w:val="000000"/>
                <w:sz w:val="16"/>
                <w:szCs w:val="16"/>
              </w:rPr>
            </w:pPr>
            <w:r>
              <w:rPr>
                <w:rFonts w:cs="Arial"/>
                <w:color w:val="000000"/>
                <w:sz w:val="16"/>
                <w:szCs w:val="16"/>
              </w:rPr>
              <w:t>-0,0562</w:t>
            </w:r>
          </w:p>
        </w:tc>
        <w:tc>
          <w:tcPr>
            <w:tcW w:w="754" w:type="dxa"/>
            <w:shd w:val="clear" w:color="auto" w:fill="auto"/>
            <w:noWrap/>
            <w:vAlign w:val="center"/>
          </w:tcPr>
          <w:p w14:paraId="69D65EAB" w14:textId="0D3B8C83" w:rsidR="00AA2C49" w:rsidRPr="00B2441B" w:rsidRDefault="00AA2C49" w:rsidP="006A7491">
            <w:pPr>
              <w:spacing w:line="240" w:lineRule="auto"/>
              <w:jc w:val="right"/>
              <w:rPr>
                <w:rFonts w:cs="Arial"/>
                <w:color w:val="000000"/>
                <w:sz w:val="16"/>
                <w:szCs w:val="16"/>
              </w:rPr>
            </w:pPr>
            <w:r>
              <w:rPr>
                <w:rFonts w:cs="Arial"/>
                <w:color w:val="000000"/>
                <w:sz w:val="16"/>
                <w:szCs w:val="16"/>
              </w:rPr>
              <w:t>0,3777</w:t>
            </w:r>
          </w:p>
        </w:tc>
      </w:tr>
      <w:tr w:rsidR="00AA2C49" w:rsidRPr="00B2441B" w14:paraId="73C4467A" w14:textId="77777777" w:rsidTr="006A7491">
        <w:trPr>
          <w:trHeight w:val="288"/>
        </w:trPr>
        <w:tc>
          <w:tcPr>
            <w:tcW w:w="775" w:type="dxa"/>
            <w:tcBorders>
              <w:bottom w:val="single" w:sz="12" w:space="0" w:color="auto"/>
            </w:tcBorders>
            <w:shd w:val="clear" w:color="auto" w:fill="auto"/>
            <w:noWrap/>
            <w:vAlign w:val="center"/>
            <w:hideMark/>
          </w:tcPr>
          <w:p w14:paraId="308EE73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49ACD4" w14:textId="408A4333" w:rsidR="00AA2C49" w:rsidRPr="00B2441B" w:rsidRDefault="00AA2C49" w:rsidP="006A7491">
            <w:pPr>
              <w:spacing w:line="240" w:lineRule="auto"/>
              <w:jc w:val="right"/>
              <w:rPr>
                <w:rFonts w:cs="Arial"/>
                <w:color w:val="000000"/>
                <w:sz w:val="16"/>
                <w:szCs w:val="16"/>
              </w:rPr>
            </w:pPr>
            <w:r>
              <w:rPr>
                <w:rFonts w:cs="Arial"/>
                <w:color w:val="000000"/>
                <w:sz w:val="16"/>
                <w:szCs w:val="16"/>
              </w:rPr>
              <w:t>-3,9083</w:t>
            </w:r>
          </w:p>
        </w:tc>
        <w:tc>
          <w:tcPr>
            <w:tcW w:w="755" w:type="dxa"/>
            <w:tcBorders>
              <w:bottom w:val="single" w:sz="12" w:space="0" w:color="auto"/>
            </w:tcBorders>
            <w:shd w:val="clear" w:color="auto" w:fill="auto"/>
            <w:noWrap/>
            <w:vAlign w:val="center"/>
          </w:tcPr>
          <w:p w14:paraId="26783E86" w14:textId="1340CB8E" w:rsidR="00AA2C49" w:rsidRPr="00B2441B" w:rsidRDefault="00AA2C49" w:rsidP="006A7491">
            <w:pPr>
              <w:spacing w:line="240" w:lineRule="auto"/>
              <w:jc w:val="right"/>
              <w:rPr>
                <w:rFonts w:cs="Arial"/>
                <w:color w:val="000000"/>
                <w:sz w:val="16"/>
                <w:szCs w:val="16"/>
              </w:rPr>
            </w:pPr>
            <w:r>
              <w:rPr>
                <w:rFonts w:cs="Arial"/>
                <w:color w:val="000000"/>
                <w:sz w:val="16"/>
                <w:szCs w:val="16"/>
              </w:rPr>
              <w:t>2,0490</w:t>
            </w:r>
          </w:p>
        </w:tc>
        <w:tc>
          <w:tcPr>
            <w:tcW w:w="755" w:type="dxa"/>
            <w:tcBorders>
              <w:bottom w:val="single" w:sz="12" w:space="0" w:color="auto"/>
            </w:tcBorders>
            <w:shd w:val="clear" w:color="auto" w:fill="auto"/>
            <w:noWrap/>
            <w:vAlign w:val="center"/>
          </w:tcPr>
          <w:p w14:paraId="6E0357BE" w14:textId="37CDB9C3" w:rsidR="00AA2C49" w:rsidRPr="00B2441B" w:rsidRDefault="00AA2C49" w:rsidP="006A7491">
            <w:pPr>
              <w:spacing w:line="240" w:lineRule="auto"/>
              <w:jc w:val="right"/>
              <w:rPr>
                <w:rFonts w:cs="Arial"/>
                <w:color w:val="000000"/>
                <w:sz w:val="16"/>
                <w:szCs w:val="16"/>
              </w:rPr>
            </w:pPr>
            <w:r>
              <w:rPr>
                <w:rFonts w:cs="Arial"/>
                <w:color w:val="000000"/>
                <w:sz w:val="16"/>
                <w:szCs w:val="16"/>
              </w:rPr>
              <w:t>-5,2864</w:t>
            </w:r>
          </w:p>
        </w:tc>
        <w:tc>
          <w:tcPr>
            <w:tcW w:w="754" w:type="dxa"/>
            <w:tcBorders>
              <w:bottom w:val="single" w:sz="12" w:space="0" w:color="auto"/>
            </w:tcBorders>
            <w:shd w:val="clear" w:color="auto" w:fill="auto"/>
            <w:noWrap/>
            <w:vAlign w:val="center"/>
          </w:tcPr>
          <w:p w14:paraId="114A15A7" w14:textId="6A5C4A00" w:rsidR="00AA2C49" w:rsidRPr="00B2441B" w:rsidRDefault="00AA2C49" w:rsidP="006A7491">
            <w:pPr>
              <w:spacing w:line="240" w:lineRule="auto"/>
              <w:jc w:val="right"/>
              <w:rPr>
                <w:rFonts w:cs="Arial"/>
                <w:color w:val="000000"/>
                <w:sz w:val="16"/>
                <w:szCs w:val="16"/>
              </w:rPr>
            </w:pPr>
            <w:r>
              <w:rPr>
                <w:rFonts w:cs="Arial"/>
                <w:color w:val="000000"/>
                <w:sz w:val="16"/>
                <w:szCs w:val="16"/>
              </w:rPr>
              <w:t>-1,5172</w:t>
            </w:r>
          </w:p>
        </w:tc>
        <w:tc>
          <w:tcPr>
            <w:tcW w:w="754" w:type="dxa"/>
            <w:tcBorders>
              <w:bottom w:val="single" w:sz="12" w:space="0" w:color="auto"/>
            </w:tcBorders>
            <w:shd w:val="clear" w:color="auto" w:fill="auto"/>
            <w:noWrap/>
            <w:vAlign w:val="center"/>
          </w:tcPr>
          <w:p w14:paraId="622D646F" w14:textId="718FCBDF" w:rsidR="00AA2C49" w:rsidRPr="00B2441B" w:rsidRDefault="00AA2C49" w:rsidP="006A7491">
            <w:pPr>
              <w:spacing w:line="240" w:lineRule="auto"/>
              <w:jc w:val="right"/>
              <w:rPr>
                <w:rFonts w:cs="Arial"/>
                <w:color w:val="000000"/>
                <w:sz w:val="16"/>
                <w:szCs w:val="16"/>
              </w:rPr>
            </w:pPr>
            <w:r>
              <w:rPr>
                <w:rFonts w:cs="Arial"/>
                <w:color w:val="000000"/>
                <w:sz w:val="16"/>
                <w:szCs w:val="16"/>
              </w:rPr>
              <w:t>3,6822</w:t>
            </w:r>
          </w:p>
        </w:tc>
        <w:tc>
          <w:tcPr>
            <w:tcW w:w="754" w:type="dxa"/>
            <w:tcBorders>
              <w:bottom w:val="single" w:sz="12" w:space="0" w:color="auto"/>
            </w:tcBorders>
            <w:shd w:val="clear" w:color="auto" w:fill="auto"/>
            <w:noWrap/>
            <w:vAlign w:val="center"/>
          </w:tcPr>
          <w:p w14:paraId="0272DC15" w14:textId="348D1D1A" w:rsidR="00AA2C49" w:rsidRPr="00B2441B" w:rsidRDefault="00AA2C49" w:rsidP="006A7491">
            <w:pPr>
              <w:spacing w:line="240" w:lineRule="auto"/>
              <w:jc w:val="right"/>
              <w:rPr>
                <w:rFonts w:cs="Arial"/>
                <w:color w:val="000000"/>
                <w:sz w:val="16"/>
                <w:szCs w:val="16"/>
              </w:rPr>
            </w:pPr>
            <w:r>
              <w:rPr>
                <w:rFonts w:cs="Arial"/>
                <w:color w:val="000000"/>
                <w:sz w:val="16"/>
                <w:szCs w:val="16"/>
              </w:rPr>
              <w:t>1,0380</w:t>
            </w:r>
          </w:p>
        </w:tc>
        <w:tc>
          <w:tcPr>
            <w:tcW w:w="754" w:type="dxa"/>
            <w:tcBorders>
              <w:bottom w:val="single" w:sz="12" w:space="0" w:color="auto"/>
            </w:tcBorders>
            <w:shd w:val="clear" w:color="auto" w:fill="auto"/>
            <w:noWrap/>
            <w:vAlign w:val="center"/>
          </w:tcPr>
          <w:p w14:paraId="0B71B85F" w14:textId="24A24849" w:rsidR="00AA2C49" w:rsidRPr="00B2441B" w:rsidRDefault="00AA2C49" w:rsidP="006A7491">
            <w:pPr>
              <w:spacing w:line="240" w:lineRule="auto"/>
              <w:jc w:val="right"/>
              <w:rPr>
                <w:rFonts w:cs="Arial"/>
                <w:color w:val="000000"/>
                <w:sz w:val="16"/>
                <w:szCs w:val="16"/>
              </w:rPr>
            </w:pPr>
            <w:r>
              <w:rPr>
                <w:rFonts w:cs="Arial"/>
                <w:color w:val="000000"/>
                <w:sz w:val="16"/>
                <w:szCs w:val="16"/>
              </w:rPr>
              <w:t>-2,3120</w:t>
            </w:r>
          </w:p>
        </w:tc>
        <w:tc>
          <w:tcPr>
            <w:tcW w:w="754" w:type="dxa"/>
            <w:tcBorders>
              <w:bottom w:val="single" w:sz="12" w:space="0" w:color="auto"/>
            </w:tcBorders>
            <w:shd w:val="clear" w:color="auto" w:fill="auto"/>
            <w:noWrap/>
            <w:vAlign w:val="center"/>
          </w:tcPr>
          <w:p w14:paraId="24BAC478" w14:textId="00BBEA32" w:rsidR="00AA2C49" w:rsidRPr="00B2441B" w:rsidRDefault="00AA2C49" w:rsidP="006A7491">
            <w:pPr>
              <w:spacing w:line="240" w:lineRule="auto"/>
              <w:jc w:val="right"/>
              <w:rPr>
                <w:rFonts w:cs="Arial"/>
                <w:color w:val="000000"/>
                <w:sz w:val="16"/>
                <w:szCs w:val="16"/>
              </w:rPr>
            </w:pPr>
            <w:r>
              <w:rPr>
                <w:rFonts w:cs="Arial"/>
                <w:color w:val="000000"/>
                <w:sz w:val="16"/>
                <w:szCs w:val="16"/>
              </w:rPr>
              <w:t>2,1610</w:t>
            </w:r>
          </w:p>
        </w:tc>
        <w:tc>
          <w:tcPr>
            <w:tcW w:w="754" w:type="dxa"/>
            <w:tcBorders>
              <w:bottom w:val="single" w:sz="12" w:space="0" w:color="auto"/>
            </w:tcBorders>
            <w:shd w:val="clear" w:color="auto" w:fill="auto"/>
            <w:noWrap/>
            <w:vAlign w:val="center"/>
          </w:tcPr>
          <w:p w14:paraId="2C1003A8" w14:textId="44143331" w:rsidR="00AA2C49" w:rsidRPr="00B2441B" w:rsidRDefault="00AA2C49" w:rsidP="006A7491">
            <w:pPr>
              <w:spacing w:line="240" w:lineRule="auto"/>
              <w:jc w:val="right"/>
              <w:rPr>
                <w:rFonts w:cs="Arial"/>
                <w:color w:val="000000"/>
                <w:sz w:val="16"/>
                <w:szCs w:val="16"/>
              </w:rPr>
            </w:pPr>
            <w:r>
              <w:rPr>
                <w:rFonts w:cs="Arial"/>
                <w:color w:val="000000"/>
                <w:sz w:val="16"/>
                <w:szCs w:val="16"/>
              </w:rPr>
              <w:t>-2,0952</w:t>
            </w:r>
          </w:p>
        </w:tc>
        <w:tc>
          <w:tcPr>
            <w:tcW w:w="754" w:type="dxa"/>
            <w:tcBorders>
              <w:bottom w:val="single" w:sz="12" w:space="0" w:color="auto"/>
            </w:tcBorders>
            <w:shd w:val="clear" w:color="auto" w:fill="auto"/>
            <w:noWrap/>
            <w:vAlign w:val="center"/>
          </w:tcPr>
          <w:p w14:paraId="7D6906FA" w14:textId="55FCAD07" w:rsidR="00AA2C49" w:rsidRPr="00B2441B" w:rsidRDefault="00AA2C49" w:rsidP="006A7491">
            <w:pPr>
              <w:spacing w:line="240" w:lineRule="auto"/>
              <w:jc w:val="right"/>
              <w:rPr>
                <w:rFonts w:cs="Arial"/>
                <w:color w:val="000000"/>
                <w:sz w:val="16"/>
                <w:szCs w:val="16"/>
              </w:rPr>
            </w:pPr>
            <w:r>
              <w:rPr>
                <w:rFonts w:cs="Arial"/>
                <w:color w:val="000000"/>
                <w:sz w:val="16"/>
                <w:szCs w:val="16"/>
              </w:rPr>
              <w:t>0,0620</w:t>
            </w:r>
          </w:p>
        </w:tc>
        <w:tc>
          <w:tcPr>
            <w:tcW w:w="754" w:type="dxa"/>
            <w:tcBorders>
              <w:bottom w:val="single" w:sz="12" w:space="0" w:color="auto"/>
            </w:tcBorders>
            <w:shd w:val="clear" w:color="auto" w:fill="auto"/>
            <w:noWrap/>
            <w:vAlign w:val="center"/>
          </w:tcPr>
          <w:p w14:paraId="413D9D31" w14:textId="5986BCC2" w:rsidR="00AA2C49" w:rsidRPr="00B2441B" w:rsidRDefault="00AA2C49" w:rsidP="006A7491">
            <w:pPr>
              <w:spacing w:line="240" w:lineRule="auto"/>
              <w:jc w:val="right"/>
              <w:rPr>
                <w:rFonts w:cs="Arial"/>
                <w:color w:val="000000"/>
                <w:sz w:val="16"/>
                <w:szCs w:val="16"/>
              </w:rPr>
            </w:pPr>
            <w:r>
              <w:rPr>
                <w:rFonts w:cs="Arial"/>
                <w:color w:val="000000"/>
                <w:sz w:val="16"/>
                <w:szCs w:val="16"/>
              </w:rPr>
              <w:t>0,8431</w:t>
            </w:r>
          </w:p>
        </w:tc>
      </w:tr>
    </w:tbl>
    <w:p w14:paraId="4512E2FE" w14:textId="77777777" w:rsidR="008D5F10" w:rsidRPr="00B03ACB" w:rsidRDefault="008D5F10" w:rsidP="006A7491">
      <w:pPr>
        <w:ind w:firstLine="1134"/>
      </w:pPr>
    </w:p>
    <w:p w14:paraId="79C3CC60" w14:textId="3F1846E8" w:rsidR="00265248" w:rsidRDefault="00375D1B" w:rsidP="009D6BDC">
      <w:pPr>
        <w:ind w:firstLine="1134"/>
        <w:rPr>
          <w:rFonts w:cs="Arial"/>
          <w:szCs w:val="24"/>
        </w:rPr>
      </w:pPr>
      <w:r>
        <w:rPr>
          <w:rFonts w:cs="Arial"/>
          <w:szCs w:val="24"/>
        </w:rPr>
        <w:t xml:space="preserve">Uma vez conhecidos os valores da matriz </w:t>
      </w:r>
      <m:oMath>
        <m:r>
          <w:rPr>
            <w:rFonts w:ascii="Cambria Math" w:hAnsi="Cambria Math" w:cs="Arial"/>
            <w:szCs w:val="24"/>
          </w:rPr>
          <m:t>W</m:t>
        </m:r>
      </m:oMath>
      <w:r>
        <w:rPr>
          <w:rFonts w:cs="Arial"/>
          <w:szCs w:val="24"/>
        </w:rPr>
        <w:t>, podemos calcular a matriz de pesos padrão das transações</w:t>
      </w:r>
      <w:r w:rsidR="002F5C56">
        <w:rPr>
          <w:rFonts w:cs="Arial"/>
          <w:szCs w:val="24"/>
        </w:rPr>
        <w:t xml:space="preserve"> </w:t>
      </w:r>
      <m:oMath>
        <m:r>
          <w:rPr>
            <w:rFonts w:ascii="Cambria Math" w:hAnsi="Cambria Math" w:cs="Arial"/>
            <w:szCs w:val="24"/>
          </w:rPr>
          <m:t>Ny</m:t>
        </m:r>
      </m:oMath>
      <w:r w:rsidR="002F5C56">
        <w:rPr>
          <w:rFonts w:cs="Arial"/>
          <w:szCs w:val="24"/>
        </w:rPr>
        <w:t xml:space="preserve"> utilizando a equação </w:t>
      </w:r>
      <w:r w:rsidR="002F5C56">
        <w:rPr>
          <w:rFonts w:cs="Arial"/>
          <w:szCs w:val="24"/>
        </w:rPr>
        <w:fldChar w:fldCharType="begin"/>
      </w:r>
      <w:r w:rsidR="002F5C56">
        <w:rPr>
          <w:rFonts w:cs="Arial"/>
          <w:szCs w:val="24"/>
        </w:rPr>
        <w:instrText xml:space="preserve"> REF _Ref510947233 \h </w:instrText>
      </w:r>
      <w:r w:rsidR="002F5C56">
        <w:rPr>
          <w:rFonts w:cs="Arial"/>
          <w:szCs w:val="24"/>
        </w:rPr>
      </w:r>
      <w:r w:rsidR="002F5C56">
        <w:rPr>
          <w:rFonts w:cs="Arial"/>
          <w:szCs w:val="24"/>
        </w:rPr>
        <w:fldChar w:fldCharType="separate"/>
      </w:r>
      <w:r w:rsidR="00AF5A3D">
        <w:rPr>
          <w:rFonts w:cs="Arial"/>
          <w:szCs w:val="24"/>
        </w:rPr>
        <w:t>(</w:t>
      </w:r>
      <w:r w:rsidR="00AF5A3D">
        <w:rPr>
          <w:noProof/>
        </w:rPr>
        <w:t>14</w:t>
      </w:r>
      <w:r w:rsidR="00AF5A3D">
        <w:rPr>
          <w:rFonts w:cs="Arial"/>
          <w:szCs w:val="24"/>
        </w:rPr>
        <w:t>)</w:t>
      </w:r>
      <w:r w:rsidR="002F5C56">
        <w:rPr>
          <w:rFonts w:cs="Arial"/>
          <w:szCs w:val="24"/>
        </w:rPr>
        <w:fldChar w:fldCharType="end"/>
      </w:r>
      <w:r w:rsidR="00FC1032">
        <w:rPr>
          <w:rFonts w:cs="Arial"/>
          <w:szCs w:val="24"/>
        </w:rPr>
        <w:t xml:space="preserve">. Exemplificando o cálculo do primeiro item da matriz, temos </w:t>
      </w:r>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1,1</m:t>
                </m:r>
              </m:sub>
            </m:sSub>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 xml:space="preserve">1 </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1</m:t>
                </m:r>
              </m:sub>
            </m:sSub>
            <m:r>
              <w:rPr>
                <w:rFonts w:ascii="Cambria Math" w:hAnsi="Cambria Math" w:cs="Arial"/>
                <w:szCs w:val="24"/>
              </w:rPr>
              <m:t>)</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(0,7376 × 6)</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4,4256</m:t>
            </m:r>
          </m:den>
        </m:f>
        <m:r>
          <w:rPr>
            <w:rFonts w:ascii="Cambria Math" w:hAnsi="Cambria Math" w:cs="Arial"/>
            <w:szCs w:val="24"/>
          </w:rPr>
          <m:t>=-1,2767</m:t>
        </m:r>
      </m:oMath>
      <w:r w:rsidR="00EF1BAB">
        <w:rPr>
          <w:rFonts w:cs="Arial"/>
          <w:szCs w:val="24"/>
        </w:rPr>
        <w:t>. Os demais valores da matriz de pesos padr</w:t>
      </w:r>
      <w:r w:rsidR="00265248">
        <w:rPr>
          <w:rFonts w:cs="Arial"/>
          <w:szCs w:val="24"/>
        </w:rPr>
        <w:t xml:space="preserve">ão das transações </w:t>
      </w:r>
      <m:oMath>
        <m:r>
          <w:rPr>
            <w:rFonts w:ascii="Cambria Math" w:hAnsi="Cambria Math" w:cs="Arial"/>
            <w:szCs w:val="24"/>
          </w:rPr>
          <m:t>Ny</m:t>
        </m:r>
      </m:oMath>
      <w:r w:rsidR="00265248">
        <w:rPr>
          <w:rFonts w:cs="Arial"/>
          <w:szCs w:val="24"/>
        </w:rPr>
        <w:t xml:space="preserve"> estão apresentados na </w:t>
      </w:r>
      <w:r w:rsidR="002D4277">
        <w:rPr>
          <w:rFonts w:cs="Arial"/>
          <w:szCs w:val="24"/>
        </w:rPr>
        <w:fldChar w:fldCharType="begin"/>
      </w:r>
      <w:r w:rsidR="002D4277">
        <w:rPr>
          <w:rFonts w:cs="Arial"/>
          <w:szCs w:val="24"/>
        </w:rPr>
        <w:instrText xml:space="preserve"> REF _Ref510948859 \h </w:instrText>
      </w:r>
      <w:r w:rsidR="002D4277">
        <w:rPr>
          <w:rFonts w:cs="Arial"/>
          <w:szCs w:val="24"/>
        </w:rPr>
      </w:r>
      <w:r w:rsidR="002D4277">
        <w:rPr>
          <w:rFonts w:cs="Arial"/>
          <w:szCs w:val="24"/>
        </w:rPr>
        <w:fldChar w:fldCharType="separate"/>
      </w:r>
      <w:r w:rsidR="00AF5A3D">
        <w:t xml:space="preserve">Tabela </w:t>
      </w:r>
      <w:r w:rsidR="00AF5A3D">
        <w:rPr>
          <w:noProof/>
        </w:rPr>
        <w:t>18</w:t>
      </w:r>
      <w:r w:rsidR="002D4277">
        <w:rPr>
          <w:rFonts w:cs="Arial"/>
          <w:szCs w:val="24"/>
        </w:rPr>
        <w:fldChar w:fldCharType="end"/>
      </w:r>
      <w:r w:rsidR="00265248">
        <w:rPr>
          <w:rFonts w:cs="Arial"/>
          <w:szCs w:val="24"/>
        </w:rPr>
        <w:t>.</w:t>
      </w:r>
    </w:p>
    <w:p w14:paraId="7E4E5AFD" w14:textId="4AE02802" w:rsidR="000D2213" w:rsidRDefault="000D2213" w:rsidP="000D2213">
      <w:pPr>
        <w:pStyle w:val="Legenda"/>
        <w:keepNext/>
      </w:pPr>
      <w:bookmarkStart w:id="81" w:name="_Ref510948859"/>
      <w:bookmarkStart w:id="82" w:name="_Toc511244422"/>
      <w:r>
        <w:t xml:space="preserve">Tabela </w:t>
      </w:r>
      <w:fldSimple w:instr=" SEQ Tabela \* ARABIC ">
        <w:r w:rsidR="00AF5A3D">
          <w:rPr>
            <w:noProof/>
          </w:rPr>
          <w:t>18</w:t>
        </w:r>
      </w:fldSimple>
      <w:bookmarkEnd w:id="81"/>
      <w:r>
        <w:t xml:space="preserve"> – Valores </w:t>
      </w:r>
      <w:r w:rsidR="002D4277">
        <w:t xml:space="preserve">da matriz de pesos padrão das transações </w:t>
      </w:r>
      <m:oMath>
        <m:r>
          <w:rPr>
            <w:rFonts w:ascii="Cambria Math" w:hAnsi="Cambria Math"/>
          </w:rPr>
          <m:t>Ny</m:t>
        </m:r>
      </m:oMath>
      <w:r w:rsidR="002D4277">
        <w:t>.</w:t>
      </w:r>
      <w:bookmarkEnd w:id="82"/>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0D2213" w:rsidRPr="00B2441B" w14:paraId="6857881D" w14:textId="77777777" w:rsidTr="007F365D">
        <w:trPr>
          <w:trHeight w:val="288"/>
        </w:trPr>
        <w:tc>
          <w:tcPr>
            <w:tcW w:w="9072" w:type="dxa"/>
            <w:gridSpan w:val="12"/>
            <w:tcBorders>
              <w:top w:val="single" w:sz="12" w:space="0" w:color="auto"/>
            </w:tcBorders>
            <w:shd w:val="clear" w:color="auto" w:fill="auto"/>
            <w:noWrap/>
            <w:vAlign w:val="center"/>
            <w:hideMark/>
          </w:tcPr>
          <w:p w14:paraId="0E86E6F9" w14:textId="4740FE1C"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 xml:space="preserve">Matriz de Pesos Padrão das Transações </w:t>
            </w:r>
            <m:oMath>
              <m:r>
                <m:rPr>
                  <m:sty m:val="bi"/>
                </m:rPr>
                <w:rPr>
                  <w:rFonts w:ascii="Cambria Math" w:hAnsi="Cambria Math" w:cs="Arial"/>
                  <w:color w:val="000000"/>
                  <w:sz w:val="16"/>
                  <w:szCs w:val="16"/>
                </w:rPr>
                <m:t>Ny</m:t>
              </m:r>
            </m:oMath>
          </w:p>
        </w:tc>
      </w:tr>
      <w:tr w:rsidR="000D2213" w:rsidRPr="00B2441B" w14:paraId="449B71FB" w14:textId="77777777" w:rsidTr="007F365D">
        <w:trPr>
          <w:trHeight w:val="288"/>
        </w:trPr>
        <w:tc>
          <w:tcPr>
            <w:tcW w:w="775" w:type="dxa"/>
            <w:vMerge w:val="restart"/>
            <w:tcBorders>
              <w:top w:val="single" w:sz="4" w:space="0" w:color="auto"/>
            </w:tcBorders>
            <w:shd w:val="clear" w:color="auto" w:fill="auto"/>
            <w:noWrap/>
            <w:vAlign w:val="center"/>
            <w:hideMark/>
          </w:tcPr>
          <w:p w14:paraId="010DC071" w14:textId="77777777" w:rsidR="000D2213" w:rsidRDefault="000D2213"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079C64DA"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5D5C2B6"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0D2213" w:rsidRPr="00B2441B" w14:paraId="4D7B51BD" w14:textId="77777777" w:rsidTr="007F365D">
        <w:trPr>
          <w:trHeight w:val="288"/>
        </w:trPr>
        <w:tc>
          <w:tcPr>
            <w:tcW w:w="775" w:type="dxa"/>
            <w:vMerge/>
            <w:tcBorders>
              <w:bottom w:val="single" w:sz="4" w:space="0" w:color="auto"/>
            </w:tcBorders>
            <w:shd w:val="clear" w:color="auto" w:fill="auto"/>
            <w:noWrap/>
            <w:vAlign w:val="center"/>
          </w:tcPr>
          <w:p w14:paraId="1A7092AC" w14:textId="77777777" w:rsidR="000D2213" w:rsidRPr="00B2441B" w:rsidRDefault="000D2213"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6BB7A29A"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7EE5F12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660F461"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08C024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640643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1F51669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0D8F21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DCC2A4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4C7EE26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3AC03F9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7C546A3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3D1FC8" w:rsidRPr="00B2441B" w14:paraId="1ED8BDB4" w14:textId="77777777" w:rsidTr="003D1FC8">
        <w:trPr>
          <w:trHeight w:val="288"/>
        </w:trPr>
        <w:tc>
          <w:tcPr>
            <w:tcW w:w="775" w:type="dxa"/>
            <w:tcBorders>
              <w:top w:val="single" w:sz="4" w:space="0" w:color="auto"/>
            </w:tcBorders>
            <w:shd w:val="clear" w:color="auto" w:fill="auto"/>
            <w:noWrap/>
            <w:vAlign w:val="center"/>
            <w:hideMark/>
          </w:tcPr>
          <w:p w14:paraId="0EFB9B7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658751CF" w14:textId="557064AE" w:rsidR="003D1FC8" w:rsidRPr="00B2441B" w:rsidRDefault="003D1FC8" w:rsidP="003D1FC8">
            <w:pPr>
              <w:spacing w:line="240" w:lineRule="auto"/>
              <w:jc w:val="right"/>
              <w:rPr>
                <w:rFonts w:cs="Arial"/>
                <w:color w:val="000000"/>
                <w:sz w:val="16"/>
                <w:szCs w:val="16"/>
              </w:rPr>
            </w:pPr>
            <w:r>
              <w:rPr>
                <w:rFonts w:cs="Arial"/>
                <w:color w:val="000000"/>
                <w:sz w:val="16"/>
                <w:szCs w:val="16"/>
              </w:rPr>
              <w:t>-1,2767</w:t>
            </w:r>
          </w:p>
        </w:tc>
        <w:tc>
          <w:tcPr>
            <w:tcW w:w="755" w:type="dxa"/>
            <w:tcBorders>
              <w:top w:val="single" w:sz="4" w:space="0" w:color="auto"/>
            </w:tcBorders>
            <w:shd w:val="clear" w:color="auto" w:fill="auto"/>
            <w:noWrap/>
            <w:vAlign w:val="center"/>
          </w:tcPr>
          <w:p w14:paraId="135A5389" w14:textId="6B7615C1" w:rsidR="003D1FC8" w:rsidRPr="00B2441B" w:rsidRDefault="003D1FC8" w:rsidP="003D1FC8">
            <w:pPr>
              <w:spacing w:line="240" w:lineRule="auto"/>
              <w:jc w:val="right"/>
              <w:rPr>
                <w:rFonts w:cs="Arial"/>
                <w:color w:val="000000"/>
                <w:sz w:val="16"/>
                <w:szCs w:val="16"/>
              </w:rPr>
            </w:pPr>
            <w:r>
              <w:rPr>
                <w:rFonts w:cs="Arial"/>
                <w:color w:val="000000"/>
                <w:sz w:val="16"/>
                <w:szCs w:val="16"/>
              </w:rPr>
              <w:t>0,0420</w:t>
            </w:r>
          </w:p>
        </w:tc>
        <w:tc>
          <w:tcPr>
            <w:tcW w:w="755" w:type="dxa"/>
            <w:tcBorders>
              <w:top w:val="single" w:sz="4" w:space="0" w:color="auto"/>
            </w:tcBorders>
            <w:shd w:val="clear" w:color="auto" w:fill="auto"/>
            <w:noWrap/>
            <w:vAlign w:val="center"/>
          </w:tcPr>
          <w:p w14:paraId="0B436060" w14:textId="66AADB2D" w:rsidR="003D1FC8" w:rsidRPr="00B2441B" w:rsidRDefault="003D1FC8" w:rsidP="003D1FC8">
            <w:pPr>
              <w:spacing w:line="240" w:lineRule="auto"/>
              <w:jc w:val="right"/>
              <w:rPr>
                <w:rFonts w:cs="Arial"/>
                <w:color w:val="000000"/>
                <w:sz w:val="16"/>
                <w:szCs w:val="16"/>
              </w:rPr>
            </w:pPr>
            <w:r>
              <w:rPr>
                <w:rFonts w:cs="Arial"/>
                <w:color w:val="000000"/>
                <w:sz w:val="16"/>
                <w:szCs w:val="16"/>
              </w:rPr>
              <w:t>-0,5672</w:t>
            </w:r>
          </w:p>
        </w:tc>
        <w:tc>
          <w:tcPr>
            <w:tcW w:w="754" w:type="dxa"/>
            <w:tcBorders>
              <w:top w:val="single" w:sz="4" w:space="0" w:color="auto"/>
            </w:tcBorders>
            <w:shd w:val="clear" w:color="auto" w:fill="auto"/>
            <w:noWrap/>
            <w:vAlign w:val="center"/>
          </w:tcPr>
          <w:p w14:paraId="32D4FFCB" w14:textId="01C4A984" w:rsidR="003D1FC8" w:rsidRPr="00B2441B" w:rsidRDefault="003D1FC8" w:rsidP="003D1FC8">
            <w:pPr>
              <w:spacing w:line="240" w:lineRule="auto"/>
              <w:jc w:val="right"/>
              <w:rPr>
                <w:rFonts w:cs="Arial"/>
                <w:color w:val="000000"/>
                <w:sz w:val="16"/>
                <w:szCs w:val="16"/>
              </w:rPr>
            </w:pPr>
            <w:r>
              <w:rPr>
                <w:rFonts w:cs="Arial"/>
                <w:color w:val="000000"/>
                <w:sz w:val="16"/>
                <w:szCs w:val="16"/>
              </w:rPr>
              <w:t>0,2162</w:t>
            </w:r>
          </w:p>
        </w:tc>
        <w:tc>
          <w:tcPr>
            <w:tcW w:w="754" w:type="dxa"/>
            <w:tcBorders>
              <w:top w:val="single" w:sz="4" w:space="0" w:color="auto"/>
            </w:tcBorders>
            <w:shd w:val="clear" w:color="auto" w:fill="auto"/>
            <w:noWrap/>
            <w:vAlign w:val="center"/>
          </w:tcPr>
          <w:p w14:paraId="3065DC13" w14:textId="70FB28EC" w:rsidR="003D1FC8" w:rsidRPr="00B2441B" w:rsidRDefault="003D1FC8" w:rsidP="003D1FC8">
            <w:pPr>
              <w:spacing w:line="240" w:lineRule="auto"/>
              <w:jc w:val="right"/>
              <w:rPr>
                <w:rFonts w:cs="Arial"/>
                <w:color w:val="000000"/>
                <w:sz w:val="16"/>
                <w:szCs w:val="16"/>
              </w:rPr>
            </w:pPr>
            <w:r>
              <w:rPr>
                <w:rFonts w:cs="Arial"/>
                <w:color w:val="000000"/>
                <w:sz w:val="16"/>
                <w:szCs w:val="16"/>
              </w:rPr>
              <w:t>-0,4032</w:t>
            </w:r>
          </w:p>
        </w:tc>
        <w:tc>
          <w:tcPr>
            <w:tcW w:w="754" w:type="dxa"/>
            <w:tcBorders>
              <w:top w:val="single" w:sz="4" w:space="0" w:color="auto"/>
            </w:tcBorders>
            <w:shd w:val="clear" w:color="auto" w:fill="auto"/>
            <w:noWrap/>
            <w:vAlign w:val="center"/>
          </w:tcPr>
          <w:p w14:paraId="4EB889C3" w14:textId="1F00EB57" w:rsidR="003D1FC8" w:rsidRPr="00B2441B" w:rsidRDefault="003D1FC8" w:rsidP="003D1FC8">
            <w:pPr>
              <w:spacing w:line="240" w:lineRule="auto"/>
              <w:jc w:val="right"/>
              <w:rPr>
                <w:rFonts w:cs="Arial"/>
                <w:color w:val="000000"/>
                <w:sz w:val="16"/>
                <w:szCs w:val="16"/>
              </w:rPr>
            </w:pPr>
            <w:r>
              <w:rPr>
                <w:rFonts w:cs="Arial"/>
                <w:color w:val="000000"/>
                <w:sz w:val="16"/>
                <w:szCs w:val="16"/>
              </w:rPr>
              <w:t>-1,6158</w:t>
            </w:r>
          </w:p>
        </w:tc>
        <w:tc>
          <w:tcPr>
            <w:tcW w:w="754" w:type="dxa"/>
            <w:tcBorders>
              <w:top w:val="single" w:sz="4" w:space="0" w:color="auto"/>
            </w:tcBorders>
            <w:shd w:val="clear" w:color="auto" w:fill="auto"/>
            <w:noWrap/>
            <w:vAlign w:val="center"/>
          </w:tcPr>
          <w:p w14:paraId="1889D4E9" w14:textId="20DFD598" w:rsidR="003D1FC8" w:rsidRPr="00B2441B" w:rsidRDefault="003D1FC8" w:rsidP="003D1FC8">
            <w:pPr>
              <w:spacing w:line="240" w:lineRule="auto"/>
              <w:jc w:val="right"/>
              <w:rPr>
                <w:rFonts w:cs="Arial"/>
                <w:color w:val="000000"/>
                <w:sz w:val="16"/>
                <w:szCs w:val="16"/>
              </w:rPr>
            </w:pPr>
            <w:r>
              <w:rPr>
                <w:rFonts w:cs="Arial"/>
                <w:color w:val="000000"/>
                <w:sz w:val="16"/>
                <w:szCs w:val="16"/>
              </w:rPr>
              <w:t>0,2161</w:t>
            </w:r>
          </w:p>
        </w:tc>
        <w:tc>
          <w:tcPr>
            <w:tcW w:w="754" w:type="dxa"/>
            <w:tcBorders>
              <w:top w:val="single" w:sz="4" w:space="0" w:color="auto"/>
            </w:tcBorders>
            <w:shd w:val="clear" w:color="auto" w:fill="auto"/>
            <w:noWrap/>
            <w:vAlign w:val="center"/>
          </w:tcPr>
          <w:p w14:paraId="7AB9A4AA" w14:textId="399B7101" w:rsidR="003D1FC8" w:rsidRPr="00B2441B" w:rsidRDefault="003D1FC8" w:rsidP="003D1FC8">
            <w:pPr>
              <w:spacing w:line="240" w:lineRule="auto"/>
              <w:jc w:val="right"/>
              <w:rPr>
                <w:rFonts w:cs="Arial"/>
                <w:color w:val="000000"/>
                <w:sz w:val="16"/>
                <w:szCs w:val="16"/>
              </w:rPr>
            </w:pPr>
            <w:r>
              <w:rPr>
                <w:rFonts w:cs="Arial"/>
                <w:color w:val="000000"/>
                <w:sz w:val="16"/>
                <w:szCs w:val="16"/>
              </w:rPr>
              <w:t>3,2054</w:t>
            </w:r>
          </w:p>
        </w:tc>
        <w:tc>
          <w:tcPr>
            <w:tcW w:w="754" w:type="dxa"/>
            <w:tcBorders>
              <w:top w:val="single" w:sz="4" w:space="0" w:color="auto"/>
            </w:tcBorders>
            <w:shd w:val="clear" w:color="auto" w:fill="auto"/>
            <w:noWrap/>
            <w:vAlign w:val="center"/>
          </w:tcPr>
          <w:p w14:paraId="3EEF0C89" w14:textId="2AE722D0" w:rsidR="003D1FC8" w:rsidRPr="00B2441B" w:rsidRDefault="003D1FC8" w:rsidP="003D1FC8">
            <w:pPr>
              <w:spacing w:line="240" w:lineRule="auto"/>
              <w:jc w:val="right"/>
              <w:rPr>
                <w:rFonts w:cs="Arial"/>
                <w:color w:val="000000"/>
                <w:sz w:val="16"/>
                <w:szCs w:val="16"/>
              </w:rPr>
            </w:pPr>
            <w:r>
              <w:rPr>
                <w:rFonts w:cs="Arial"/>
                <w:color w:val="000000"/>
                <w:sz w:val="16"/>
                <w:szCs w:val="16"/>
              </w:rPr>
              <w:t>-1,4194</w:t>
            </w:r>
          </w:p>
        </w:tc>
        <w:tc>
          <w:tcPr>
            <w:tcW w:w="754" w:type="dxa"/>
            <w:tcBorders>
              <w:top w:val="single" w:sz="4" w:space="0" w:color="auto"/>
            </w:tcBorders>
            <w:shd w:val="clear" w:color="auto" w:fill="auto"/>
            <w:noWrap/>
            <w:vAlign w:val="center"/>
          </w:tcPr>
          <w:p w14:paraId="73C0CA7E" w14:textId="310A8B05" w:rsidR="003D1FC8" w:rsidRPr="00B2441B" w:rsidRDefault="003D1FC8" w:rsidP="003D1FC8">
            <w:pPr>
              <w:spacing w:line="240" w:lineRule="auto"/>
              <w:jc w:val="right"/>
              <w:rPr>
                <w:rFonts w:cs="Arial"/>
                <w:color w:val="000000"/>
                <w:sz w:val="16"/>
                <w:szCs w:val="16"/>
              </w:rPr>
            </w:pPr>
            <w:r>
              <w:rPr>
                <w:rFonts w:cs="Arial"/>
                <w:color w:val="000000"/>
                <w:sz w:val="16"/>
                <w:szCs w:val="16"/>
              </w:rPr>
              <w:t>-0,0861</w:t>
            </w:r>
          </w:p>
        </w:tc>
        <w:tc>
          <w:tcPr>
            <w:tcW w:w="754" w:type="dxa"/>
            <w:tcBorders>
              <w:top w:val="single" w:sz="4" w:space="0" w:color="auto"/>
            </w:tcBorders>
            <w:shd w:val="clear" w:color="auto" w:fill="auto"/>
            <w:noWrap/>
            <w:vAlign w:val="center"/>
          </w:tcPr>
          <w:p w14:paraId="4625451A" w14:textId="6ECD51F6" w:rsidR="003D1FC8" w:rsidRPr="00B2441B" w:rsidRDefault="003D1FC8" w:rsidP="003D1FC8">
            <w:pPr>
              <w:spacing w:line="240" w:lineRule="auto"/>
              <w:jc w:val="right"/>
              <w:rPr>
                <w:rFonts w:cs="Arial"/>
                <w:color w:val="000000"/>
                <w:sz w:val="16"/>
                <w:szCs w:val="16"/>
              </w:rPr>
            </w:pPr>
            <w:r>
              <w:rPr>
                <w:rFonts w:cs="Arial"/>
                <w:color w:val="000000"/>
                <w:sz w:val="16"/>
                <w:szCs w:val="16"/>
              </w:rPr>
              <w:t>-0,7149</w:t>
            </w:r>
          </w:p>
        </w:tc>
      </w:tr>
      <w:tr w:rsidR="003D1FC8" w:rsidRPr="00B2441B" w14:paraId="634339DC" w14:textId="77777777" w:rsidTr="003D1FC8">
        <w:trPr>
          <w:trHeight w:val="288"/>
        </w:trPr>
        <w:tc>
          <w:tcPr>
            <w:tcW w:w="775" w:type="dxa"/>
            <w:shd w:val="clear" w:color="auto" w:fill="auto"/>
            <w:noWrap/>
            <w:vAlign w:val="center"/>
            <w:hideMark/>
          </w:tcPr>
          <w:p w14:paraId="7BF2724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1F16664F" w14:textId="66DE8B79" w:rsidR="003D1FC8" w:rsidRPr="00B2441B" w:rsidRDefault="003D1FC8" w:rsidP="003D1FC8">
            <w:pPr>
              <w:spacing w:line="240" w:lineRule="auto"/>
              <w:jc w:val="right"/>
              <w:rPr>
                <w:rFonts w:cs="Arial"/>
                <w:color w:val="000000"/>
                <w:sz w:val="16"/>
                <w:szCs w:val="16"/>
              </w:rPr>
            </w:pPr>
            <w:r>
              <w:rPr>
                <w:rFonts w:cs="Arial"/>
                <w:color w:val="000000"/>
                <w:sz w:val="16"/>
                <w:szCs w:val="16"/>
              </w:rPr>
              <w:t>-0,8877</w:t>
            </w:r>
          </w:p>
        </w:tc>
        <w:tc>
          <w:tcPr>
            <w:tcW w:w="755" w:type="dxa"/>
            <w:shd w:val="clear" w:color="auto" w:fill="auto"/>
            <w:noWrap/>
            <w:vAlign w:val="center"/>
          </w:tcPr>
          <w:p w14:paraId="395FA2D1" w14:textId="5789B8F1" w:rsidR="003D1FC8" w:rsidRPr="00B2441B" w:rsidRDefault="003D1FC8" w:rsidP="003D1FC8">
            <w:pPr>
              <w:spacing w:line="240" w:lineRule="auto"/>
              <w:jc w:val="right"/>
              <w:rPr>
                <w:rFonts w:cs="Arial"/>
                <w:color w:val="000000"/>
                <w:sz w:val="16"/>
                <w:szCs w:val="16"/>
              </w:rPr>
            </w:pPr>
            <w:r>
              <w:rPr>
                <w:rFonts w:cs="Arial"/>
                <w:color w:val="000000"/>
                <w:sz w:val="16"/>
                <w:szCs w:val="16"/>
              </w:rPr>
              <w:t>-0,8264</w:t>
            </w:r>
          </w:p>
        </w:tc>
        <w:tc>
          <w:tcPr>
            <w:tcW w:w="755" w:type="dxa"/>
            <w:shd w:val="clear" w:color="auto" w:fill="auto"/>
            <w:noWrap/>
            <w:vAlign w:val="center"/>
          </w:tcPr>
          <w:p w14:paraId="24F5F5A8" w14:textId="70B9F5CD" w:rsidR="003D1FC8" w:rsidRPr="00B2441B" w:rsidRDefault="003D1FC8" w:rsidP="003D1FC8">
            <w:pPr>
              <w:spacing w:line="240" w:lineRule="auto"/>
              <w:jc w:val="right"/>
              <w:rPr>
                <w:rFonts w:cs="Arial"/>
                <w:color w:val="000000"/>
                <w:sz w:val="16"/>
                <w:szCs w:val="16"/>
              </w:rPr>
            </w:pPr>
            <w:r>
              <w:rPr>
                <w:rFonts w:cs="Arial"/>
                <w:color w:val="000000"/>
                <w:sz w:val="16"/>
                <w:szCs w:val="16"/>
              </w:rPr>
              <w:t>1,0239</w:t>
            </w:r>
          </w:p>
        </w:tc>
        <w:tc>
          <w:tcPr>
            <w:tcW w:w="754" w:type="dxa"/>
            <w:shd w:val="clear" w:color="auto" w:fill="auto"/>
            <w:noWrap/>
            <w:vAlign w:val="center"/>
          </w:tcPr>
          <w:p w14:paraId="0ADDFDAF" w14:textId="0DCDB883" w:rsidR="003D1FC8" w:rsidRPr="00B2441B" w:rsidRDefault="003D1FC8" w:rsidP="003D1FC8">
            <w:pPr>
              <w:spacing w:line="240" w:lineRule="auto"/>
              <w:jc w:val="right"/>
              <w:rPr>
                <w:rFonts w:cs="Arial"/>
                <w:color w:val="000000"/>
                <w:sz w:val="16"/>
                <w:szCs w:val="16"/>
              </w:rPr>
            </w:pPr>
            <w:r>
              <w:rPr>
                <w:rFonts w:cs="Arial"/>
                <w:color w:val="000000"/>
                <w:sz w:val="16"/>
                <w:szCs w:val="16"/>
              </w:rPr>
              <w:t>-1,2377</w:t>
            </w:r>
          </w:p>
        </w:tc>
        <w:tc>
          <w:tcPr>
            <w:tcW w:w="754" w:type="dxa"/>
            <w:shd w:val="clear" w:color="auto" w:fill="auto"/>
            <w:noWrap/>
            <w:vAlign w:val="center"/>
          </w:tcPr>
          <w:p w14:paraId="0159D947" w14:textId="433C862A" w:rsidR="003D1FC8" w:rsidRPr="00B2441B" w:rsidRDefault="003D1FC8" w:rsidP="003D1FC8">
            <w:pPr>
              <w:spacing w:line="240" w:lineRule="auto"/>
              <w:jc w:val="right"/>
              <w:rPr>
                <w:rFonts w:cs="Arial"/>
                <w:color w:val="000000"/>
                <w:sz w:val="16"/>
                <w:szCs w:val="16"/>
              </w:rPr>
            </w:pPr>
            <w:r>
              <w:rPr>
                <w:rFonts w:cs="Arial"/>
                <w:color w:val="000000"/>
                <w:sz w:val="16"/>
                <w:szCs w:val="16"/>
              </w:rPr>
              <w:t>-1,1642</w:t>
            </w:r>
          </w:p>
        </w:tc>
        <w:tc>
          <w:tcPr>
            <w:tcW w:w="754" w:type="dxa"/>
            <w:shd w:val="clear" w:color="auto" w:fill="auto"/>
            <w:noWrap/>
            <w:vAlign w:val="center"/>
          </w:tcPr>
          <w:p w14:paraId="6EF11CD5" w14:textId="3CB6CF17" w:rsidR="003D1FC8" w:rsidRPr="00B2441B" w:rsidRDefault="003D1FC8" w:rsidP="003D1FC8">
            <w:pPr>
              <w:spacing w:line="240" w:lineRule="auto"/>
              <w:jc w:val="right"/>
              <w:rPr>
                <w:rFonts w:cs="Arial"/>
                <w:color w:val="000000"/>
                <w:sz w:val="16"/>
                <w:szCs w:val="16"/>
              </w:rPr>
            </w:pPr>
            <w:r>
              <w:rPr>
                <w:rFonts w:cs="Arial"/>
                <w:color w:val="000000"/>
                <w:sz w:val="16"/>
                <w:szCs w:val="16"/>
              </w:rPr>
              <w:t>0,9551</w:t>
            </w:r>
          </w:p>
        </w:tc>
        <w:tc>
          <w:tcPr>
            <w:tcW w:w="754" w:type="dxa"/>
            <w:shd w:val="clear" w:color="auto" w:fill="auto"/>
            <w:noWrap/>
            <w:vAlign w:val="center"/>
          </w:tcPr>
          <w:p w14:paraId="32EBFF62" w14:textId="6D6FE0AC" w:rsidR="003D1FC8" w:rsidRPr="00B2441B" w:rsidRDefault="003D1FC8" w:rsidP="003D1FC8">
            <w:pPr>
              <w:spacing w:line="240" w:lineRule="auto"/>
              <w:jc w:val="right"/>
              <w:rPr>
                <w:rFonts w:cs="Arial"/>
                <w:color w:val="000000"/>
                <w:sz w:val="16"/>
                <w:szCs w:val="16"/>
              </w:rPr>
            </w:pPr>
            <w:r>
              <w:rPr>
                <w:rFonts w:cs="Arial"/>
                <w:color w:val="000000"/>
                <w:sz w:val="16"/>
                <w:szCs w:val="16"/>
              </w:rPr>
              <w:t>0,6647</w:t>
            </w:r>
          </w:p>
        </w:tc>
        <w:tc>
          <w:tcPr>
            <w:tcW w:w="754" w:type="dxa"/>
            <w:shd w:val="clear" w:color="auto" w:fill="auto"/>
            <w:noWrap/>
            <w:vAlign w:val="center"/>
          </w:tcPr>
          <w:p w14:paraId="22B1161D" w14:textId="5BDE4207" w:rsidR="003D1FC8" w:rsidRPr="00B2441B" w:rsidRDefault="003D1FC8" w:rsidP="003D1FC8">
            <w:pPr>
              <w:spacing w:line="240" w:lineRule="auto"/>
              <w:jc w:val="right"/>
              <w:rPr>
                <w:rFonts w:cs="Arial"/>
                <w:color w:val="000000"/>
                <w:sz w:val="16"/>
                <w:szCs w:val="16"/>
              </w:rPr>
            </w:pPr>
            <w:r>
              <w:rPr>
                <w:rFonts w:cs="Arial"/>
                <w:color w:val="000000"/>
                <w:sz w:val="16"/>
                <w:szCs w:val="16"/>
              </w:rPr>
              <w:t>-0,0023</w:t>
            </w:r>
          </w:p>
        </w:tc>
        <w:tc>
          <w:tcPr>
            <w:tcW w:w="754" w:type="dxa"/>
            <w:shd w:val="clear" w:color="auto" w:fill="auto"/>
            <w:noWrap/>
            <w:vAlign w:val="center"/>
          </w:tcPr>
          <w:p w14:paraId="7EAA2342" w14:textId="7A3F2AF4" w:rsidR="003D1FC8" w:rsidRPr="00B2441B" w:rsidRDefault="003D1FC8" w:rsidP="003D1FC8">
            <w:pPr>
              <w:spacing w:line="240" w:lineRule="auto"/>
              <w:jc w:val="right"/>
              <w:rPr>
                <w:rFonts w:cs="Arial"/>
                <w:color w:val="000000"/>
                <w:sz w:val="16"/>
                <w:szCs w:val="16"/>
              </w:rPr>
            </w:pPr>
            <w:r>
              <w:rPr>
                <w:rFonts w:cs="Arial"/>
                <w:color w:val="000000"/>
                <w:sz w:val="16"/>
                <w:szCs w:val="16"/>
              </w:rPr>
              <w:t>-1,9390</w:t>
            </w:r>
          </w:p>
        </w:tc>
        <w:tc>
          <w:tcPr>
            <w:tcW w:w="754" w:type="dxa"/>
            <w:shd w:val="clear" w:color="auto" w:fill="auto"/>
            <w:noWrap/>
            <w:vAlign w:val="center"/>
          </w:tcPr>
          <w:p w14:paraId="60179B2D" w14:textId="4A70827E" w:rsidR="003D1FC8" w:rsidRPr="00B2441B" w:rsidRDefault="003D1FC8" w:rsidP="003D1FC8">
            <w:pPr>
              <w:spacing w:line="240" w:lineRule="auto"/>
              <w:jc w:val="right"/>
              <w:rPr>
                <w:rFonts w:cs="Arial"/>
                <w:color w:val="000000"/>
                <w:sz w:val="16"/>
                <w:szCs w:val="16"/>
              </w:rPr>
            </w:pPr>
            <w:r>
              <w:rPr>
                <w:rFonts w:cs="Arial"/>
                <w:color w:val="000000"/>
                <w:sz w:val="16"/>
                <w:szCs w:val="16"/>
              </w:rPr>
              <w:t>1,3032</w:t>
            </w:r>
          </w:p>
        </w:tc>
        <w:tc>
          <w:tcPr>
            <w:tcW w:w="754" w:type="dxa"/>
            <w:shd w:val="clear" w:color="auto" w:fill="auto"/>
            <w:noWrap/>
            <w:vAlign w:val="center"/>
          </w:tcPr>
          <w:p w14:paraId="04A90576" w14:textId="2BFF76BC" w:rsidR="003D1FC8" w:rsidRPr="00B2441B" w:rsidRDefault="003D1FC8" w:rsidP="003D1FC8">
            <w:pPr>
              <w:spacing w:line="240" w:lineRule="auto"/>
              <w:jc w:val="right"/>
              <w:rPr>
                <w:rFonts w:cs="Arial"/>
                <w:color w:val="000000"/>
                <w:sz w:val="16"/>
                <w:szCs w:val="16"/>
              </w:rPr>
            </w:pPr>
            <w:r>
              <w:rPr>
                <w:rFonts w:cs="Arial"/>
                <w:color w:val="000000"/>
                <w:sz w:val="16"/>
                <w:szCs w:val="16"/>
              </w:rPr>
              <w:t>1,5301</w:t>
            </w:r>
          </w:p>
        </w:tc>
      </w:tr>
      <w:tr w:rsidR="003D1FC8" w:rsidRPr="00B2441B" w14:paraId="7760A39A" w14:textId="77777777" w:rsidTr="003D1FC8">
        <w:trPr>
          <w:trHeight w:val="288"/>
        </w:trPr>
        <w:tc>
          <w:tcPr>
            <w:tcW w:w="775" w:type="dxa"/>
            <w:shd w:val="clear" w:color="auto" w:fill="auto"/>
            <w:noWrap/>
            <w:vAlign w:val="center"/>
            <w:hideMark/>
          </w:tcPr>
          <w:p w14:paraId="250F9D6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6315D174" w14:textId="3CC8E455" w:rsidR="003D1FC8" w:rsidRPr="00B2441B" w:rsidRDefault="003D1FC8" w:rsidP="003D1FC8">
            <w:pPr>
              <w:spacing w:line="240" w:lineRule="auto"/>
              <w:jc w:val="right"/>
              <w:rPr>
                <w:rFonts w:cs="Arial"/>
                <w:color w:val="000000"/>
                <w:sz w:val="16"/>
                <w:szCs w:val="16"/>
              </w:rPr>
            </w:pPr>
            <w:r>
              <w:rPr>
                <w:rFonts w:cs="Arial"/>
                <w:color w:val="000000"/>
                <w:sz w:val="16"/>
                <w:szCs w:val="16"/>
              </w:rPr>
              <w:t>-1,1902</w:t>
            </w:r>
          </w:p>
        </w:tc>
        <w:tc>
          <w:tcPr>
            <w:tcW w:w="755" w:type="dxa"/>
            <w:shd w:val="clear" w:color="auto" w:fill="auto"/>
            <w:noWrap/>
            <w:vAlign w:val="center"/>
          </w:tcPr>
          <w:p w14:paraId="57113DF5" w14:textId="6306BD34" w:rsidR="003D1FC8" w:rsidRPr="00B2441B" w:rsidRDefault="003D1FC8" w:rsidP="003D1FC8">
            <w:pPr>
              <w:spacing w:line="240" w:lineRule="auto"/>
              <w:jc w:val="right"/>
              <w:rPr>
                <w:rFonts w:cs="Arial"/>
                <w:color w:val="000000"/>
                <w:sz w:val="16"/>
                <w:szCs w:val="16"/>
              </w:rPr>
            </w:pPr>
            <w:r>
              <w:rPr>
                <w:rFonts w:cs="Arial"/>
                <w:color w:val="000000"/>
                <w:sz w:val="16"/>
                <w:szCs w:val="16"/>
              </w:rPr>
              <w:t>-0,0491</w:t>
            </w:r>
          </w:p>
        </w:tc>
        <w:tc>
          <w:tcPr>
            <w:tcW w:w="755" w:type="dxa"/>
            <w:shd w:val="clear" w:color="auto" w:fill="auto"/>
            <w:noWrap/>
            <w:vAlign w:val="center"/>
          </w:tcPr>
          <w:p w14:paraId="4B82D2A5" w14:textId="3F3B62F4" w:rsidR="003D1FC8" w:rsidRPr="00B2441B" w:rsidRDefault="003D1FC8" w:rsidP="003D1FC8">
            <w:pPr>
              <w:spacing w:line="240" w:lineRule="auto"/>
              <w:jc w:val="right"/>
              <w:rPr>
                <w:rFonts w:cs="Arial"/>
                <w:color w:val="000000"/>
                <w:sz w:val="16"/>
                <w:szCs w:val="16"/>
              </w:rPr>
            </w:pPr>
            <w:r>
              <w:rPr>
                <w:rFonts w:cs="Arial"/>
                <w:color w:val="000000"/>
                <w:sz w:val="16"/>
                <w:szCs w:val="16"/>
              </w:rPr>
              <w:t>-1,3903</w:t>
            </w:r>
          </w:p>
        </w:tc>
        <w:tc>
          <w:tcPr>
            <w:tcW w:w="754" w:type="dxa"/>
            <w:shd w:val="clear" w:color="auto" w:fill="auto"/>
            <w:noWrap/>
            <w:vAlign w:val="center"/>
          </w:tcPr>
          <w:p w14:paraId="74D7DA55" w14:textId="6C1F1BFC" w:rsidR="003D1FC8" w:rsidRPr="00B2441B" w:rsidRDefault="003D1FC8" w:rsidP="003D1FC8">
            <w:pPr>
              <w:spacing w:line="240" w:lineRule="auto"/>
              <w:jc w:val="right"/>
              <w:rPr>
                <w:rFonts w:cs="Arial"/>
                <w:color w:val="000000"/>
                <w:sz w:val="16"/>
                <w:szCs w:val="16"/>
              </w:rPr>
            </w:pPr>
            <w:r>
              <w:rPr>
                <w:rFonts w:cs="Arial"/>
                <w:color w:val="000000"/>
                <w:sz w:val="16"/>
                <w:szCs w:val="16"/>
              </w:rPr>
              <w:t>-0,1094</w:t>
            </w:r>
          </w:p>
        </w:tc>
        <w:tc>
          <w:tcPr>
            <w:tcW w:w="754" w:type="dxa"/>
            <w:shd w:val="clear" w:color="auto" w:fill="auto"/>
            <w:noWrap/>
            <w:vAlign w:val="center"/>
          </w:tcPr>
          <w:p w14:paraId="17DFD948" w14:textId="0207EE31" w:rsidR="003D1FC8" w:rsidRPr="00B2441B" w:rsidRDefault="003D1FC8" w:rsidP="003D1FC8">
            <w:pPr>
              <w:spacing w:line="240" w:lineRule="auto"/>
              <w:jc w:val="right"/>
              <w:rPr>
                <w:rFonts w:cs="Arial"/>
                <w:color w:val="000000"/>
                <w:sz w:val="16"/>
                <w:szCs w:val="16"/>
              </w:rPr>
            </w:pPr>
            <w:r>
              <w:rPr>
                <w:rFonts w:cs="Arial"/>
                <w:color w:val="000000"/>
                <w:sz w:val="16"/>
                <w:szCs w:val="16"/>
              </w:rPr>
              <w:t>0,1453</w:t>
            </w:r>
          </w:p>
        </w:tc>
        <w:tc>
          <w:tcPr>
            <w:tcW w:w="754" w:type="dxa"/>
            <w:shd w:val="clear" w:color="auto" w:fill="auto"/>
            <w:noWrap/>
            <w:vAlign w:val="center"/>
          </w:tcPr>
          <w:p w14:paraId="019F4FF0" w14:textId="724FE2AC" w:rsidR="003D1FC8" w:rsidRPr="00B2441B" w:rsidRDefault="003D1FC8" w:rsidP="003D1FC8">
            <w:pPr>
              <w:spacing w:line="240" w:lineRule="auto"/>
              <w:jc w:val="right"/>
              <w:rPr>
                <w:rFonts w:cs="Arial"/>
                <w:color w:val="000000"/>
                <w:sz w:val="16"/>
                <w:szCs w:val="16"/>
              </w:rPr>
            </w:pPr>
            <w:r>
              <w:rPr>
                <w:rFonts w:cs="Arial"/>
                <w:color w:val="000000"/>
                <w:sz w:val="16"/>
                <w:szCs w:val="16"/>
              </w:rPr>
              <w:t>1,8668</w:t>
            </w:r>
          </w:p>
        </w:tc>
        <w:tc>
          <w:tcPr>
            <w:tcW w:w="754" w:type="dxa"/>
            <w:shd w:val="clear" w:color="auto" w:fill="auto"/>
            <w:noWrap/>
            <w:vAlign w:val="center"/>
          </w:tcPr>
          <w:p w14:paraId="57CA672E" w14:textId="12CDB6D1" w:rsidR="003D1FC8" w:rsidRPr="00B2441B" w:rsidRDefault="003D1FC8" w:rsidP="003D1FC8">
            <w:pPr>
              <w:spacing w:line="240" w:lineRule="auto"/>
              <w:jc w:val="right"/>
              <w:rPr>
                <w:rFonts w:cs="Arial"/>
                <w:color w:val="000000"/>
                <w:sz w:val="16"/>
                <w:szCs w:val="16"/>
              </w:rPr>
            </w:pPr>
            <w:r>
              <w:rPr>
                <w:rFonts w:cs="Arial"/>
                <w:color w:val="000000"/>
                <w:sz w:val="16"/>
                <w:szCs w:val="16"/>
              </w:rPr>
              <w:t>-0,4753</w:t>
            </w:r>
          </w:p>
        </w:tc>
        <w:tc>
          <w:tcPr>
            <w:tcW w:w="754" w:type="dxa"/>
            <w:shd w:val="clear" w:color="auto" w:fill="auto"/>
            <w:noWrap/>
            <w:vAlign w:val="center"/>
          </w:tcPr>
          <w:p w14:paraId="0AE52403" w14:textId="73015253" w:rsidR="003D1FC8" w:rsidRPr="00B2441B" w:rsidRDefault="003D1FC8" w:rsidP="003D1FC8">
            <w:pPr>
              <w:spacing w:line="240" w:lineRule="auto"/>
              <w:jc w:val="right"/>
              <w:rPr>
                <w:rFonts w:cs="Arial"/>
                <w:color w:val="000000"/>
                <w:sz w:val="16"/>
                <w:szCs w:val="16"/>
              </w:rPr>
            </w:pPr>
            <w:r>
              <w:rPr>
                <w:rFonts w:cs="Arial"/>
                <w:color w:val="000000"/>
                <w:sz w:val="16"/>
                <w:szCs w:val="16"/>
              </w:rPr>
              <w:t>1,5645</w:t>
            </w:r>
          </w:p>
        </w:tc>
        <w:tc>
          <w:tcPr>
            <w:tcW w:w="754" w:type="dxa"/>
            <w:shd w:val="clear" w:color="auto" w:fill="auto"/>
            <w:noWrap/>
            <w:vAlign w:val="center"/>
          </w:tcPr>
          <w:p w14:paraId="13A32CEF" w14:textId="2B639FA3" w:rsidR="003D1FC8" w:rsidRPr="00B2441B" w:rsidRDefault="003D1FC8" w:rsidP="003D1FC8">
            <w:pPr>
              <w:spacing w:line="240" w:lineRule="auto"/>
              <w:jc w:val="right"/>
              <w:rPr>
                <w:rFonts w:cs="Arial"/>
                <w:color w:val="000000"/>
                <w:sz w:val="16"/>
                <w:szCs w:val="16"/>
              </w:rPr>
            </w:pPr>
            <w:r>
              <w:rPr>
                <w:rFonts w:cs="Arial"/>
                <w:color w:val="000000"/>
                <w:sz w:val="16"/>
                <w:szCs w:val="16"/>
              </w:rPr>
              <w:t>0,4896</w:t>
            </w:r>
          </w:p>
        </w:tc>
        <w:tc>
          <w:tcPr>
            <w:tcW w:w="754" w:type="dxa"/>
            <w:shd w:val="clear" w:color="auto" w:fill="auto"/>
            <w:noWrap/>
            <w:vAlign w:val="center"/>
          </w:tcPr>
          <w:p w14:paraId="75FF75E2" w14:textId="3D90BA56" w:rsidR="003D1FC8" w:rsidRPr="00B2441B" w:rsidRDefault="003D1FC8" w:rsidP="003D1FC8">
            <w:pPr>
              <w:spacing w:line="240" w:lineRule="auto"/>
              <w:jc w:val="right"/>
              <w:rPr>
                <w:rFonts w:cs="Arial"/>
                <w:color w:val="000000"/>
                <w:sz w:val="16"/>
                <w:szCs w:val="16"/>
              </w:rPr>
            </w:pPr>
            <w:r>
              <w:rPr>
                <w:rFonts w:cs="Arial"/>
                <w:color w:val="000000"/>
                <w:sz w:val="16"/>
                <w:szCs w:val="16"/>
              </w:rPr>
              <w:t>-1,6335</w:t>
            </w:r>
          </w:p>
        </w:tc>
        <w:tc>
          <w:tcPr>
            <w:tcW w:w="754" w:type="dxa"/>
            <w:shd w:val="clear" w:color="auto" w:fill="auto"/>
            <w:noWrap/>
            <w:vAlign w:val="center"/>
          </w:tcPr>
          <w:p w14:paraId="645A4D9E" w14:textId="3CF57895" w:rsidR="003D1FC8" w:rsidRPr="00B2441B" w:rsidRDefault="003D1FC8" w:rsidP="003D1FC8">
            <w:pPr>
              <w:spacing w:line="240" w:lineRule="auto"/>
              <w:jc w:val="right"/>
              <w:rPr>
                <w:rFonts w:cs="Arial"/>
                <w:color w:val="000000"/>
                <w:sz w:val="16"/>
                <w:szCs w:val="16"/>
              </w:rPr>
            </w:pPr>
            <w:r>
              <w:rPr>
                <w:rFonts w:cs="Arial"/>
                <w:color w:val="000000"/>
                <w:sz w:val="16"/>
                <w:szCs w:val="16"/>
              </w:rPr>
              <w:t>0,2554</w:t>
            </w:r>
          </w:p>
        </w:tc>
      </w:tr>
      <w:tr w:rsidR="003D1FC8" w:rsidRPr="00B2441B" w14:paraId="59EF5592" w14:textId="77777777" w:rsidTr="003D1FC8">
        <w:trPr>
          <w:trHeight w:val="288"/>
        </w:trPr>
        <w:tc>
          <w:tcPr>
            <w:tcW w:w="775" w:type="dxa"/>
            <w:shd w:val="clear" w:color="auto" w:fill="auto"/>
            <w:noWrap/>
            <w:vAlign w:val="center"/>
            <w:hideMark/>
          </w:tcPr>
          <w:p w14:paraId="517138CA"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7F9C824F" w14:textId="4F8CFAA9" w:rsidR="003D1FC8" w:rsidRPr="00B2441B" w:rsidRDefault="003D1FC8" w:rsidP="003D1FC8">
            <w:pPr>
              <w:spacing w:line="240" w:lineRule="auto"/>
              <w:jc w:val="right"/>
              <w:rPr>
                <w:rFonts w:cs="Arial"/>
                <w:color w:val="000000"/>
                <w:sz w:val="16"/>
                <w:szCs w:val="16"/>
              </w:rPr>
            </w:pPr>
            <w:r>
              <w:rPr>
                <w:rFonts w:cs="Arial"/>
                <w:color w:val="000000"/>
                <w:sz w:val="16"/>
                <w:szCs w:val="16"/>
              </w:rPr>
              <w:t>-1,2698</w:t>
            </w:r>
          </w:p>
        </w:tc>
        <w:tc>
          <w:tcPr>
            <w:tcW w:w="755" w:type="dxa"/>
            <w:shd w:val="clear" w:color="auto" w:fill="auto"/>
            <w:noWrap/>
            <w:vAlign w:val="center"/>
          </w:tcPr>
          <w:p w14:paraId="3240043D" w14:textId="3299B5D5" w:rsidR="003D1FC8" w:rsidRPr="00B2441B" w:rsidRDefault="003D1FC8" w:rsidP="003D1FC8">
            <w:pPr>
              <w:spacing w:line="240" w:lineRule="auto"/>
              <w:jc w:val="right"/>
              <w:rPr>
                <w:rFonts w:cs="Arial"/>
                <w:color w:val="000000"/>
                <w:sz w:val="16"/>
                <w:szCs w:val="16"/>
              </w:rPr>
            </w:pPr>
            <w:r>
              <w:rPr>
                <w:rFonts w:cs="Arial"/>
                <w:color w:val="000000"/>
                <w:sz w:val="16"/>
                <w:szCs w:val="16"/>
              </w:rPr>
              <w:t>0,6883</w:t>
            </w:r>
          </w:p>
        </w:tc>
        <w:tc>
          <w:tcPr>
            <w:tcW w:w="755" w:type="dxa"/>
            <w:shd w:val="clear" w:color="auto" w:fill="auto"/>
            <w:noWrap/>
            <w:vAlign w:val="center"/>
          </w:tcPr>
          <w:p w14:paraId="5CEF7598" w14:textId="5EA4F280" w:rsidR="003D1FC8" w:rsidRPr="00B2441B" w:rsidRDefault="003D1FC8" w:rsidP="003D1FC8">
            <w:pPr>
              <w:spacing w:line="240" w:lineRule="auto"/>
              <w:jc w:val="right"/>
              <w:rPr>
                <w:rFonts w:cs="Arial"/>
                <w:color w:val="000000"/>
                <w:sz w:val="16"/>
                <w:szCs w:val="16"/>
              </w:rPr>
            </w:pPr>
            <w:r>
              <w:rPr>
                <w:rFonts w:cs="Arial"/>
                <w:color w:val="000000"/>
                <w:sz w:val="16"/>
                <w:szCs w:val="16"/>
              </w:rPr>
              <w:t>-1,4092</w:t>
            </w:r>
          </w:p>
        </w:tc>
        <w:tc>
          <w:tcPr>
            <w:tcW w:w="754" w:type="dxa"/>
            <w:shd w:val="clear" w:color="auto" w:fill="auto"/>
            <w:noWrap/>
            <w:vAlign w:val="center"/>
          </w:tcPr>
          <w:p w14:paraId="697F3576" w14:textId="5B3583FC" w:rsidR="003D1FC8" w:rsidRPr="00B2441B" w:rsidRDefault="003D1FC8" w:rsidP="003D1FC8">
            <w:pPr>
              <w:spacing w:line="240" w:lineRule="auto"/>
              <w:jc w:val="right"/>
              <w:rPr>
                <w:rFonts w:cs="Arial"/>
                <w:color w:val="000000"/>
                <w:sz w:val="16"/>
                <w:szCs w:val="16"/>
              </w:rPr>
            </w:pPr>
            <w:r>
              <w:rPr>
                <w:rFonts w:cs="Arial"/>
                <w:color w:val="000000"/>
                <w:sz w:val="16"/>
                <w:szCs w:val="16"/>
              </w:rPr>
              <w:t>0,1963</w:t>
            </w:r>
          </w:p>
        </w:tc>
        <w:tc>
          <w:tcPr>
            <w:tcW w:w="754" w:type="dxa"/>
            <w:shd w:val="clear" w:color="auto" w:fill="auto"/>
            <w:noWrap/>
            <w:vAlign w:val="center"/>
          </w:tcPr>
          <w:p w14:paraId="5032E9A0" w14:textId="5B091153" w:rsidR="003D1FC8" w:rsidRPr="00B2441B" w:rsidRDefault="003D1FC8" w:rsidP="003D1FC8">
            <w:pPr>
              <w:spacing w:line="240" w:lineRule="auto"/>
              <w:jc w:val="right"/>
              <w:rPr>
                <w:rFonts w:cs="Arial"/>
                <w:color w:val="000000"/>
                <w:sz w:val="16"/>
                <w:szCs w:val="16"/>
              </w:rPr>
            </w:pPr>
            <w:r>
              <w:rPr>
                <w:rFonts w:cs="Arial"/>
                <w:color w:val="000000"/>
                <w:sz w:val="16"/>
                <w:szCs w:val="16"/>
              </w:rPr>
              <w:t>-0,0833</w:t>
            </w:r>
          </w:p>
        </w:tc>
        <w:tc>
          <w:tcPr>
            <w:tcW w:w="754" w:type="dxa"/>
            <w:shd w:val="clear" w:color="auto" w:fill="auto"/>
            <w:noWrap/>
            <w:vAlign w:val="center"/>
          </w:tcPr>
          <w:p w14:paraId="4C397F55" w14:textId="12FFD09D" w:rsidR="003D1FC8" w:rsidRPr="00B2441B" w:rsidRDefault="003D1FC8" w:rsidP="003D1FC8">
            <w:pPr>
              <w:spacing w:line="240" w:lineRule="auto"/>
              <w:jc w:val="right"/>
              <w:rPr>
                <w:rFonts w:cs="Arial"/>
                <w:color w:val="000000"/>
                <w:sz w:val="16"/>
                <w:szCs w:val="16"/>
              </w:rPr>
            </w:pPr>
            <w:r>
              <w:rPr>
                <w:rFonts w:cs="Arial"/>
                <w:color w:val="000000"/>
                <w:sz w:val="16"/>
                <w:szCs w:val="16"/>
              </w:rPr>
              <w:t>-0,6006</w:t>
            </w:r>
          </w:p>
        </w:tc>
        <w:tc>
          <w:tcPr>
            <w:tcW w:w="754" w:type="dxa"/>
            <w:shd w:val="clear" w:color="auto" w:fill="auto"/>
            <w:noWrap/>
            <w:vAlign w:val="center"/>
          </w:tcPr>
          <w:p w14:paraId="54D6C269" w14:textId="532CA8C6" w:rsidR="003D1FC8" w:rsidRPr="00B2441B" w:rsidRDefault="003D1FC8" w:rsidP="003D1FC8">
            <w:pPr>
              <w:spacing w:line="240" w:lineRule="auto"/>
              <w:jc w:val="right"/>
              <w:rPr>
                <w:rFonts w:cs="Arial"/>
                <w:color w:val="000000"/>
                <w:sz w:val="16"/>
                <w:szCs w:val="16"/>
              </w:rPr>
            </w:pPr>
            <w:r>
              <w:rPr>
                <w:rFonts w:cs="Arial"/>
                <w:color w:val="000000"/>
                <w:sz w:val="16"/>
                <w:szCs w:val="16"/>
              </w:rPr>
              <w:t>-0,9103</w:t>
            </w:r>
          </w:p>
        </w:tc>
        <w:tc>
          <w:tcPr>
            <w:tcW w:w="754" w:type="dxa"/>
            <w:shd w:val="clear" w:color="auto" w:fill="auto"/>
            <w:noWrap/>
            <w:vAlign w:val="center"/>
          </w:tcPr>
          <w:p w14:paraId="4DED0A83" w14:textId="67AC0DA6" w:rsidR="003D1FC8" w:rsidRPr="00B2441B" w:rsidRDefault="003D1FC8" w:rsidP="003D1FC8">
            <w:pPr>
              <w:spacing w:line="240" w:lineRule="auto"/>
              <w:jc w:val="right"/>
              <w:rPr>
                <w:rFonts w:cs="Arial"/>
                <w:color w:val="000000"/>
                <w:sz w:val="16"/>
                <w:szCs w:val="16"/>
              </w:rPr>
            </w:pPr>
            <w:r>
              <w:rPr>
                <w:rFonts w:cs="Arial"/>
                <w:color w:val="000000"/>
                <w:sz w:val="16"/>
                <w:szCs w:val="16"/>
              </w:rPr>
              <w:t>1,4627</w:t>
            </w:r>
          </w:p>
        </w:tc>
        <w:tc>
          <w:tcPr>
            <w:tcW w:w="754" w:type="dxa"/>
            <w:shd w:val="clear" w:color="auto" w:fill="auto"/>
            <w:noWrap/>
            <w:vAlign w:val="center"/>
          </w:tcPr>
          <w:p w14:paraId="19B931AA" w14:textId="34EBEC3F" w:rsidR="003D1FC8" w:rsidRPr="00B2441B" w:rsidRDefault="003D1FC8" w:rsidP="003D1FC8">
            <w:pPr>
              <w:spacing w:line="240" w:lineRule="auto"/>
              <w:jc w:val="right"/>
              <w:rPr>
                <w:rFonts w:cs="Arial"/>
                <w:color w:val="000000"/>
                <w:sz w:val="16"/>
                <w:szCs w:val="16"/>
              </w:rPr>
            </w:pPr>
            <w:r>
              <w:rPr>
                <w:rFonts w:cs="Arial"/>
                <w:color w:val="000000"/>
                <w:sz w:val="16"/>
                <w:szCs w:val="16"/>
              </w:rPr>
              <w:t>1,0787</w:t>
            </w:r>
          </w:p>
        </w:tc>
        <w:tc>
          <w:tcPr>
            <w:tcW w:w="754" w:type="dxa"/>
            <w:shd w:val="clear" w:color="auto" w:fill="auto"/>
            <w:noWrap/>
            <w:vAlign w:val="center"/>
          </w:tcPr>
          <w:p w14:paraId="70B2F3B6" w14:textId="0D4EBAEC" w:rsidR="003D1FC8" w:rsidRPr="00B2441B" w:rsidRDefault="003D1FC8" w:rsidP="003D1FC8">
            <w:pPr>
              <w:spacing w:line="240" w:lineRule="auto"/>
              <w:jc w:val="right"/>
              <w:rPr>
                <w:rFonts w:cs="Arial"/>
                <w:color w:val="000000"/>
                <w:sz w:val="16"/>
                <w:szCs w:val="16"/>
              </w:rPr>
            </w:pPr>
            <w:r>
              <w:rPr>
                <w:rFonts w:cs="Arial"/>
                <w:color w:val="000000"/>
                <w:sz w:val="16"/>
                <w:szCs w:val="16"/>
              </w:rPr>
              <w:t>0,2148</w:t>
            </w:r>
          </w:p>
        </w:tc>
        <w:tc>
          <w:tcPr>
            <w:tcW w:w="754" w:type="dxa"/>
            <w:shd w:val="clear" w:color="auto" w:fill="auto"/>
            <w:noWrap/>
            <w:vAlign w:val="center"/>
          </w:tcPr>
          <w:p w14:paraId="1C3C8CB9" w14:textId="7610A1D7" w:rsidR="003D1FC8" w:rsidRPr="00B2441B" w:rsidRDefault="003D1FC8" w:rsidP="003D1FC8">
            <w:pPr>
              <w:spacing w:line="240" w:lineRule="auto"/>
              <w:jc w:val="right"/>
              <w:rPr>
                <w:rFonts w:cs="Arial"/>
                <w:color w:val="000000"/>
                <w:sz w:val="16"/>
                <w:szCs w:val="16"/>
              </w:rPr>
            </w:pPr>
            <w:r>
              <w:rPr>
                <w:rFonts w:cs="Arial"/>
                <w:color w:val="000000"/>
                <w:sz w:val="16"/>
                <w:szCs w:val="16"/>
              </w:rPr>
              <w:t>2,0091</w:t>
            </w:r>
          </w:p>
        </w:tc>
      </w:tr>
      <w:tr w:rsidR="003D1FC8" w:rsidRPr="00B2441B" w14:paraId="6855DA9F" w14:textId="77777777" w:rsidTr="003D1FC8">
        <w:trPr>
          <w:trHeight w:val="288"/>
        </w:trPr>
        <w:tc>
          <w:tcPr>
            <w:tcW w:w="775" w:type="dxa"/>
            <w:shd w:val="clear" w:color="auto" w:fill="auto"/>
            <w:noWrap/>
            <w:vAlign w:val="center"/>
            <w:hideMark/>
          </w:tcPr>
          <w:p w14:paraId="4DB29D00"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583DF678" w14:textId="4599D94C" w:rsidR="003D1FC8" w:rsidRPr="00B2441B" w:rsidRDefault="003D1FC8" w:rsidP="003D1FC8">
            <w:pPr>
              <w:spacing w:line="240" w:lineRule="auto"/>
              <w:jc w:val="right"/>
              <w:rPr>
                <w:rFonts w:cs="Arial"/>
                <w:color w:val="000000"/>
                <w:sz w:val="16"/>
                <w:szCs w:val="16"/>
              </w:rPr>
            </w:pPr>
            <w:r>
              <w:rPr>
                <w:rFonts w:cs="Arial"/>
                <w:color w:val="000000"/>
                <w:sz w:val="16"/>
                <w:szCs w:val="16"/>
              </w:rPr>
              <w:t>1,1831</w:t>
            </w:r>
          </w:p>
        </w:tc>
        <w:tc>
          <w:tcPr>
            <w:tcW w:w="755" w:type="dxa"/>
            <w:shd w:val="clear" w:color="auto" w:fill="auto"/>
            <w:noWrap/>
            <w:vAlign w:val="center"/>
          </w:tcPr>
          <w:p w14:paraId="5C2541E4" w14:textId="2D81DCE2" w:rsidR="003D1FC8" w:rsidRPr="00B2441B" w:rsidRDefault="003D1FC8" w:rsidP="003D1FC8">
            <w:pPr>
              <w:spacing w:line="240" w:lineRule="auto"/>
              <w:jc w:val="right"/>
              <w:rPr>
                <w:rFonts w:cs="Arial"/>
                <w:color w:val="000000"/>
                <w:sz w:val="16"/>
                <w:szCs w:val="16"/>
              </w:rPr>
            </w:pPr>
            <w:r>
              <w:rPr>
                <w:rFonts w:cs="Arial"/>
                <w:color w:val="000000"/>
                <w:sz w:val="16"/>
                <w:szCs w:val="16"/>
              </w:rPr>
              <w:t>0,7575</w:t>
            </w:r>
          </w:p>
        </w:tc>
        <w:tc>
          <w:tcPr>
            <w:tcW w:w="755" w:type="dxa"/>
            <w:shd w:val="clear" w:color="auto" w:fill="auto"/>
            <w:noWrap/>
            <w:vAlign w:val="center"/>
          </w:tcPr>
          <w:p w14:paraId="1C5DC20A" w14:textId="25D54755" w:rsidR="003D1FC8" w:rsidRPr="00B2441B" w:rsidRDefault="003D1FC8" w:rsidP="003D1FC8">
            <w:pPr>
              <w:spacing w:line="240" w:lineRule="auto"/>
              <w:jc w:val="right"/>
              <w:rPr>
                <w:rFonts w:cs="Arial"/>
                <w:color w:val="000000"/>
                <w:sz w:val="16"/>
                <w:szCs w:val="16"/>
              </w:rPr>
            </w:pPr>
            <w:r>
              <w:rPr>
                <w:rFonts w:cs="Arial"/>
                <w:color w:val="000000"/>
                <w:sz w:val="16"/>
                <w:szCs w:val="16"/>
              </w:rPr>
              <w:t>0,9348</w:t>
            </w:r>
          </w:p>
        </w:tc>
        <w:tc>
          <w:tcPr>
            <w:tcW w:w="754" w:type="dxa"/>
            <w:shd w:val="clear" w:color="auto" w:fill="auto"/>
            <w:noWrap/>
            <w:vAlign w:val="center"/>
          </w:tcPr>
          <w:p w14:paraId="53E9B6EC" w14:textId="5FA68366" w:rsidR="003D1FC8" w:rsidRPr="00B2441B" w:rsidRDefault="003D1FC8" w:rsidP="003D1FC8">
            <w:pPr>
              <w:spacing w:line="240" w:lineRule="auto"/>
              <w:jc w:val="right"/>
              <w:rPr>
                <w:rFonts w:cs="Arial"/>
                <w:color w:val="000000"/>
                <w:sz w:val="16"/>
                <w:szCs w:val="16"/>
              </w:rPr>
            </w:pPr>
            <w:r>
              <w:rPr>
                <w:rFonts w:cs="Arial"/>
                <w:color w:val="000000"/>
                <w:sz w:val="16"/>
                <w:szCs w:val="16"/>
              </w:rPr>
              <w:t>0,7125</w:t>
            </w:r>
          </w:p>
        </w:tc>
        <w:tc>
          <w:tcPr>
            <w:tcW w:w="754" w:type="dxa"/>
            <w:shd w:val="clear" w:color="auto" w:fill="auto"/>
            <w:noWrap/>
            <w:vAlign w:val="center"/>
          </w:tcPr>
          <w:p w14:paraId="481B6BE7" w14:textId="67AAE612" w:rsidR="003D1FC8" w:rsidRPr="00B2441B" w:rsidRDefault="003D1FC8" w:rsidP="003D1FC8">
            <w:pPr>
              <w:spacing w:line="240" w:lineRule="auto"/>
              <w:jc w:val="right"/>
              <w:rPr>
                <w:rFonts w:cs="Arial"/>
                <w:color w:val="000000"/>
                <w:sz w:val="16"/>
                <w:szCs w:val="16"/>
              </w:rPr>
            </w:pPr>
            <w:r>
              <w:rPr>
                <w:rFonts w:cs="Arial"/>
                <w:color w:val="000000"/>
                <w:sz w:val="16"/>
                <w:szCs w:val="16"/>
              </w:rPr>
              <w:t>1,1878</w:t>
            </w:r>
          </w:p>
        </w:tc>
        <w:tc>
          <w:tcPr>
            <w:tcW w:w="754" w:type="dxa"/>
            <w:shd w:val="clear" w:color="auto" w:fill="auto"/>
            <w:noWrap/>
            <w:vAlign w:val="center"/>
          </w:tcPr>
          <w:p w14:paraId="5F075389" w14:textId="6C180F4B" w:rsidR="003D1FC8" w:rsidRPr="00B2441B" w:rsidRDefault="003D1FC8" w:rsidP="003D1FC8">
            <w:pPr>
              <w:spacing w:line="240" w:lineRule="auto"/>
              <w:jc w:val="right"/>
              <w:rPr>
                <w:rFonts w:cs="Arial"/>
                <w:color w:val="000000"/>
                <w:sz w:val="16"/>
                <w:szCs w:val="16"/>
              </w:rPr>
            </w:pPr>
            <w:r>
              <w:rPr>
                <w:rFonts w:cs="Arial"/>
                <w:color w:val="000000"/>
                <w:sz w:val="16"/>
                <w:szCs w:val="16"/>
              </w:rPr>
              <w:t>0,5462</w:t>
            </w:r>
          </w:p>
        </w:tc>
        <w:tc>
          <w:tcPr>
            <w:tcW w:w="754" w:type="dxa"/>
            <w:shd w:val="clear" w:color="auto" w:fill="auto"/>
            <w:noWrap/>
            <w:vAlign w:val="center"/>
          </w:tcPr>
          <w:p w14:paraId="371C87B6" w14:textId="5B6D4614" w:rsidR="003D1FC8" w:rsidRPr="00B2441B" w:rsidRDefault="003D1FC8" w:rsidP="003D1FC8">
            <w:pPr>
              <w:spacing w:line="240" w:lineRule="auto"/>
              <w:jc w:val="right"/>
              <w:rPr>
                <w:rFonts w:cs="Arial"/>
                <w:color w:val="000000"/>
                <w:sz w:val="16"/>
                <w:szCs w:val="16"/>
              </w:rPr>
            </w:pPr>
            <w:r>
              <w:rPr>
                <w:rFonts w:cs="Arial"/>
                <w:color w:val="000000"/>
                <w:sz w:val="16"/>
                <w:szCs w:val="16"/>
              </w:rPr>
              <w:t>0,0881</w:t>
            </w:r>
          </w:p>
        </w:tc>
        <w:tc>
          <w:tcPr>
            <w:tcW w:w="754" w:type="dxa"/>
            <w:shd w:val="clear" w:color="auto" w:fill="auto"/>
            <w:noWrap/>
            <w:vAlign w:val="center"/>
          </w:tcPr>
          <w:p w14:paraId="5C8F1BE5" w14:textId="79602A07" w:rsidR="003D1FC8" w:rsidRPr="00B2441B" w:rsidRDefault="003D1FC8" w:rsidP="003D1FC8">
            <w:pPr>
              <w:spacing w:line="240" w:lineRule="auto"/>
              <w:jc w:val="right"/>
              <w:rPr>
                <w:rFonts w:cs="Arial"/>
                <w:color w:val="000000"/>
                <w:sz w:val="16"/>
                <w:szCs w:val="16"/>
              </w:rPr>
            </w:pPr>
            <w:r>
              <w:rPr>
                <w:rFonts w:cs="Arial"/>
                <w:color w:val="000000"/>
                <w:sz w:val="16"/>
                <w:szCs w:val="16"/>
              </w:rPr>
              <w:t>0,2793</w:t>
            </w:r>
          </w:p>
        </w:tc>
        <w:tc>
          <w:tcPr>
            <w:tcW w:w="754" w:type="dxa"/>
            <w:shd w:val="clear" w:color="auto" w:fill="auto"/>
            <w:noWrap/>
            <w:vAlign w:val="center"/>
          </w:tcPr>
          <w:p w14:paraId="792E04AB" w14:textId="2826F4C5" w:rsidR="003D1FC8" w:rsidRPr="00B2441B" w:rsidRDefault="003D1FC8" w:rsidP="003D1FC8">
            <w:pPr>
              <w:spacing w:line="240" w:lineRule="auto"/>
              <w:jc w:val="right"/>
              <w:rPr>
                <w:rFonts w:cs="Arial"/>
                <w:color w:val="000000"/>
                <w:sz w:val="16"/>
                <w:szCs w:val="16"/>
              </w:rPr>
            </w:pPr>
            <w:r>
              <w:rPr>
                <w:rFonts w:cs="Arial"/>
                <w:color w:val="000000"/>
                <w:sz w:val="16"/>
                <w:szCs w:val="16"/>
              </w:rPr>
              <w:t>-0,6925</w:t>
            </w:r>
          </w:p>
        </w:tc>
        <w:tc>
          <w:tcPr>
            <w:tcW w:w="754" w:type="dxa"/>
            <w:shd w:val="clear" w:color="auto" w:fill="auto"/>
            <w:noWrap/>
            <w:vAlign w:val="center"/>
          </w:tcPr>
          <w:p w14:paraId="75760436" w14:textId="17DBC3E3" w:rsidR="003D1FC8" w:rsidRPr="00B2441B" w:rsidRDefault="003D1FC8" w:rsidP="003D1FC8">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tcPr>
          <w:p w14:paraId="4B8C81A1" w14:textId="64B6641D" w:rsidR="003D1FC8" w:rsidRPr="00B2441B" w:rsidRDefault="003D1FC8" w:rsidP="003D1FC8">
            <w:pPr>
              <w:spacing w:line="240" w:lineRule="auto"/>
              <w:jc w:val="right"/>
              <w:rPr>
                <w:rFonts w:cs="Arial"/>
                <w:color w:val="000000"/>
                <w:sz w:val="16"/>
                <w:szCs w:val="16"/>
              </w:rPr>
            </w:pPr>
            <w:r>
              <w:rPr>
                <w:rFonts w:cs="Arial"/>
                <w:color w:val="000000"/>
                <w:sz w:val="16"/>
                <w:szCs w:val="16"/>
              </w:rPr>
              <w:t>0,8452</w:t>
            </w:r>
          </w:p>
        </w:tc>
      </w:tr>
      <w:tr w:rsidR="003D1FC8" w:rsidRPr="00B2441B" w14:paraId="2E30BACB" w14:textId="77777777" w:rsidTr="003D1FC8">
        <w:trPr>
          <w:trHeight w:val="288"/>
        </w:trPr>
        <w:tc>
          <w:tcPr>
            <w:tcW w:w="775" w:type="dxa"/>
            <w:shd w:val="clear" w:color="auto" w:fill="auto"/>
            <w:noWrap/>
            <w:vAlign w:val="center"/>
            <w:hideMark/>
          </w:tcPr>
          <w:p w14:paraId="40B0FD7F"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60F9D504" w14:textId="579D8237" w:rsidR="003D1FC8" w:rsidRPr="00B2441B" w:rsidRDefault="003D1FC8" w:rsidP="003D1FC8">
            <w:pPr>
              <w:spacing w:line="240" w:lineRule="auto"/>
              <w:jc w:val="right"/>
              <w:rPr>
                <w:rFonts w:cs="Arial"/>
                <w:color w:val="000000"/>
                <w:sz w:val="16"/>
                <w:szCs w:val="16"/>
              </w:rPr>
            </w:pPr>
            <w:r>
              <w:rPr>
                <w:rFonts w:cs="Arial"/>
                <w:color w:val="000000"/>
                <w:sz w:val="16"/>
                <w:szCs w:val="16"/>
              </w:rPr>
              <w:t>0,5825</w:t>
            </w:r>
          </w:p>
        </w:tc>
        <w:tc>
          <w:tcPr>
            <w:tcW w:w="755" w:type="dxa"/>
            <w:shd w:val="clear" w:color="auto" w:fill="auto"/>
            <w:noWrap/>
            <w:vAlign w:val="center"/>
          </w:tcPr>
          <w:p w14:paraId="6B6DD929" w14:textId="25A82E2B" w:rsidR="003D1FC8" w:rsidRPr="00B2441B" w:rsidRDefault="003D1FC8" w:rsidP="003D1FC8">
            <w:pPr>
              <w:spacing w:line="240" w:lineRule="auto"/>
              <w:jc w:val="right"/>
              <w:rPr>
                <w:rFonts w:cs="Arial"/>
                <w:color w:val="000000"/>
                <w:sz w:val="16"/>
                <w:szCs w:val="16"/>
              </w:rPr>
            </w:pPr>
            <w:r>
              <w:rPr>
                <w:rFonts w:cs="Arial"/>
                <w:color w:val="000000"/>
                <w:sz w:val="16"/>
                <w:szCs w:val="16"/>
              </w:rPr>
              <w:t>1,2785</w:t>
            </w:r>
          </w:p>
        </w:tc>
        <w:tc>
          <w:tcPr>
            <w:tcW w:w="755" w:type="dxa"/>
            <w:shd w:val="clear" w:color="auto" w:fill="auto"/>
            <w:noWrap/>
            <w:vAlign w:val="center"/>
          </w:tcPr>
          <w:p w14:paraId="7030EA82" w14:textId="5973327D" w:rsidR="003D1FC8" w:rsidRPr="00B2441B" w:rsidRDefault="003D1FC8" w:rsidP="003D1FC8">
            <w:pPr>
              <w:spacing w:line="240" w:lineRule="auto"/>
              <w:jc w:val="right"/>
              <w:rPr>
                <w:rFonts w:cs="Arial"/>
                <w:color w:val="000000"/>
                <w:sz w:val="16"/>
                <w:szCs w:val="16"/>
              </w:rPr>
            </w:pPr>
            <w:r>
              <w:rPr>
                <w:rFonts w:cs="Arial"/>
                <w:color w:val="000000"/>
                <w:sz w:val="16"/>
                <w:szCs w:val="16"/>
              </w:rPr>
              <w:t>0,5449</w:t>
            </w:r>
          </w:p>
        </w:tc>
        <w:tc>
          <w:tcPr>
            <w:tcW w:w="754" w:type="dxa"/>
            <w:shd w:val="clear" w:color="auto" w:fill="auto"/>
            <w:noWrap/>
            <w:vAlign w:val="center"/>
          </w:tcPr>
          <w:p w14:paraId="1FA17DBB" w14:textId="3D48B20F" w:rsidR="003D1FC8" w:rsidRPr="00B2441B" w:rsidRDefault="003D1FC8" w:rsidP="003D1FC8">
            <w:pPr>
              <w:spacing w:line="240" w:lineRule="auto"/>
              <w:jc w:val="right"/>
              <w:rPr>
                <w:rFonts w:cs="Arial"/>
                <w:color w:val="000000"/>
                <w:sz w:val="16"/>
                <w:szCs w:val="16"/>
              </w:rPr>
            </w:pPr>
            <w:r>
              <w:rPr>
                <w:rFonts w:cs="Arial"/>
                <w:color w:val="000000"/>
                <w:sz w:val="16"/>
                <w:szCs w:val="16"/>
              </w:rPr>
              <w:t>0,5209</w:t>
            </w:r>
          </w:p>
        </w:tc>
        <w:tc>
          <w:tcPr>
            <w:tcW w:w="754" w:type="dxa"/>
            <w:shd w:val="clear" w:color="auto" w:fill="auto"/>
            <w:noWrap/>
            <w:vAlign w:val="center"/>
          </w:tcPr>
          <w:p w14:paraId="11613632" w14:textId="41EDA067" w:rsidR="003D1FC8" w:rsidRPr="00B2441B" w:rsidRDefault="003D1FC8" w:rsidP="003D1FC8">
            <w:pPr>
              <w:spacing w:line="240" w:lineRule="auto"/>
              <w:jc w:val="right"/>
              <w:rPr>
                <w:rFonts w:cs="Arial"/>
                <w:color w:val="000000"/>
                <w:sz w:val="16"/>
                <w:szCs w:val="16"/>
              </w:rPr>
            </w:pPr>
            <w:r>
              <w:rPr>
                <w:rFonts w:cs="Arial"/>
                <w:color w:val="000000"/>
                <w:sz w:val="16"/>
                <w:szCs w:val="16"/>
              </w:rPr>
              <w:t>-2,0636</w:t>
            </w:r>
          </w:p>
        </w:tc>
        <w:tc>
          <w:tcPr>
            <w:tcW w:w="754" w:type="dxa"/>
            <w:shd w:val="clear" w:color="auto" w:fill="auto"/>
            <w:noWrap/>
            <w:vAlign w:val="center"/>
          </w:tcPr>
          <w:p w14:paraId="5968C5AC" w14:textId="3B78488B" w:rsidR="003D1FC8" w:rsidRPr="00B2441B" w:rsidRDefault="003D1FC8" w:rsidP="003D1FC8">
            <w:pPr>
              <w:spacing w:line="240" w:lineRule="auto"/>
              <w:jc w:val="right"/>
              <w:rPr>
                <w:rFonts w:cs="Arial"/>
                <w:color w:val="000000"/>
                <w:sz w:val="16"/>
                <w:szCs w:val="16"/>
              </w:rPr>
            </w:pPr>
            <w:r>
              <w:rPr>
                <w:rFonts w:cs="Arial"/>
                <w:color w:val="000000"/>
                <w:sz w:val="16"/>
                <w:szCs w:val="16"/>
              </w:rPr>
              <w:t>-0,1743</w:t>
            </w:r>
          </w:p>
        </w:tc>
        <w:tc>
          <w:tcPr>
            <w:tcW w:w="754" w:type="dxa"/>
            <w:shd w:val="clear" w:color="auto" w:fill="auto"/>
            <w:noWrap/>
            <w:vAlign w:val="center"/>
          </w:tcPr>
          <w:p w14:paraId="23744974" w14:textId="2C77B647" w:rsidR="003D1FC8" w:rsidRPr="00B2441B" w:rsidRDefault="003D1FC8" w:rsidP="003D1FC8">
            <w:pPr>
              <w:spacing w:line="240" w:lineRule="auto"/>
              <w:jc w:val="right"/>
              <w:rPr>
                <w:rFonts w:cs="Arial"/>
                <w:color w:val="000000"/>
                <w:sz w:val="16"/>
                <w:szCs w:val="16"/>
              </w:rPr>
            </w:pPr>
            <w:r>
              <w:rPr>
                <w:rFonts w:cs="Arial"/>
                <w:color w:val="000000"/>
                <w:sz w:val="16"/>
                <w:szCs w:val="16"/>
              </w:rPr>
              <w:t>0,0890</w:t>
            </w:r>
          </w:p>
        </w:tc>
        <w:tc>
          <w:tcPr>
            <w:tcW w:w="754" w:type="dxa"/>
            <w:shd w:val="clear" w:color="auto" w:fill="auto"/>
            <w:noWrap/>
            <w:vAlign w:val="center"/>
          </w:tcPr>
          <w:p w14:paraId="3F32A52E" w14:textId="03557603" w:rsidR="003D1FC8" w:rsidRPr="00B2441B" w:rsidRDefault="003D1FC8" w:rsidP="003D1FC8">
            <w:pPr>
              <w:spacing w:line="240" w:lineRule="auto"/>
              <w:jc w:val="right"/>
              <w:rPr>
                <w:rFonts w:cs="Arial"/>
                <w:color w:val="000000"/>
                <w:sz w:val="16"/>
                <w:szCs w:val="16"/>
              </w:rPr>
            </w:pPr>
            <w:r>
              <w:rPr>
                <w:rFonts w:cs="Arial"/>
                <w:color w:val="000000"/>
                <w:sz w:val="16"/>
                <w:szCs w:val="16"/>
              </w:rPr>
              <w:t>1,8535</w:t>
            </w:r>
          </w:p>
        </w:tc>
        <w:tc>
          <w:tcPr>
            <w:tcW w:w="754" w:type="dxa"/>
            <w:shd w:val="clear" w:color="auto" w:fill="auto"/>
            <w:noWrap/>
            <w:vAlign w:val="center"/>
          </w:tcPr>
          <w:p w14:paraId="14F7BED7" w14:textId="22E1BF0E" w:rsidR="003D1FC8" w:rsidRPr="00B2441B" w:rsidRDefault="003D1FC8" w:rsidP="003D1FC8">
            <w:pPr>
              <w:spacing w:line="240" w:lineRule="auto"/>
              <w:jc w:val="right"/>
              <w:rPr>
                <w:rFonts w:cs="Arial"/>
                <w:color w:val="000000"/>
                <w:sz w:val="16"/>
                <w:szCs w:val="16"/>
              </w:rPr>
            </w:pPr>
            <w:r>
              <w:rPr>
                <w:rFonts w:cs="Arial"/>
                <w:color w:val="000000"/>
                <w:sz w:val="16"/>
                <w:szCs w:val="16"/>
              </w:rPr>
              <w:t>0,3817</w:t>
            </w:r>
          </w:p>
        </w:tc>
        <w:tc>
          <w:tcPr>
            <w:tcW w:w="754" w:type="dxa"/>
            <w:shd w:val="clear" w:color="auto" w:fill="auto"/>
            <w:noWrap/>
            <w:vAlign w:val="center"/>
          </w:tcPr>
          <w:p w14:paraId="7F60EB82" w14:textId="354DC7F6" w:rsidR="003D1FC8" w:rsidRPr="00B2441B" w:rsidRDefault="003D1FC8" w:rsidP="003D1FC8">
            <w:pPr>
              <w:spacing w:line="240" w:lineRule="auto"/>
              <w:jc w:val="right"/>
              <w:rPr>
                <w:rFonts w:cs="Arial"/>
                <w:color w:val="000000"/>
                <w:sz w:val="16"/>
                <w:szCs w:val="16"/>
              </w:rPr>
            </w:pPr>
            <w:r>
              <w:rPr>
                <w:rFonts w:cs="Arial"/>
                <w:color w:val="000000"/>
                <w:sz w:val="16"/>
                <w:szCs w:val="16"/>
              </w:rPr>
              <w:t>0,1033</w:t>
            </w:r>
          </w:p>
        </w:tc>
        <w:tc>
          <w:tcPr>
            <w:tcW w:w="754" w:type="dxa"/>
            <w:shd w:val="clear" w:color="auto" w:fill="auto"/>
            <w:noWrap/>
            <w:vAlign w:val="center"/>
          </w:tcPr>
          <w:p w14:paraId="4437DD47" w14:textId="1CD75697" w:rsidR="003D1FC8" w:rsidRPr="00B2441B" w:rsidRDefault="003D1FC8" w:rsidP="003D1FC8">
            <w:pPr>
              <w:spacing w:line="240" w:lineRule="auto"/>
              <w:jc w:val="right"/>
              <w:rPr>
                <w:rFonts w:cs="Arial"/>
                <w:color w:val="000000"/>
                <w:sz w:val="16"/>
                <w:szCs w:val="16"/>
              </w:rPr>
            </w:pPr>
            <w:r>
              <w:rPr>
                <w:rFonts w:cs="Arial"/>
                <w:color w:val="000000"/>
                <w:sz w:val="16"/>
                <w:szCs w:val="16"/>
              </w:rPr>
              <w:t>5,0246</w:t>
            </w:r>
          </w:p>
        </w:tc>
      </w:tr>
      <w:tr w:rsidR="003D1FC8" w:rsidRPr="00B2441B" w14:paraId="2D662A3A" w14:textId="77777777" w:rsidTr="003D1FC8">
        <w:trPr>
          <w:trHeight w:val="288"/>
        </w:trPr>
        <w:tc>
          <w:tcPr>
            <w:tcW w:w="775" w:type="dxa"/>
            <w:shd w:val="clear" w:color="auto" w:fill="auto"/>
            <w:noWrap/>
            <w:vAlign w:val="center"/>
            <w:hideMark/>
          </w:tcPr>
          <w:p w14:paraId="1E7ADAF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6A2EC158" w14:textId="03220893" w:rsidR="003D1FC8" w:rsidRPr="00B2441B" w:rsidRDefault="003D1FC8" w:rsidP="003D1FC8">
            <w:pPr>
              <w:spacing w:line="240" w:lineRule="auto"/>
              <w:jc w:val="right"/>
              <w:rPr>
                <w:rFonts w:cs="Arial"/>
                <w:color w:val="000000"/>
                <w:sz w:val="16"/>
                <w:szCs w:val="16"/>
              </w:rPr>
            </w:pPr>
            <w:r>
              <w:rPr>
                <w:rFonts w:cs="Arial"/>
                <w:color w:val="000000"/>
                <w:sz w:val="16"/>
                <w:szCs w:val="16"/>
              </w:rPr>
              <w:t>0,8544</w:t>
            </w:r>
          </w:p>
        </w:tc>
        <w:tc>
          <w:tcPr>
            <w:tcW w:w="755" w:type="dxa"/>
            <w:shd w:val="clear" w:color="auto" w:fill="auto"/>
            <w:noWrap/>
            <w:vAlign w:val="center"/>
          </w:tcPr>
          <w:p w14:paraId="1EBC2CBB" w14:textId="2CCEBA7E" w:rsidR="003D1FC8" w:rsidRPr="00B2441B" w:rsidRDefault="003D1FC8" w:rsidP="003D1FC8">
            <w:pPr>
              <w:spacing w:line="240" w:lineRule="auto"/>
              <w:jc w:val="right"/>
              <w:rPr>
                <w:rFonts w:cs="Arial"/>
                <w:color w:val="000000"/>
                <w:sz w:val="16"/>
                <w:szCs w:val="16"/>
              </w:rPr>
            </w:pPr>
            <w:r>
              <w:rPr>
                <w:rFonts w:cs="Arial"/>
                <w:color w:val="000000"/>
                <w:sz w:val="16"/>
                <w:szCs w:val="16"/>
              </w:rPr>
              <w:t>-1,2435</w:t>
            </w:r>
          </w:p>
        </w:tc>
        <w:tc>
          <w:tcPr>
            <w:tcW w:w="755" w:type="dxa"/>
            <w:shd w:val="clear" w:color="auto" w:fill="auto"/>
            <w:noWrap/>
            <w:vAlign w:val="center"/>
          </w:tcPr>
          <w:p w14:paraId="340CBAA8" w14:textId="3A524848" w:rsidR="003D1FC8" w:rsidRPr="00B2441B" w:rsidRDefault="003D1FC8" w:rsidP="003D1FC8">
            <w:pPr>
              <w:spacing w:line="240" w:lineRule="auto"/>
              <w:jc w:val="right"/>
              <w:rPr>
                <w:rFonts w:cs="Arial"/>
                <w:color w:val="000000"/>
                <w:sz w:val="16"/>
                <w:szCs w:val="16"/>
              </w:rPr>
            </w:pPr>
            <w:r>
              <w:rPr>
                <w:rFonts w:cs="Arial"/>
                <w:color w:val="000000"/>
                <w:sz w:val="16"/>
                <w:szCs w:val="16"/>
              </w:rPr>
              <w:t>-0,9168</w:t>
            </w:r>
          </w:p>
        </w:tc>
        <w:tc>
          <w:tcPr>
            <w:tcW w:w="754" w:type="dxa"/>
            <w:shd w:val="clear" w:color="auto" w:fill="auto"/>
            <w:noWrap/>
            <w:vAlign w:val="center"/>
          </w:tcPr>
          <w:p w14:paraId="676185C3" w14:textId="3895321A" w:rsidR="003D1FC8" w:rsidRPr="00B2441B" w:rsidRDefault="003D1FC8" w:rsidP="003D1FC8">
            <w:pPr>
              <w:spacing w:line="240" w:lineRule="auto"/>
              <w:jc w:val="right"/>
              <w:rPr>
                <w:rFonts w:cs="Arial"/>
                <w:color w:val="000000"/>
                <w:sz w:val="16"/>
                <w:szCs w:val="16"/>
              </w:rPr>
            </w:pPr>
            <w:r>
              <w:rPr>
                <w:rFonts w:cs="Arial"/>
                <w:color w:val="000000"/>
                <w:sz w:val="16"/>
                <w:szCs w:val="16"/>
              </w:rPr>
              <w:t>0,6802</w:t>
            </w:r>
          </w:p>
        </w:tc>
        <w:tc>
          <w:tcPr>
            <w:tcW w:w="754" w:type="dxa"/>
            <w:shd w:val="clear" w:color="auto" w:fill="auto"/>
            <w:noWrap/>
            <w:vAlign w:val="center"/>
          </w:tcPr>
          <w:p w14:paraId="235575AA" w14:textId="49F7E7D6" w:rsidR="003D1FC8" w:rsidRPr="00B2441B" w:rsidRDefault="003D1FC8" w:rsidP="003D1FC8">
            <w:pPr>
              <w:spacing w:line="240" w:lineRule="auto"/>
              <w:jc w:val="right"/>
              <w:rPr>
                <w:rFonts w:cs="Arial"/>
                <w:color w:val="000000"/>
                <w:sz w:val="16"/>
                <w:szCs w:val="16"/>
              </w:rPr>
            </w:pPr>
            <w:r>
              <w:rPr>
                <w:rFonts w:cs="Arial"/>
                <w:color w:val="000000"/>
                <w:sz w:val="16"/>
                <w:szCs w:val="16"/>
              </w:rPr>
              <w:t>-0,6970</w:t>
            </w:r>
          </w:p>
        </w:tc>
        <w:tc>
          <w:tcPr>
            <w:tcW w:w="754" w:type="dxa"/>
            <w:shd w:val="clear" w:color="auto" w:fill="auto"/>
            <w:noWrap/>
            <w:vAlign w:val="center"/>
          </w:tcPr>
          <w:p w14:paraId="208FBCD9" w14:textId="197CED2C" w:rsidR="003D1FC8" w:rsidRPr="00B2441B" w:rsidRDefault="003D1FC8" w:rsidP="003D1FC8">
            <w:pPr>
              <w:spacing w:line="240" w:lineRule="auto"/>
              <w:jc w:val="right"/>
              <w:rPr>
                <w:rFonts w:cs="Arial"/>
                <w:color w:val="000000"/>
                <w:sz w:val="16"/>
                <w:szCs w:val="16"/>
              </w:rPr>
            </w:pPr>
            <w:r>
              <w:rPr>
                <w:rFonts w:cs="Arial"/>
                <w:color w:val="000000"/>
                <w:sz w:val="16"/>
                <w:szCs w:val="16"/>
              </w:rPr>
              <w:t>0,7684</w:t>
            </w:r>
          </w:p>
        </w:tc>
        <w:tc>
          <w:tcPr>
            <w:tcW w:w="754" w:type="dxa"/>
            <w:shd w:val="clear" w:color="auto" w:fill="auto"/>
            <w:noWrap/>
            <w:vAlign w:val="center"/>
          </w:tcPr>
          <w:p w14:paraId="454C8C40" w14:textId="6068A7FE" w:rsidR="003D1FC8" w:rsidRPr="00B2441B" w:rsidRDefault="003D1FC8" w:rsidP="003D1FC8">
            <w:pPr>
              <w:spacing w:line="240" w:lineRule="auto"/>
              <w:jc w:val="right"/>
              <w:rPr>
                <w:rFonts w:cs="Arial"/>
                <w:color w:val="000000"/>
                <w:sz w:val="16"/>
                <w:szCs w:val="16"/>
              </w:rPr>
            </w:pPr>
            <w:r>
              <w:rPr>
                <w:rFonts w:cs="Arial"/>
                <w:color w:val="000000"/>
                <w:sz w:val="16"/>
                <w:szCs w:val="16"/>
              </w:rPr>
              <w:t>-0,3147</w:t>
            </w:r>
          </w:p>
        </w:tc>
        <w:tc>
          <w:tcPr>
            <w:tcW w:w="754" w:type="dxa"/>
            <w:shd w:val="clear" w:color="auto" w:fill="auto"/>
            <w:noWrap/>
            <w:vAlign w:val="center"/>
          </w:tcPr>
          <w:p w14:paraId="24AD4EAA" w14:textId="1D06C593" w:rsidR="003D1FC8" w:rsidRPr="00B2441B" w:rsidRDefault="003D1FC8" w:rsidP="003D1FC8">
            <w:pPr>
              <w:spacing w:line="240" w:lineRule="auto"/>
              <w:jc w:val="right"/>
              <w:rPr>
                <w:rFonts w:cs="Arial"/>
                <w:color w:val="000000"/>
                <w:sz w:val="16"/>
                <w:szCs w:val="16"/>
              </w:rPr>
            </w:pPr>
            <w:r>
              <w:rPr>
                <w:rFonts w:cs="Arial"/>
                <w:color w:val="000000"/>
                <w:sz w:val="16"/>
                <w:szCs w:val="16"/>
              </w:rPr>
              <w:t>1,2899</w:t>
            </w:r>
          </w:p>
        </w:tc>
        <w:tc>
          <w:tcPr>
            <w:tcW w:w="754" w:type="dxa"/>
            <w:shd w:val="clear" w:color="auto" w:fill="auto"/>
            <w:noWrap/>
            <w:vAlign w:val="center"/>
          </w:tcPr>
          <w:p w14:paraId="27AF9A50" w14:textId="6759F82B" w:rsidR="003D1FC8" w:rsidRPr="00B2441B" w:rsidRDefault="003D1FC8" w:rsidP="003D1FC8">
            <w:pPr>
              <w:spacing w:line="240" w:lineRule="auto"/>
              <w:jc w:val="right"/>
              <w:rPr>
                <w:rFonts w:cs="Arial"/>
                <w:color w:val="000000"/>
                <w:sz w:val="16"/>
                <w:szCs w:val="16"/>
              </w:rPr>
            </w:pPr>
            <w:r>
              <w:rPr>
                <w:rFonts w:cs="Arial"/>
                <w:color w:val="000000"/>
                <w:sz w:val="16"/>
                <w:szCs w:val="16"/>
              </w:rPr>
              <w:t>1,8085</w:t>
            </w:r>
          </w:p>
        </w:tc>
        <w:tc>
          <w:tcPr>
            <w:tcW w:w="754" w:type="dxa"/>
            <w:shd w:val="clear" w:color="auto" w:fill="auto"/>
            <w:noWrap/>
            <w:vAlign w:val="center"/>
          </w:tcPr>
          <w:p w14:paraId="16BFBEA4" w14:textId="6D485AA0" w:rsidR="003D1FC8" w:rsidRPr="00B2441B" w:rsidRDefault="003D1FC8" w:rsidP="003D1FC8">
            <w:pPr>
              <w:spacing w:line="240" w:lineRule="auto"/>
              <w:jc w:val="right"/>
              <w:rPr>
                <w:rFonts w:cs="Arial"/>
                <w:color w:val="000000"/>
                <w:sz w:val="16"/>
                <w:szCs w:val="16"/>
              </w:rPr>
            </w:pPr>
            <w:r>
              <w:rPr>
                <w:rFonts w:cs="Arial"/>
                <w:color w:val="000000"/>
                <w:sz w:val="16"/>
                <w:szCs w:val="16"/>
              </w:rPr>
              <w:t>-2,0114</w:t>
            </w:r>
          </w:p>
        </w:tc>
        <w:tc>
          <w:tcPr>
            <w:tcW w:w="754" w:type="dxa"/>
            <w:shd w:val="clear" w:color="auto" w:fill="auto"/>
            <w:noWrap/>
            <w:vAlign w:val="center"/>
          </w:tcPr>
          <w:p w14:paraId="5501494E" w14:textId="4F66F7F2" w:rsidR="003D1FC8" w:rsidRPr="00B2441B" w:rsidRDefault="003D1FC8" w:rsidP="003D1FC8">
            <w:pPr>
              <w:spacing w:line="240" w:lineRule="auto"/>
              <w:jc w:val="right"/>
              <w:rPr>
                <w:rFonts w:cs="Arial"/>
                <w:color w:val="000000"/>
                <w:sz w:val="16"/>
                <w:szCs w:val="16"/>
              </w:rPr>
            </w:pPr>
            <w:r>
              <w:rPr>
                <w:rFonts w:cs="Arial"/>
                <w:color w:val="000000"/>
                <w:sz w:val="16"/>
                <w:szCs w:val="16"/>
              </w:rPr>
              <w:t>2,4656</w:t>
            </w:r>
          </w:p>
        </w:tc>
      </w:tr>
      <w:tr w:rsidR="003D1FC8" w:rsidRPr="00B2441B" w14:paraId="5D42F4E4" w14:textId="77777777" w:rsidTr="003D1FC8">
        <w:trPr>
          <w:trHeight w:val="288"/>
        </w:trPr>
        <w:tc>
          <w:tcPr>
            <w:tcW w:w="775" w:type="dxa"/>
            <w:shd w:val="clear" w:color="auto" w:fill="auto"/>
            <w:noWrap/>
            <w:vAlign w:val="center"/>
            <w:hideMark/>
          </w:tcPr>
          <w:p w14:paraId="436EB455"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090902BD" w14:textId="6DA17D57" w:rsidR="003D1FC8" w:rsidRPr="00B2441B" w:rsidRDefault="003D1FC8" w:rsidP="003D1FC8">
            <w:pPr>
              <w:spacing w:line="240" w:lineRule="auto"/>
              <w:jc w:val="right"/>
              <w:rPr>
                <w:rFonts w:cs="Arial"/>
                <w:color w:val="000000"/>
                <w:sz w:val="16"/>
                <w:szCs w:val="16"/>
              </w:rPr>
            </w:pPr>
            <w:r>
              <w:rPr>
                <w:rFonts w:cs="Arial"/>
                <w:color w:val="000000"/>
                <w:sz w:val="16"/>
                <w:szCs w:val="16"/>
              </w:rPr>
              <w:t>-1,0776</w:t>
            </w:r>
          </w:p>
        </w:tc>
        <w:tc>
          <w:tcPr>
            <w:tcW w:w="755" w:type="dxa"/>
            <w:shd w:val="clear" w:color="auto" w:fill="auto"/>
            <w:noWrap/>
            <w:vAlign w:val="center"/>
          </w:tcPr>
          <w:p w14:paraId="39BAC8AE" w14:textId="5F3C75D7" w:rsidR="003D1FC8" w:rsidRPr="00B2441B" w:rsidRDefault="003D1FC8" w:rsidP="003D1FC8">
            <w:pPr>
              <w:spacing w:line="240" w:lineRule="auto"/>
              <w:jc w:val="right"/>
              <w:rPr>
                <w:rFonts w:cs="Arial"/>
                <w:color w:val="000000"/>
                <w:sz w:val="16"/>
                <w:szCs w:val="16"/>
              </w:rPr>
            </w:pPr>
            <w:r>
              <w:rPr>
                <w:rFonts w:cs="Arial"/>
                <w:color w:val="000000"/>
                <w:sz w:val="16"/>
                <w:szCs w:val="16"/>
              </w:rPr>
              <w:t>-1,2055</w:t>
            </w:r>
          </w:p>
        </w:tc>
        <w:tc>
          <w:tcPr>
            <w:tcW w:w="755" w:type="dxa"/>
            <w:shd w:val="clear" w:color="auto" w:fill="auto"/>
            <w:noWrap/>
            <w:vAlign w:val="center"/>
          </w:tcPr>
          <w:p w14:paraId="4DB181A5" w14:textId="62A694C7" w:rsidR="003D1FC8" w:rsidRPr="00B2441B" w:rsidRDefault="003D1FC8" w:rsidP="003D1FC8">
            <w:pPr>
              <w:spacing w:line="240" w:lineRule="auto"/>
              <w:jc w:val="right"/>
              <w:rPr>
                <w:rFonts w:cs="Arial"/>
                <w:color w:val="000000"/>
                <w:sz w:val="16"/>
                <w:szCs w:val="16"/>
              </w:rPr>
            </w:pPr>
            <w:r>
              <w:rPr>
                <w:rFonts w:cs="Arial"/>
                <w:color w:val="000000"/>
                <w:sz w:val="16"/>
                <w:szCs w:val="16"/>
              </w:rPr>
              <w:t>0,4782</w:t>
            </w:r>
          </w:p>
        </w:tc>
        <w:tc>
          <w:tcPr>
            <w:tcW w:w="754" w:type="dxa"/>
            <w:shd w:val="clear" w:color="auto" w:fill="auto"/>
            <w:noWrap/>
            <w:vAlign w:val="center"/>
          </w:tcPr>
          <w:p w14:paraId="2DC766E4" w14:textId="2DA3DD72" w:rsidR="003D1FC8" w:rsidRPr="00B2441B" w:rsidRDefault="003D1FC8" w:rsidP="003D1FC8">
            <w:pPr>
              <w:spacing w:line="240" w:lineRule="auto"/>
              <w:jc w:val="right"/>
              <w:rPr>
                <w:rFonts w:cs="Arial"/>
                <w:color w:val="000000"/>
                <w:sz w:val="16"/>
                <w:szCs w:val="16"/>
              </w:rPr>
            </w:pPr>
            <w:r>
              <w:rPr>
                <w:rFonts w:cs="Arial"/>
                <w:color w:val="000000"/>
                <w:sz w:val="16"/>
                <w:szCs w:val="16"/>
              </w:rPr>
              <w:t>-0,2984</w:t>
            </w:r>
          </w:p>
        </w:tc>
        <w:tc>
          <w:tcPr>
            <w:tcW w:w="754" w:type="dxa"/>
            <w:shd w:val="clear" w:color="auto" w:fill="auto"/>
            <w:noWrap/>
            <w:vAlign w:val="center"/>
          </w:tcPr>
          <w:p w14:paraId="55C30B66" w14:textId="14EF3914" w:rsidR="003D1FC8" w:rsidRPr="00B2441B" w:rsidRDefault="003D1FC8" w:rsidP="003D1FC8">
            <w:pPr>
              <w:spacing w:line="240" w:lineRule="auto"/>
              <w:jc w:val="right"/>
              <w:rPr>
                <w:rFonts w:cs="Arial"/>
                <w:color w:val="000000"/>
                <w:sz w:val="16"/>
                <w:szCs w:val="16"/>
              </w:rPr>
            </w:pPr>
            <w:r>
              <w:rPr>
                <w:rFonts w:cs="Arial"/>
                <w:color w:val="000000"/>
                <w:sz w:val="16"/>
                <w:szCs w:val="16"/>
              </w:rPr>
              <w:t>-0,7229</w:t>
            </w:r>
          </w:p>
        </w:tc>
        <w:tc>
          <w:tcPr>
            <w:tcW w:w="754" w:type="dxa"/>
            <w:shd w:val="clear" w:color="auto" w:fill="auto"/>
            <w:noWrap/>
            <w:vAlign w:val="center"/>
          </w:tcPr>
          <w:p w14:paraId="36992857" w14:textId="5A2E95CE" w:rsidR="003D1FC8" w:rsidRPr="00B2441B" w:rsidRDefault="003D1FC8" w:rsidP="003D1FC8">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tcPr>
          <w:p w14:paraId="2CAD54BE" w14:textId="592B22A2" w:rsidR="003D1FC8" w:rsidRPr="00B2441B" w:rsidRDefault="003D1FC8" w:rsidP="003D1FC8">
            <w:pPr>
              <w:spacing w:line="240" w:lineRule="auto"/>
              <w:jc w:val="right"/>
              <w:rPr>
                <w:rFonts w:cs="Arial"/>
                <w:color w:val="000000"/>
                <w:sz w:val="16"/>
                <w:szCs w:val="16"/>
              </w:rPr>
            </w:pPr>
            <w:r>
              <w:rPr>
                <w:rFonts w:cs="Arial"/>
                <w:color w:val="000000"/>
                <w:sz w:val="16"/>
                <w:szCs w:val="16"/>
              </w:rPr>
              <w:t>-1,2827</w:t>
            </w:r>
          </w:p>
        </w:tc>
        <w:tc>
          <w:tcPr>
            <w:tcW w:w="754" w:type="dxa"/>
            <w:shd w:val="clear" w:color="auto" w:fill="auto"/>
            <w:noWrap/>
            <w:vAlign w:val="center"/>
          </w:tcPr>
          <w:p w14:paraId="1098CD46" w14:textId="358F10A0" w:rsidR="003D1FC8" w:rsidRPr="00B2441B" w:rsidRDefault="003D1FC8" w:rsidP="003D1FC8">
            <w:pPr>
              <w:spacing w:line="240" w:lineRule="auto"/>
              <w:jc w:val="right"/>
              <w:rPr>
                <w:rFonts w:cs="Arial"/>
                <w:color w:val="000000"/>
                <w:sz w:val="16"/>
                <w:szCs w:val="16"/>
              </w:rPr>
            </w:pPr>
            <w:r>
              <w:rPr>
                <w:rFonts w:cs="Arial"/>
                <w:color w:val="000000"/>
                <w:sz w:val="16"/>
                <w:szCs w:val="16"/>
              </w:rPr>
              <w:t>1,6274</w:t>
            </w:r>
          </w:p>
        </w:tc>
        <w:tc>
          <w:tcPr>
            <w:tcW w:w="754" w:type="dxa"/>
            <w:shd w:val="clear" w:color="auto" w:fill="auto"/>
            <w:noWrap/>
            <w:vAlign w:val="center"/>
          </w:tcPr>
          <w:p w14:paraId="5107BE83" w14:textId="0AA650CE" w:rsidR="003D1FC8" w:rsidRPr="00B2441B" w:rsidRDefault="003D1FC8" w:rsidP="003D1FC8">
            <w:pPr>
              <w:spacing w:line="240" w:lineRule="auto"/>
              <w:jc w:val="right"/>
              <w:rPr>
                <w:rFonts w:cs="Arial"/>
                <w:color w:val="000000"/>
                <w:sz w:val="16"/>
                <w:szCs w:val="16"/>
              </w:rPr>
            </w:pPr>
            <w:r>
              <w:rPr>
                <w:rFonts w:cs="Arial"/>
                <w:color w:val="000000"/>
                <w:sz w:val="16"/>
                <w:szCs w:val="16"/>
              </w:rPr>
              <w:t>-2,3205</w:t>
            </w:r>
          </w:p>
        </w:tc>
        <w:tc>
          <w:tcPr>
            <w:tcW w:w="754" w:type="dxa"/>
            <w:shd w:val="clear" w:color="auto" w:fill="auto"/>
            <w:noWrap/>
            <w:vAlign w:val="center"/>
          </w:tcPr>
          <w:p w14:paraId="31247764" w14:textId="452CC088" w:rsidR="003D1FC8" w:rsidRPr="00B2441B" w:rsidRDefault="003D1FC8" w:rsidP="003D1FC8">
            <w:pPr>
              <w:spacing w:line="240" w:lineRule="auto"/>
              <w:jc w:val="right"/>
              <w:rPr>
                <w:rFonts w:cs="Arial"/>
                <w:color w:val="000000"/>
                <w:sz w:val="16"/>
                <w:szCs w:val="16"/>
              </w:rPr>
            </w:pPr>
            <w:r>
              <w:rPr>
                <w:rFonts w:cs="Arial"/>
                <w:color w:val="000000"/>
                <w:sz w:val="16"/>
                <w:szCs w:val="16"/>
              </w:rPr>
              <w:t>-1,9485</w:t>
            </w:r>
          </w:p>
        </w:tc>
        <w:tc>
          <w:tcPr>
            <w:tcW w:w="754" w:type="dxa"/>
            <w:shd w:val="clear" w:color="auto" w:fill="auto"/>
            <w:noWrap/>
            <w:vAlign w:val="center"/>
          </w:tcPr>
          <w:p w14:paraId="5F04FBF6" w14:textId="7D6341DA" w:rsidR="003D1FC8" w:rsidRPr="00B2441B" w:rsidRDefault="003D1FC8" w:rsidP="003D1FC8">
            <w:pPr>
              <w:spacing w:line="240" w:lineRule="auto"/>
              <w:jc w:val="right"/>
              <w:rPr>
                <w:rFonts w:cs="Arial"/>
                <w:color w:val="000000"/>
                <w:sz w:val="16"/>
                <w:szCs w:val="16"/>
              </w:rPr>
            </w:pPr>
            <w:r>
              <w:rPr>
                <w:rFonts w:cs="Arial"/>
                <w:color w:val="000000"/>
                <w:sz w:val="16"/>
                <w:szCs w:val="16"/>
              </w:rPr>
              <w:t>2,9236</w:t>
            </w:r>
          </w:p>
        </w:tc>
      </w:tr>
      <w:tr w:rsidR="003D1FC8" w:rsidRPr="00B2441B" w14:paraId="03F870D9" w14:textId="77777777" w:rsidTr="003D1FC8">
        <w:trPr>
          <w:trHeight w:val="288"/>
        </w:trPr>
        <w:tc>
          <w:tcPr>
            <w:tcW w:w="775" w:type="dxa"/>
            <w:shd w:val="clear" w:color="auto" w:fill="auto"/>
            <w:noWrap/>
            <w:vAlign w:val="center"/>
            <w:hideMark/>
          </w:tcPr>
          <w:p w14:paraId="6CB9B79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BC4800F" w14:textId="7842E25B" w:rsidR="003D1FC8" w:rsidRPr="00B2441B" w:rsidRDefault="003D1FC8" w:rsidP="003D1FC8">
            <w:pPr>
              <w:spacing w:line="240" w:lineRule="auto"/>
              <w:jc w:val="right"/>
              <w:rPr>
                <w:rFonts w:cs="Arial"/>
                <w:color w:val="000000"/>
                <w:sz w:val="16"/>
                <w:szCs w:val="16"/>
              </w:rPr>
            </w:pPr>
            <w:r>
              <w:rPr>
                <w:rFonts w:cs="Arial"/>
                <w:color w:val="000000"/>
                <w:sz w:val="16"/>
                <w:szCs w:val="16"/>
              </w:rPr>
              <w:t>1,1615</w:t>
            </w:r>
          </w:p>
        </w:tc>
        <w:tc>
          <w:tcPr>
            <w:tcW w:w="755" w:type="dxa"/>
            <w:shd w:val="clear" w:color="auto" w:fill="auto"/>
            <w:noWrap/>
            <w:vAlign w:val="center"/>
          </w:tcPr>
          <w:p w14:paraId="2C718A74" w14:textId="4FC44E28" w:rsidR="003D1FC8" w:rsidRPr="00B2441B" w:rsidRDefault="003D1FC8" w:rsidP="003D1FC8">
            <w:pPr>
              <w:spacing w:line="240" w:lineRule="auto"/>
              <w:jc w:val="right"/>
              <w:rPr>
                <w:rFonts w:cs="Arial"/>
                <w:color w:val="000000"/>
                <w:sz w:val="16"/>
                <w:szCs w:val="16"/>
              </w:rPr>
            </w:pPr>
            <w:r>
              <w:rPr>
                <w:rFonts w:cs="Arial"/>
                <w:color w:val="000000"/>
                <w:sz w:val="16"/>
                <w:szCs w:val="16"/>
              </w:rPr>
              <w:t>-0,6365</w:t>
            </w:r>
          </w:p>
        </w:tc>
        <w:tc>
          <w:tcPr>
            <w:tcW w:w="755" w:type="dxa"/>
            <w:shd w:val="clear" w:color="auto" w:fill="auto"/>
            <w:noWrap/>
            <w:vAlign w:val="center"/>
          </w:tcPr>
          <w:p w14:paraId="1AD9572A" w14:textId="000DC96B" w:rsidR="003D1FC8" w:rsidRPr="00B2441B" w:rsidRDefault="003D1FC8" w:rsidP="003D1FC8">
            <w:pPr>
              <w:spacing w:line="240" w:lineRule="auto"/>
              <w:jc w:val="right"/>
              <w:rPr>
                <w:rFonts w:cs="Arial"/>
                <w:color w:val="000000"/>
                <w:sz w:val="16"/>
                <w:szCs w:val="16"/>
              </w:rPr>
            </w:pPr>
            <w:r>
              <w:rPr>
                <w:rFonts w:cs="Arial"/>
                <w:color w:val="000000"/>
                <w:sz w:val="16"/>
                <w:szCs w:val="16"/>
              </w:rPr>
              <w:t>-1,0255</w:t>
            </w:r>
          </w:p>
        </w:tc>
        <w:tc>
          <w:tcPr>
            <w:tcW w:w="754" w:type="dxa"/>
            <w:shd w:val="clear" w:color="auto" w:fill="auto"/>
            <w:noWrap/>
            <w:vAlign w:val="center"/>
          </w:tcPr>
          <w:p w14:paraId="1EF1A3A0" w14:textId="663D356D" w:rsidR="003D1FC8" w:rsidRPr="00B2441B" w:rsidRDefault="003D1FC8" w:rsidP="003D1FC8">
            <w:pPr>
              <w:spacing w:line="240" w:lineRule="auto"/>
              <w:jc w:val="right"/>
              <w:rPr>
                <w:rFonts w:cs="Arial"/>
                <w:color w:val="000000"/>
                <w:sz w:val="16"/>
                <w:szCs w:val="16"/>
              </w:rPr>
            </w:pPr>
            <w:r>
              <w:rPr>
                <w:rFonts w:cs="Arial"/>
                <w:color w:val="000000"/>
                <w:sz w:val="16"/>
                <w:szCs w:val="16"/>
              </w:rPr>
              <w:t>0,3332</w:t>
            </w:r>
          </w:p>
        </w:tc>
        <w:tc>
          <w:tcPr>
            <w:tcW w:w="754" w:type="dxa"/>
            <w:shd w:val="clear" w:color="auto" w:fill="auto"/>
            <w:noWrap/>
            <w:vAlign w:val="center"/>
          </w:tcPr>
          <w:p w14:paraId="371F01E6" w14:textId="508CE90D" w:rsidR="003D1FC8" w:rsidRPr="00B2441B" w:rsidRDefault="003D1FC8" w:rsidP="003D1FC8">
            <w:pPr>
              <w:spacing w:line="240" w:lineRule="auto"/>
              <w:jc w:val="right"/>
              <w:rPr>
                <w:rFonts w:cs="Arial"/>
                <w:color w:val="000000"/>
                <w:sz w:val="16"/>
                <w:szCs w:val="16"/>
              </w:rPr>
            </w:pPr>
            <w:r>
              <w:rPr>
                <w:rFonts w:cs="Arial"/>
                <w:color w:val="000000"/>
                <w:sz w:val="16"/>
                <w:szCs w:val="16"/>
              </w:rPr>
              <w:t>0,8553</w:t>
            </w:r>
          </w:p>
        </w:tc>
        <w:tc>
          <w:tcPr>
            <w:tcW w:w="754" w:type="dxa"/>
            <w:shd w:val="clear" w:color="auto" w:fill="auto"/>
            <w:noWrap/>
            <w:vAlign w:val="center"/>
          </w:tcPr>
          <w:p w14:paraId="3B98A70D" w14:textId="3DF4242F" w:rsidR="003D1FC8" w:rsidRPr="00B2441B" w:rsidRDefault="003D1FC8" w:rsidP="003D1FC8">
            <w:pPr>
              <w:spacing w:line="240" w:lineRule="auto"/>
              <w:jc w:val="right"/>
              <w:rPr>
                <w:rFonts w:cs="Arial"/>
                <w:color w:val="000000"/>
                <w:sz w:val="16"/>
                <w:szCs w:val="16"/>
              </w:rPr>
            </w:pPr>
            <w:r>
              <w:rPr>
                <w:rFonts w:cs="Arial"/>
                <w:color w:val="000000"/>
                <w:sz w:val="16"/>
                <w:szCs w:val="16"/>
              </w:rPr>
              <w:t>-0,5994</w:t>
            </w:r>
          </w:p>
        </w:tc>
        <w:tc>
          <w:tcPr>
            <w:tcW w:w="754" w:type="dxa"/>
            <w:shd w:val="clear" w:color="auto" w:fill="auto"/>
            <w:noWrap/>
            <w:vAlign w:val="center"/>
          </w:tcPr>
          <w:p w14:paraId="6A4D7709" w14:textId="261B4872" w:rsidR="003D1FC8" w:rsidRPr="00B2441B" w:rsidRDefault="003D1FC8" w:rsidP="003D1FC8">
            <w:pPr>
              <w:spacing w:line="240" w:lineRule="auto"/>
              <w:jc w:val="right"/>
              <w:rPr>
                <w:rFonts w:cs="Arial"/>
                <w:color w:val="000000"/>
                <w:sz w:val="16"/>
                <w:szCs w:val="16"/>
              </w:rPr>
            </w:pPr>
            <w:r>
              <w:rPr>
                <w:rFonts w:cs="Arial"/>
                <w:color w:val="000000"/>
                <w:sz w:val="16"/>
                <w:szCs w:val="16"/>
              </w:rPr>
              <w:t>-1,2461</w:t>
            </w:r>
          </w:p>
        </w:tc>
        <w:tc>
          <w:tcPr>
            <w:tcW w:w="754" w:type="dxa"/>
            <w:shd w:val="clear" w:color="auto" w:fill="auto"/>
            <w:noWrap/>
            <w:vAlign w:val="center"/>
          </w:tcPr>
          <w:p w14:paraId="38DC81E4" w14:textId="2D1B14C3" w:rsidR="003D1FC8" w:rsidRPr="00B2441B" w:rsidRDefault="003D1FC8" w:rsidP="003D1FC8">
            <w:pPr>
              <w:spacing w:line="240" w:lineRule="auto"/>
              <w:jc w:val="right"/>
              <w:rPr>
                <w:rFonts w:cs="Arial"/>
                <w:color w:val="000000"/>
                <w:sz w:val="16"/>
                <w:szCs w:val="16"/>
              </w:rPr>
            </w:pPr>
            <w:r>
              <w:rPr>
                <w:rFonts w:cs="Arial"/>
                <w:color w:val="000000"/>
                <w:sz w:val="16"/>
                <w:szCs w:val="16"/>
              </w:rPr>
              <w:t>1,3810</w:t>
            </w:r>
          </w:p>
        </w:tc>
        <w:tc>
          <w:tcPr>
            <w:tcW w:w="754" w:type="dxa"/>
            <w:shd w:val="clear" w:color="auto" w:fill="auto"/>
            <w:noWrap/>
            <w:vAlign w:val="center"/>
          </w:tcPr>
          <w:p w14:paraId="7E6FD7B3" w14:textId="0A5BF752" w:rsidR="003D1FC8" w:rsidRPr="00B2441B" w:rsidRDefault="003D1FC8" w:rsidP="003D1FC8">
            <w:pPr>
              <w:spacing w:line="240" w:lineRule="auto"/>
              <w:jc w:val="right"/>
              <w:rPr>
                <w:rFonts w:cs="Arial"/>
                <w:color w:val="000000"/>
                <w:sz w:val="16"/>
                <w:szCs w:val="16"/>
              </w:rPr>
            </w:pPr>
            <w:r>
              <w:rPr>
                <w:rFonts w:cs="Arial"/>
                <w:color w:val="000000"/>
                <w:sz w:val="16"/>
                <w:szCs w:val="16"/>
              </w:rPr>
              <w:t>-0,6469</w:t>
            </w:r>
          </w:p>
        </w:tc>
        <w:tc>
          <w:tcPr>
            <w:tcW w:w="754" w:type="dxa"/>
            <w:shd w:val="clear" w:color="auto" w:fill="auto"/>
            <w:noWrap/>
            <w:vAlign w:val="center"/>
          </w:tcPr>
          <w:p w14:paraId="23B2DFFF" w14:textId="790F73F4" w:rsidR="003D1FC8" w:rsidRPr="00B2441B" w:rsidRDefault="003D1FC8" w:rsidP="003D1FC8">
            <w:pPr>
              <w:spacing w:line="240" w:lineRule="auto"/>
              <w:jc w:val="right"/>
              <w:rPr>
                <w:rFonts w:cs="Arial"/>
                <w:color w:val="000000"/>
                <w:sz w:val="16"/>
                <w:szCs w:val="16"/>
              </w:rPr>
            </w:pPr>
            <w:r>
              <w:rPr>
                <w:rFonts w:cs="Arial"/>
                <w:color w:val="000000"/>
                <w:sz w:val="16"/>
                <w:szCs w:val="16"/>
              </w:rPr>
              <w:t>-0,2993</w:t>
            </w:r>
          </w:p>
        </w:tc>
        <w:tc>
          <w:tcPr>
            <w:tcW w:w="754" w:type="dxa"/>
            <w:shd w:val="clear" w:color="auto" w:fill="auto"/>
            <w:noWrap/>
            <w:vAlign w:val="center"/>
          </w:tcPr>
          <w:p w14:paraId="2047F7C1" w14:textId="16BAE028" w:rsidR="003D1FC8" w:rsidRPr="00B2441B" w:rsidRDefault="003D1FC8" w:rsidP="003D1FC8">
            <w:pPr>
              <w:spacing w:line="240" w:lineRule="auto"/>
              <w:jc w:val="right"/>
              <w:rPr>
                <w:rFonts w:cs="Arial"/>
                <w:color w:val="000000"/>
                <w:sz w:val="16"/>
                <w:szCs w:val="16"/>
              </w:rPr>
            </w:pPr>
            <w:r>
              <w:rPr>
                <w:rFonts w:cs="Arial"/>
                <w:color w:val="000000"/>
                <w:sz w:val="16"/>
                <w:szCs w:val="16"/>
              </w:rPr>
              <w:t>3,9416</w:t>
            </w:r>
          </w:p>
        </w:tc>
      </w:tr>
      <w:tr w:rsidR="003D1FC8" w:rsidRPr="00B2441B" w14:paraId="761A0CF4" w14:textId="77777777" w:rsidTr="003D1FC8">
        <w:trPr>
          <w:trHeight w:val="288"/>
        </w:trPr>
        <w:tc>
          <w:tcPr>
            <w:tcW w:w="775" w:type="dxa"/>
            <w:shd w:val="clear" w:color="auto" w:fill="auto"/>
            <w:noWrap/>
            <w:vAlign w:val="center"/>
            <w:hideMark/>
          </w:tcPr>
          <w:p w14:paraId="6D0DDE1D"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480F01F6" w14:textId="2A7FA451" w:rsidR="003D1FC8" w:rsidRPr="00B2441B" w:rsidRDefault="003D1FC8" w:rsidP="003D1FC8">
            <w:pPr>
              <w:spacing w:line="240" w:lineRule="auto"/>
              <w:jc w:val="right"/>
              <w:rPr>
                <w:rFonts w:cs="Arial"/>
                <w:color w:val="000000"/>
                <w:sz w:val="16"/>
                <w:szCs w:val="16"/>
              </w:rPr>
            </w:pPr>
            <w:r>
              <w:rPr>
                <w:rFonts w:cs="Arial"/>
                <w:color w:val="000000"/>
                <w:sz w:val="16"/>
                <w:szCs w:val="16"/>
              </w:rPr>
              <w:t>-0,4960</w:t>
            </w:r>
          </w:p>
        </w:tc>
        <w:tc>
          <w:tcPr>
            <w:tcW w:w="755" w:type="dxa"/>
            <w:shd w:val="clear" w:color="auto" w:fill="auto"/>
            <w:noWrap/>
            <w:vAlign w:val="center"/>
          </w:tcPr>
          <w:p w14:paraId="02CB04ED" w14:textId="1F1E8E37" w:rsidR="003D1FC8" w:rsidRPr="00B2441B" w:rsidRDefault="003D1FC8" w:rsidP="003D1FC8">
            <w:pPr>
              <w:spacing w:line="240" w:lineRule="auto"/>
              <w:jc w:val="right"/>
              <w:rPr>
                <w:rFonts w:cs="Arial"/>
                <w:color w:val="000000"/>
                <w:sz w:val="16"/>
                <w:szCs w:val="16"/>
              </w:rPr>
            </w:pPr>
            <w:r>
              <w:rPr>
                <w:rFonts w:cs="Arial"/>
                <w:color w:val="000000"/>
                <w:sz w:val="16"/>
                <w:szCs w:val="16"/>
              </w:rPr>
              <w:t>-1,4922</w:t>
            </w:r>
          </w:p>
        </w:tc>
        <w:tc>
          <w:tcPr>
            <w:tcW w:w="755" w:type="dxa"/>
            <w:shd w:val="clear" w:color="auto" w:fill="auto"/>
            <w:noWrap/>
            <w:vAlign w:val="center"/>
          </w:tcPr>
          <w:p w14:paraId="4188A14F" w14:textId="7D75E39F" w:rsidR="003D1FC8" w:rsidRPr="00B2441B" w:rsidRDefault="003D1FC8" w:rsidP="003D1FC8">
            <w:pPr>
              <w:spacing w:line="240" w:lineRule="auto"/>
              <w:jc w:val="right"/>
              <w:rPr>
                <w:rFonts w:cs="Arial"/>
                <w:color w:val="000000"/>
                <w:sz w:val="16"/>
                <w:szCs w:val="16"/>
              </w:rPr>
            </w:pPr>
            <w:r>
              <w:rPr>
                <w:rFonts w:cs="Arial"/>
                <w:color w:val="000000"/>
                <w:sz w:val="16"/>
                <w:szCs w:val="16"/>
              </w:rPr>
              <w:t>0,5128</w:t>
            </w:r>
          </w:p>
        </w:tc>
        <w:tc>
          <w:tcPr>
            <w:tcW w:w="754" w:type="dxa"/>
            <w:shd w:val="clear" w:color="auto" w:fill="auto"/>
            <w:noWrap/>
            <w:vAlign w:val="center"/>
          </w:tcPr>
          <w:p w14:paraId="31A129CC" w14:textId="5455CB22" w:rsidR="003D1FC8" w:rsidRPr="00B2441B" w:rsidRDefault="003D1FC8" w:rsidP="003D1FC8">
            <w:pPr>
              <w:spacing w:line="240" w:lineRule="auto"/>
              <w:jc w:val="right"/>
              <w:rPr>
                <w:rFonts w:cs="Arial"/>
                <w:color w:val="000000"/>
                <w:sz w:val="16"/>
                <w:szCs w:val="16"/>
              </w:rPr>
            </w:pPr>
            <w:r>
              <w:rPr>
                <w:rFonts w:cs="Arial"/>
                <w:color w:val="000000"/>
                <w:sz w:val="16"/>
                <w:szCs w:val="16"/>
              </w:rPr>
              <w:t>1,3827</w:t>
            </w:r>
          </w:p>
        </w:tc>
        <w:tc>
          <w:tcPr>
            <w:tcW w:w="754" w:type="dxa"/>
            <w:shd w:val="clear" w:color="auto" w:fill="auto"/>
            <w:noWrap/>
            <w:vAlign w:val="center"/>
          </w:tcPr>
          <w:p w14:paraId="0ECD3647" w14:textId="209D757F" w:rsidR="003D1FC8" w:rsidRPr="00B2441B" w:rsidRDefault="003D1FC8" w:rsidP="003D1FC8">
            <w:pPr>
              <w:spacing w:line="240" w:lineRule="auto"/>
              <w:jc w:val="right"/>
              <w:rPr>
                <w:rFonts w:cs="Arial"/>
                <w:color w:val="000000"/>
                <w:sz w:val="16"/>
                <w:szCs w:val="16"/>
              </w:rPr>
            </w:pPr>
            <w:r>
              <w:rPr>
                <w:rFonts w:cs="Arial"/>
                <w:color w:val="000000"/>
                <w:sz w:val="16"/>
                <w:szCs w:val="16"/>
              </w:rPr>
              <w:t>0,8379</w:t>
            </w:r>
          </w:p>
        </w:tc>
        <w:tc>
          <w:tcPr>
            <w:tcW w:w="754" w:type="dxa"/>
            <w:shd w:val="clear" w:color="auto" w:fill="auto"/>
            <w:noWrap/>
            <w:vAlign w:val="center"/>
          </w:tcPr>
          <w:p w14:paraId="71A7F9FD" w14:textId="54DEBD22" w:rsidR="003D1FC8" w:rsidRPr="00B2441B" w:rsidRDefault="003D1FC8" w:rsidP="003D1FC8">
            <w:pPr>
              <w:spacing w:line="240" w:lineRule="auto"/>
              <w:jc w:val="right"/>
              <w:rPr>
                <w:rFonts w:cs="Arial"/>
                <w:color w:val="000000"/>
                <w:sz w:val="16"/>
                <w:szCs w:val="16"/>
              </w:rPr>
            </w:pPr>
            <w:r>
              <w:rPr>
                <w:rFonts w:cs="Arial"/>
                <w:color w:val="000000"/>
                <w:sz w:val="16"/>
                <w:szCs w:val="16"/>
              </w:rPr>
              <w:t>0,9594</w:t>
            </w:r>
          </w:p>
        </w:tc>
        <w:tc>
          <w:tcPr>
            <w:tcW w:w="754" w:type="dxa"/>
            <w:shd w:val="clear" w:color="auto" w:fill="auto"/>
            <w:noWrap/>
            <w:vAlign w:val="center"/>
          </w:tcPr>
          <w:p w14:paraId="542E4197" w14:textId="329CF0B7" w:rsidR="003D1FC8" w:rsidRPr="00B2441B" w:rsidRDefault="003D1FC8" w:rsidP="003D1FC8">
            <w:pPr>
              <w:spacing w:line="240" w:lineRule="auto"/>
              <w:jc w:val="right"/>
              <w:rPr>
                <w:rFonts w:cs="Arial"/>
                <w:color w:val="000000"/>
                <w:sz w:val="16"/>
                <w:szCs w:val="16"/>
              </w:rPr>
            </w:pPr>
            <w:r>
              <w:rPr>
                <w:rFonts w:cs="Arial"/>
                <w:color w:val="000000"/>
                <w:sz w:val="16"/>
                <w:szCs w:val="16"/>
              </w:rPr>
              <w:t>0,6028</w:t>
            </w:r>
          </w:p>
        </w:tc>
        <w:tc>
          <w:tcPr>
            <w:tcW w:w="754" w:type="dxa"/>
            <w:shd w:val="clear" w:color="auto" w:fill="auto"/>
            <w:noWrap/>
            <w:vAlign w:val="center"/>
          </w:tcPr>
          <w:p w14:paraId="0D97203D" w14:textId="1AE6655D" w:rsidR="003D1FC8" w:rsidRPr="00B2441B" w:rsidRDefault="003D1FC8" w:rsidP="003D1FC8">
            <w:pPr>
              <w:spacing w:line="240" w:lineRule="auto"/>
              <w:jc w:val="right"/>
              <w:rPr>
                <w:rFonts w:cs="Arial"/>
                <w:color w:val="000000"/>
                <w:sz w:val="16"/>
                <w:szCs w:val="16"/>
              </w:rPr>
            </w:pPr>
            <w:r>
              <w:rPr>
                <w:rFonts w:cs="Arial"/>
                <w:color w:val="000000"/>
                <w:sz w:val="16"/>
                <w:szCs w:val="16"/>
              </w:rPr>
              <w:t>1,5883</w:t>
            </w:r>
          </w:p>
        </w:tc>
        <w:tc>
          <w:tcPr>
            <w:tcW w:w="754" w:type="dxa"/>
            <w:shd w:val="clear" w:color="auto" w:fill="auto"/>
            <w:noWrap/>
            <w:vAlign w:val="center"/>
          </w:tcPr>
          <w:p w14:paraId="79BC8A97" w14:textId="7B7A93DA" w:rsidR="003D1FC8" w:rsidRPr="00B2441B" w:rsidRDefault="003D1FC8" w:rsidP="003D1FC8">
            <w:pPr>
              <w:spacing w:line="240" w:lineRule="auto"/>
              <w:jc w:val="right"/>
              <w:rPr>
                <w:rFonts w:cs="Arial"/>
                <w:color w:val="000000"/>
                <w:sz w:val="16"/>
                <w:szCs w:val="16"/>
              </w:rPr>
            </w:pPr>
            <w:r>
              <w:rPr>
                <w:rFonts w:cs="Arial"/>
                <w:color w:val="000000"/>
                <w:sz w:val="16"/>
                <w:szCs w:val="16"/>
              </w:rPr>
              <w:t>-0,2866</w:t>
            </w:r>
          </w:p>
        </w:tc>
        <w:tc>
          <w:tcPr>
            <w:tcW w:w="754" w:type="dxa"/>
            <w:shd w:val="clear" w:color="auto" w:fill="auto"/>
            <w:noWrap/>
            <w:vAlign w:val="center"/>
          </w:tcPr>
          <w:p w14:paraId="511DB92B" w14:textId="6038AC0B" w:rsidR="003D1FC8" w:rsidRPr="00B2441B" w:rsidRDefault="003D1FC8" w:rsidP="003D1FC8">
            <w:pPr>
              <w:spacing w:line="240" w:lineRule="auto"/>
              <w:jc w:val="right"/>
              <w:rPr>
                <w:rFonts w:cs="Arial"/>
                <w:color w:val="000000"/>
                <w:sz w:val="16"/>
                <w:szCs w:val="16"/>
              </w:rPr>
            </w:pPr>
            <w:r>
              <w:rPr>
                <w:rFonts w:cs="Arial"/>
                <w:color w:val="000000"/>
                <w:sz w:val="16"/>
                <w:szCs w:val="16"/>
              </w:rPr>
              <w:t>1,8279</w:t>
            </w:r>
          </w:p>
        </w:tc>
        <w:tc>
          <w:tcPr>
            <w:tcW w:w="754" w:type="dxa"/>
            <w:shd w:val="clear" w:color="auto" w:fill="auto"/>
            <w:noWrap/>
            <w:vAlign w:val="center"/>
          </w:tcPr>
          <w:p w14:paraId="7C557943" w14:textId="4ED72621" w:rsidR="003D1FC8" w:rsidRPr="00B2441B" w:rsidRDefault="003D1FC8" w:rsidP="003D1FC8">
            <w:pPr>
              <w:spacing w:line="240" w:lineRule="auto"/>
              <w:jc w:val="right"/>
              <w:rPr>
                <w:rFonts w:cs="Arial"/>
                <w:color w:val="000000"/>
                <w:sz w:val="16"/>
                <w:szCs w:val="16"/>
              </w:rPr>
            </w:pPr>
            <w:r>
              <w:rPr>
                <w:rFonts w:cs="Arial"/>
                <w:color w:val="000000"/>
                <w:sz w:val="16"/>
                <w:szCs w:val="16"/>
              </w:rPr>
              <w:t>1,6326</w:t>
            </w:r>
          </w:p>
        </w:tc>
      </w:tr>
      <w:tr w:rsidR="003D1FC8" w:rsidRPr="00B2441B" w14:paraId="7CCE2A25" w14:textId="77777777" w:rsidTr="003D1FC8">
        <w:trPr>
          <w:trHeight w:val="288"/>
        </w:trPr>
        <w:tc>
          <w:tcPr>
            <w:tcW w:w="775" w:type="dxa"/>
            <w:shd w:val="clear" w:color="auto" w:fill="auto"/>
            <w:noWrap/>
            <w:vAlign w:val="center"/>
            <w:hideMark/>
          </w:tcPr>
          <w:p w14:paraId="606FD22B"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3CDE9A42" w14:textId="2B83F9EA" w:rsidR="003D1FC8" w:rsidRPr="00B2441B" w:rsidRDefault="003D1FC8" w:rsidP="003D1FC8">
            <w:pPr>
              <w:spacing w:line="240" w:lineRule="auto"/>
              <w:jc w:val="right"/>
              <w:rPr>
                <w:rFonts w:cs="Arial"/>
                <w:color w:val="000000"/>
                <w:sz w:val="16"/>
                <w:szCs w:val="16"/>
              </w:rPr>
            </w:pPr>
            <w:r>
              <w:rPr>
                <w:rFonts w:cs="Arial"/>
                <w:color w:val="000000"/>
                <w:sz w:val="16"/>
                <w:szCs w:val="16"/>
              </w:rPr>
              <w:t>0,5727</w:t>
            </w:r>
          </w:p>
        </w:tc>
        <w:tc>
          <w:tcPr>
            <w:tcW w:w="755" w:type="dxa"/>
            <w:shd w:val="clear" w:color="auto" w:fill="auto"/>
            <w:noWrap/>
            <w:vAlign w:val="center"/>
          </w:tcPr>
          <w:p w14:paraId="42D09943" w14:textId="77A5666F" w:rsidR="003D1FC8" w:rsidRPr="00B2441B" w:rsidRDefault="003D1FC8" w:rsidP="003D1FC8">
            <w:pPr>
              <w:spacing w:line="240" w:lineRule="auto"/>
              <w:jc w:val="right"/>
              <w:rPr>
                <w:rFonts w:cs="Arial"/>
                <w:color w:val="000000"/>
                <w:sz w:val="16"/>
                <w:szCs w:val="16"/>
              </w:rPr>
            </w:pPr>
            <w:r>
              <w:rPr>
                <w:rFonts w:cs="Arial"/>
                <w:color w:val="000000"/>
                <w:sz w:val="16"/>
                <w:szCs w:val="16"/>
              </w:rPr>
              <w:t>0,6574</w:t>
            </w:r>
          </w:p>
        </w:tc>
        <w:tc>
          <w:tcPr>
            <w:tcW w:w="755" w:type="dxa"/>
            <w:shd w:val="clear" w:color="auto" w:fill="auto"/>
            <w:noWrap/>
            <w:vAlign w:val="center"/>
          </w:tcPr>
          <w:p w14:paraId="57947D86" w14:textId="008F5A2E" w:rsidR="003D1FC8" w:rsidRPr="00B2441B" w:rsidRDefault="003D1FC8" w:rsidP="003D1FC8">
            <w:pPr>
              <w:spacing w:line="240" w:lineRule="auto"/>
              <w:jc w:val="right"/>
              <w:rPr>
                <w:rFonts w:cs="Arial"/>
                <w:color w:val="000000"/>
                <w:sz w:val="16"/>
                <w:szCs w:val="16"/>
              </w:rPr>
            </w:pPr>
            <w:r>
              <w:rPr>
                <w:rFonts w:cs="Arial"/>
                <w:color w:val="000000"/>
                <w:sz w:val="16"/>
                <w:szCs w:val="16"/>
              </w:rPr>
              <w:t>0,9126</w:t>
            </w:r>
          </w:p>
        </w:tc>
        <w:tc>
          <w:tcPr>
            <w:tcW w:w="754" w:type="dxa"/>
            <w:shd w:val="clear" w:color="auto" w:fill="auto"/>
            <w:noWrap/>
            <w:vAlign w:val="center"/>
          </w:tcPr>
          <w:p w14:paraId="76A063E1" w14:textId="4591074F" w:rsidR="003D1FC8" w:rsidRPr="00B2441B" w:rsidRDefault="003D1FC8" w:rsidP="003D1FC8">
            <w:pPr>
              <w:spacing w:line="240" w:lineRule="auto"/>
              <w:jc w:val="right"/>
              <w:rPr>
                <w:rFonts w:cs="Arial"/>
                <w:color w:val="000000"/>
                <w:sz w:val="16"/>
                <w:szCs w:val="16"/>
              </w:rPr>
            </w:pPr>
            <w:r>
              <w:rPr>
                <w:rFonts w:cs="Arial"/>
                <w:color w:val="000000"/>
                <w:sz w:val="16"/>
                <w:szCs w:val="16"/>
              </w:rPr>
              <w:t>-1,8867</w:t>
            </w:r>
          </w:p>
        </w:tc>
        <w:tc>
          <w:tcPr>
            <w:tcW w:w="754" w:type="dxa"/>
            <w:shd w:val="clear" w:color="auto" w:fill="auto"/>
            <w:noWrap/>
            <w:vAlign w:val="center"/>
          </w:tcPr>
          <w:p w14:paraId="0224A5A7" w14:textId="07EB1735" w:rsidR="003D1FC8" w:rsidRPr="00B2441B" w:rsidRDefault="003D1FC8" w:rsidP="003D1FC8">
            <w:pPr>
              <w:spacing w:line="240" w:lineRule="auto"/>
              <w:jc w:val="right"/>
              <w:rPr>
                <w:rFonts w:cs="Arial"/>
                <w:color w:val="000000"/>
                <w:sz w:val="16"/>
                <w:szCs w:val="16"/>
              </w:rPr>
            </w:pPr>
            <w:r>
              <w:rPr>
                <w:rFonts w:cs="Arial"/>
                <w:color w:val="000000"/>
                <w:sz w:val="16"/>
                <w:szCs w:val="16"/>
              </w:rPr>
              <w:t>-0,0336</w:t>
            </w:r>
          </w:p>
        </w:tc>
        <w:tc>
          <w:tcPr>
            <w:tcW w:w="754" w:type="dxa"/>
            <w:shd w:val="clear" w:color="auto" w:fill="auto"/>
            <w:noWrap/>
            <w:vAlign w:val="center"/>
          </w:tcPr>
          <w:p w14:paraId="52F3B555" w14:textId="70575436" w:rsidR="003D1FC8" w:rsidRPr="00B2441B" w:rsidRDefault="003D1FC8" w:rsidP="003D1FC8">
            <w:pPr>
              <w:spacing w:line="240" w:lineRule="auto"/>
              <w:jc w:val="right"/>
              <w:rPr>
                <w:rFonts w:cs="Arial"/>
                <w:color w:val="000000"/>
                <w:sz w:val="16"/>
                <w:szCs w:val="16"/>
              </w:rPr>
            </w:pPr>
            <w:r>
              <w:rPr>
                <w:rFonts w:cs="Arial"/>
                <w:color w:val="000000"/>
                <w:sz w:val="16"/>
                <w:szCs w:val="16"/>
              </w:rPr>
              <w:t>0,0576</w:t>
            </w:r>
          </w:p>
        </w:tc>
        <w:tc>
          <w:tcPr>
            <w:tcW w:w="754" w:type="dxa"/>
            <w:shd w:val="clear" w:color="auto" w:fill="auto"/>
            <w:noWrap/>
            <w:vAlign w:val="center"/>
          </w:tcPr>
          <w:p w14:paraId="6A806A86" w14:textId="68904A2D" w:rsidR="003D1FC8" w:rsidRPr="00B2441B" w:rsidRDefault="003D1FC8" w:rsidP="003D1FC8">
            <w:pPr>
              <w:spacing w:line="240" w:lineRule="auto"/>
              <w:jc w:val="right"/>
              <w:rPr>
                <w:rFonts w:cs="Arial"/>
                <w:color w:val="000000"/>
                <w:sz w:val="16"/>
                <w:szCs w:val="16"/>
              </w:rPr>
            </w:pPr>
            <w:r>
              <w:rPr>
                <w:rFonts w:cs="Arial"/>
                <w:color w:val="000000"/>
                <w:sz w:val="16"/>
                <w:szCs w:val="16"/>
              </w:rPr>
              <w:t>-1,5035</w:t>
            </w:r>
          </w:p>
        </w:tc>
        <w:tc>
          <w:tcPr>
            <w:tcW w:w="754" w:type="dxa"/>
            <w:shd w:val="clear" w:color="auto" w:fill="auto"/>
            <w:noWrap/>
            <w:vAlign w:val="center"/>
          </w:tcPr>
          <w:p w14:paraId="5B83960E" w14:textId="355FB38B" w:rsidR="003D1FC8" w:rsidRPr="00B2441B" w:rsidRDefault="003D1FC8" w:rsidP="003D1FC8">
            <w:pPr>
              <w:spacing w:line="240" w:lineRule="auto"/>
              <w:jc w:val="right"/>
              <w:rPr>
                <w:rFonts w:cs="Arial"/>
                <w:color w:val="000000"/>
                <w:sz w:val="16"/>
                <w:szCs w:val="16"/>
              </w:rPr>
            </w:pPr>
            <w:r>
              <w:rPr>
                <w:rFonts w:cs="Arial"/>
                <w:color w:val="000000"/>
                <w:sz w:val="16"/>
                <w:szCs w:val="16"/>
              </w:rPr>
              <w:t>0,9206</w:t>
            </w:r>
          </w:p>
        </w:tc>
        <w:tc>
          <w:tcPr>
            <w:tcW w:w="754" w:type="dxa"/>
            <w:shd w:val="clear" w:color="auto" w:fill="auto"/>
            <w:noWrap/>
            <w:vAlign w:val="center"/>
          </w:tcPr>
          <w:p w14:paraId="62208F32" w14:textId="0FBA0C59" w:rsidR="003D1FC8" w:rsidRPr="00B2441B" w:rsidRDefault="003D1FC8" w:rsidP="003D1FC8">
            <w:pPr>
              <w:spacing w:line="240" w:lineRule="auto"/>
              <w:jc w:val="right"/>
              <w:rPr>
                <w:rFonts w:cs="Arial"/>
                <w:color w:val="000000"/>
                <w:sz w:val="16"/>
                <w:szCs w:val="16"/>
              </w:rPr>
            </w:pPr>
            <w:r>
              <w:rPr>
                <w:rFonts w:cs="Arial"/>
                <w:color w:val="000000"/>
                <w:sz w:val="16"/>
                <w:szCs w:val="16"/>
              </w:rPr>
              <w:t>-0,2680</w:t>
            </w:r>
          </w:p>
        </w:tc>
        <w:tc>
          <w:tcPr>
            <w:tcW w:w="754" w:type="dxa"/>
            <w:shd w:val="clear" w:color="auto" w:fill="auto"/>
            <w:noWrap/>
            <w:vAlign w:val="center"/>
          </w:tcPr>
          <w:p w14:paraId="16225186" w14:textId="7811D170" w:rsidR="003D1FC8" w:rsidRPr="00B2441B" w:rsidRDefault="003D1FC8" w:rsidP="003D1FC8">
            <w:pPr>
              <w:spacing w:line="240" w:lineRule="auto"/>
              <w:jc w:val="right"/>
              <w:rPr>
                <w:rFonts w:cs="Arial"/>
                <w:color w:val="000000"/>
                <w:sz w:val="16"/>
                <w:szCs w:val="16"/>
              </w:rPr>
            </w:pPr>
            <w:r>
              <w:rPr>
                <w:rFonts w:cs="Arial"/>
                <w:color w:val="000000"/>
                <w:sz w:val="16"/>
                <w:szCs w:val="16"/>
              </w:rPr>
              <w:t>-0,9959</w:t>
            </w:r>
          </w:p>
        </w:tc>
        <w:tc>
          <w:tcPr>
            <w:tcW w:w="754" w:type="dxa"/>
            <w:shd w:val="clear" w:color="auto" w:fill="auto"/>
            <w:noWrap/>
            <w:vAlign w:val="center"/>
          </w:tcPr>
          <w:p w14:paraId="3D9E4BC9" w14:textId="3C9EC1B7" w:rsidR="003D1FC8" w:rsidRPr="00B2441B" w:rsidRDefault="003D1FC8" w:rsidP="003D1FC8">
            <w:pPr>
              <w:spacing w:line="240" w:lineRule="auto"/>
              <w:jc w:val="right"/>
              <w:rPr>
                <w:rFonts w:cs="Arial"/>
                <w:color w:val="000000"/>
                <w:sz w:val="16"/>
                <w:szCs w:val="16"/>
              </w:rPr>
            </w:pPr>
            <w:r>
              <w:rPr>
                <w:rFonts w:cs="Arial"/>
                <w:color w:val="000000"/>
                <w:sz w:val="16"/>
                <w:szCs w:val="16"/>
              </w:rPr>
              <w:t>2,2760</w:t>
            </w:r>
          </w:p>
        </w:tc>
      </w:tr>
      <w:tr w:rsidR="003D1FC8" w:rsidRPr="00B2441B" w14:paraId="718AE70B" w14:textId="77777777" w:rsidTr="003D1FC8">
        <w:trPr>
          <w:trHeight w:val="288"/>
        </w:trPr>
        <w:tc>
          <w:tcPr>
            <w:tcW w:w="775" w:type="dxa"/>
            <w:shd w:val="clear" w:color="auto" w:fill="auto"/>
            <w:noWrap/>
            <w:vAlign w:val="center"/>
            <w:hideMark/>
          </w:tcPr>
          <w:p w14:paraId="0C33BC4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7CA22B1" w14:textId="3CFF4C75" w:rsidR="003D1FC8" w:rsidRPr="00B2441B" w:rsidRDefault="003D1FC8" w:rsidP="003D1FC8">
            <w:pPr>
              <w:spacing w:line="240" w:lineRule="auto"/>
              <w:jc w:val="right"/>
              <w:rPr>
                <w:rFonts w:cs="Arial"/>
                <w:color w:val="000000"/>
                <w:sz w:val="16"/>
                <w:szCs w:val="16"/>
              </w:rPr>
            </w:pPr>
            <w:r>
              <w:rPr>
                <w:rFonts w:cs="Arial"/>
                <w:color w:val="000000"/>
                <w:sz w:val="16"/>
                <w:szCs w:val="16"/>
              </w:rPr>
              <w:t>0,4986</w:t>
            </w:r>
          </w:p>
        </w:tc>
        <w:tc>
          <w:tcPr>
            <w:tcW w:w="755" w:type="dxa"/>
            <w:shd w:val="clear" w:color="auto" w:fill="auto"/>
            <w:noWrap/>
            <w:vAlign w:val="center"/>
          </w:tcPr>
          <w:p w14:paraId="60A1BDA9" w14:textId="08D44373" w:rsidR="003D1FC8" w:rsidRPr="00B2441B" w:rsidRDefault="003D1FC8" w:rsidP="003D1FC8">
            <w:pPr>
              <w:spacing w:line="240" w:lineRule="auto"/>
              <w:jc w:val="right"/>
              <w:rPr>
                <w:rFonts w:cs="Arial"/>
                <w:color w:val="000000"/>
                <w:sz w:val="16"/>
                <w:szCs w:val="16"/>
              </w:rPr>
            </w:pPr>
            <w:r>
              <w:rPr>
                <w:rFonts w:cs="Arial"/>
                <w:color w:val="000000"/>
                <w:sz w:val="16"/>
                <w:szCs w:val="16"/>
              </w:rPr>
              <w:t>0,6776</w:t>
            </w:r>
          </w:p>
        </w:tc>
        <w:tc>
          <w:tcPr>
            <w:tcW w:w="755" w:type="dxa"/>
            <w:shd w:val="clear" w:color="auto" w:fill="auto"/>
            <w:noWrap/>
            <w:vAlign w:val="center"/>
          </w:tcPr>
          <w:p w14:paraId="37F5E2AC" w14:textId="080B97BA" w:rsidR="003D1FC8" w:rsidRPr="00B2441B" w:rsidRDefault="003D1FC8" w:rsidP="003D1FC8">
            <w:pPr>
              <w:spacing w:line="240" w:lineRule="auto"/>
              <w:jc w:val="right"/>
              <w:rPr>
                <w:rFonts w:cs="Arial"/>
                <w:color w:val="000000"/>
                <w:sz w:val="16"/>
                <w:szCs w:val="16"/>
              </w:rPr>
            </w:pPr>
            <w:r>
              <w:rPr>
                <w:rFonts w:cs="Arial"/>
                <w:color w:val="000000"/>
                <w:sz w:val="16"/>
                <w:szCs w:val="16"/>
              </w:rPr>
              <w:t>-0,8690</w:t>
            </w:r>
          </w:p>
        </w:tc>
        <w:tc>
          <w:tcPr>
            <w:tcW w:w="754" w:type="dxa"/>
            <w:shd w:val="clear" w:color="auto" w:fill="auto"/>
            <w:noWrap/>
            <w:vAlign w:val="center"/>
          </w:tcPr>
          <w:p w14:paraId="6F05B800" w14:textId="0951DB98" w:rsidR="003D1FC8" w:rsidRPr="00B2441B" w:rsidRDefault="003D1FC8" w:rsidP="003D1FC8">
            <w:pPr>
              <w:spacing w:line="240" w:lineRule="auto"/>
              <w:jc w:val="right"/>
              <w:rPr>
                <w:rFonts w:cs="Arial"/>
                <w:color w:val="000000"/>
                <w:sz w:val="16"/>
                <w:szCs w:val="16"/>
              </w:rPr>
            </w:pPr>
            <w:r>
              <w:rPr>
                <w:rFonts w:cs="Arial"/>
                <w:color w:val="000000"/>
                <w:sz w:val="16"/>
                <w:szCs w:val="16"/>
              </w:rPr>
              <w:t>-1,8026</w:t>
            </w:r>
          </w:p>
        </w:tc>
        <w:tc>
          <w:tcPr>
            <w:tcW w:w="754" w:type="dxa"/>
            <w:shd w:val="clear" w:color="auto" w:fill="auto"/>
            <w:noWrap/>
            <w:vAlign w:val="center"/>
          </w:tcPr>
          <w:p w14:paraId="4970B7D5" w14:textId="5E4BF828" w:rsidR="003D1FC8" w:rsidRPr="00B2441B" w:rsidRDefault="003D1FC8" w:rsidP="003D1FC8">
            <w:pPr>
              <w:spacing w:line="240" w:lineRule="auto"/>
              <w:jc w:val="right"/>
              <w:rPr>
                <w:rFonts w:cs="Arial"/>
                <w:color w:val="000000"/>
                <w:sz w:val="16"/>
                <w:szCs w:val="16"/>
              </w:rPr>
            </w:pPr>
            <w:r>
              <w:rPr>
                <w:rFonts w:cs="Arial"/>
                <w:color w:val="000000"/>
                <w:sz w:val="16"/>
                <w:szCs w:val="16"/>
              </w:rPr>
              <w:t>0,5418</w:t>
            </w:r>
          </w:p>
        </w:tc>
        <w:tc>
          <w:tcPr>
            <w:tcW w:w="754" w:type="dxa"/>
            <w:shd w:val="clear" w:color="auto" w:fill="auto"/>
            <w:noWrap/>
            <w:vAlign w:val="center"/>
          </w:tcPr>
          <w:p w14:paraId="04494C83" w14:textId="66620B6E" w:rsidR="003D1FC8" w:rsidRPr="00B2441B" w:rsidRDefault="003D1FC8" w:rsidP="003D1FC8">
            <w:pPr>
              <w:spacing w:line="240" w:lineRule="auto"/>
              <w:jc w:val="right"/>
              <w:rPr>
                <w:rFonts w:cs="Arial"/>
                <w:color w:val="000000"/>
                <w:sz w:val="16"/>
                <w:szCs w:val="16"/>
              </w:rPr>
            </w:pPr>
            <w:r>
              <w:rPr>
                <w:rFonts w:cs="Arial"/>
                <w:color w:val="000000"/>
                <w:sz w:val="16"/>
                <w:szCs w:val="16"/>
              </w:rPr>
              <w:t>-0,4739</w:t>
            </w:r>
          </w:p>
        </w:tc>
        <w:tc>
          <w:tcPr>
            <w:tcW w:w="754" w:type="dxa"/>
            <w:shd w:val="clear" w:color="auto" w:fill="auto"/>
            <w:noWrap/>
            <w:vAlign w:val="center"/>
          </w:tcPr>
          <w:p w14:paraId="0B08E0CF" w14:textId="4BE992DB" w:rsidR="003D1FC8" w:rsidRPr="00B2441B" w:rsidRDefault="003D1FC8" w:rsidP="003D1FC8">
            <w:pPr>
              <w:spacing w:line="240" w:lineRule="auto"/>
              <w:jc w:val="right"/>
              <w:rPr>
                <w:rFonts w:cs="Arial"/>
                <w:color w:val="000000"/>
                <w:sz w:val="16"/>
                <w:szCs w:val="16"/>
              </w:rPr>
            </w:pPr>
            <w:r>
              <w:rPr>
                <w:rFonts w:cs="Arial"/>
                <w:color w:val="000000"/>
                <w:sz w:val="16"/>
                <w:szCs w:val="16"/>
              </w:rPr>
              <w:t>1,7120</w:t>
            </w:r>
          </w:p>
        </w:tc>
        <w:tc>
          <w:tcPr>
            <w:tcW w:w="754" w:type="dxa"/>
            <w:shd w:val="clear" w:color="auto" w:fill="auto"/>
            <w:noWrap/>
            <w:vAlign w:val="center"/>
          </w:tcPr>
          <w:p w14:paraId="6EA526E9" w14:textId="3D1D2663" w:rsidR="003D1FC8" w:rsidRPr="00B2441B" w:rsidRDefault="003D1FC8" w:rsidP="003D1FC8">
            <w:pPr>
              <w:spacing w:line="240" w:lineRule="auto"/>
              <w:jc w:val="right"/>
              <w:rPr>
                <w:rFonts w:cs="Arial"/>
                <w:color w:val="000000"/>
                <w:sz w:val="16"/>
                <w:szCs w:val="16"/>
              </w:rPr>
            </w:pPr>
            <w:r>
              <w:rPr>
                <w:rFonts w:cs="Arial"/>
                <w:color w:val="000000"/>
                <w:sz w:val="16"/>
                <w:szCs w:val="16"/>
              </w:rPr>
              <w:t>1,3763</w:t>
            </w:r>
          </w:p>
        </w:tc>
        <w:tc>
          <w:tcPr>
            <w:tcW w:w="754" w:type="dxa"/>
            <w:shd w:val="clear" w:color="auto" w:fill="auto"/>
            <w:noWrap/>
            <w:vAlign w:val="center"/>
          </w:tcPr>
          <w:p w14:paraId="50D29DF2" w14:textId="6CA9280C" w:rsidR="003D1FC8" w:rsidRPr="00B2441B" w:rsidRDefault="003D1FC8" w:rsidP="003D1FC8">
            <w:pPr>
              <w:spacing w:line="240" w:lineRule="auto"/>
              <w:jc w:val="right"/>
              <w:rPr>
                <w:rFonts w:cs="Arial"/>
                <w:color w:val="000000"/>
                <w:sz w:val="16"/>
                <w:szCs w:val="16"/>
              </w:rPr>
            </w:pPr>
            <w:r>
              <w:rPr>
                <w:rFonts w:cs="Arial"/>
                <w:color w:val="000000"/>
                <w:sz w:val="16"/>
                <w:szCs w:val="16"/>
              </w:rPr>
              <w:t>-0,6564</w:t>
            </w:r>
          </w:p>
        </w:tc>
        <w:tc>
          <w:tcPr>
            <w:tcW w:w="754" w:type="dxa"/>
            <w:shd w:val="clear" w:color="auto" w:fill="auto"/>
            <w:noWrap/>
            <w:vAlign w:val="center"/>
          </w:tcPr>
          <w:p w14:paraId="3B023CEF" w14:textId="2A2EEC00" w:rsidR="003D1FC8" w:rsidRPr="00B2441B" w:rsidRDefault="003D1FC8" w:rsidP="003D1FC8">
            <w:pPr>
              <w:spacing w:line="240" w:lineRule="auto"/>
              <w:jc w:val="right"/>
              <w:rPr>
                <w:rFonts w:cs="Arial"/>
                <w:color w:val="000000"/>
                <w:sz w:val="16"/>
                <w:szCs w:val="16"/>
              </w:rPr>
            </w:pPr>
            <w:r>
              <w:rPr>
                <w:rFonts w:cs="Arial"/>
                <w:color w:val="000000"/>
                <w:sz w:val="16"/>
                <w:szCs w:val="16"/>
              </w:rPr>
              <w:t>-2,4444</w:t>
            </w:r>
          </w:p>
        </w:tc>
        <w:tc>
          <w:tcPr>
            <w:tcW w:w="754" w:type="dxa"/>
            <w:shd w:val="clear" w:color="auto" w:fill="auto"/>
            <w:noWrap/>
            <w:vAlign w:val="center"/>
          </w:tcPr>
          <w:p w14:paraId="5FE86581" w14:textId="29C2FD16"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r>
      <w:tr w:rsidR="003D1FC8" w:rsidRPr="00B2441B" w14:paraId="46B56B4C" w14:textId="77777777" w:rsidTr="003D1FC8">
        <w:trPr>
          <w:trHeight w:val="288"/>
        </w:trPr>
        <w:tc>
          <w:tcPr>
            <w:tcW w:w="775" w:type="dxa"/>
            <w:shd w:val="clear" w:color="auto" w:fill="auto"/>
            <w:noWrap/>
            <w:vAlign w:val="center"/>
            <w:hideMark/>
          </w:tcPr>
          <w:p w14:paraId="78CE816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25469E7D" w14:textId="561F41EC" w:rsidR="003D1FC8" w:rsidRPr="00B2441B" w:rsidRDefault="003D1FC8" w:rsidP="003D1FC8">
            <w:pPr>
              <w:spacing w:line="240" w:lineRule="auto"/>
              <w:jc w:val="right"/>
              <w:rPr>
                <w:rFonts w:cs="Arial"/>
                <w:color w:val="000000"/>
                <w:sz w:val="16"/>
                <w:szCs w:val="16"/>
              </w:rPr>
            </w:pPr>
            <w:r>
              <w:rPr>
                <w:rFonts w:cs="Arial"/>
                <w:color w:val="000000"/>
                <w:sz w:val="16"/>
                <w:szCs w:val="16"/>
              </w:rPr>
              <w:t>-1,0512</w:t>
            </w:r>
          </w:p>
        </w:tc>
        <w:tc>
          <w:tcPr>
            <w:tcW w:w="755" w:type="dxa"/>
            <w:shd w:val="clear" w:color="auto" w:fill="auto"/>
            <w:noWrap/>
            <w:vAlign w:val="center"/>
          </w:tcPr>
          <w:p w14:paraId="213AEE10" w14:textId="564EE671" w:rsidR="003D1FC8" w:rsidRPr="00B2441B" w:rsidRDefault="003D1FC8" w:rsidP="003D1FC8">
            <w:pPr>
              <w:spacing w:line="240" w:lineRule="auto"/>
              <w:jc w:val="right"/>
              <w:rPr>
                <w:rFonts w:cs="Arial"/>
                <w:color w:val="000000"/>
                <w:sz w:val="16"/>
                <w:szCs w:val="16"/>
              </w:rPr>
            </w:pPr>
            <w:r>
              <w:rPr>
                <w:rFonts w:cs="Arial"/>
                <w:color w:val="000000"/>
                <w:sz w:val="16"/>
                <w:szCs w:val="16"/>
              </w:rPr>
              <w:t>1,4542</w:t>
            </w:r>
          </w:p>
        </w:tc>
        <w:tc>
          <w:tcPr>
            <w:tcW w:w="755" w:type="dxa"/>
            <w:shd w:val="clear" w:color="auto" w:fill="auto"/>
            <w:noWrap/>
            <w:vAlign w:val="center"/>
          </w:tcPr>
          <w:p w14:paraId="6CCBAEAE" w14:textId="7F880DF4" w:rsidR="003D1FC8" w:rsidRPr="00B2441B" w:rsidRDefault="003D1FC8" w:rsidP="003D1FC8">
            <w:pPr>
              <w:spacing w:line="240" w:lineRule="auto"/>
              <w:jc w:val="right"/>
              <w:rPr>
                <w:rFonts w:cs="Arial"/>
                <w:color w:val="000000"/>
                <w:sz w:val="16"/>
                <w:szCs w:val="16"/>
              </w:rPr>
            </w:pPr>
            <w:r>
              <w:rPr>
                <w:rFonts w:cs="Arial"/>
                <w:color w:val="000000"/>
                <w:sz w:val="16"/>
                <w:szCs w:val="16"/>
              </w:rPr>
              <w:t>-0,8760</w:t>
            </w:r>
          </w:p>
        </w:tc>
        <w:tc>
          <w:tcPr>
            <w:tcW w:w="754" w:type="dxa"/>
            <w:shd w:val="clear" w:color="auto" w:fill="auto"/>
            <w:noWrap/>
            <w:vAlign w:val="center"/>
          </w:tcPr>
          <w:p w14:paraId="5CF9455E" w14:textId="1B7E71E0" w:rsidR="003D1FC8" w:rsidRPr="00B2441B" w:rsidRDefault="003D1FC8" w:rsidP="003D1FC8">
            <w:pPr>
              <w:spacing w:line="240" w:lineRule="auto"/>
              <w:jc w:val="right"/>
              <w:rPr>
                <w:rFonts w:cs="Arial"/>
                <w:color w:val="000000"/>
                <w:sz w:val="16"/>
                <w:szCs w:val="16"/>
              </w:rPr>
            </w:pPr>
            <w:r>
              <w:rPr>
                <w:rFonts w:cs="Arial"/>
                <w:color w:val="000000"/>
                <w:sz w:val="16"/>
                <w:szCs w:val="16"/>
              </w:rPr>
              <w:t>0,1750</w:t>
            </w:r>
          </w:p>
        </w:tc>
        <w:tc>
          <w:tcPr>
            <w:tcW w:w="754" w:type="dxa"/>
            <w:shd w:val="clear" w:color="auto" w:fill="auto"/>
            <w:noWrap/>
            <w:vAlign w:val="center"/>
          </w:tcPr>
          <w:p w14:paraId="61E7003D" w14:textId="184F03CB" w:rsidR="003D1FC8" w:rsidRPr="00B2441B" w:rsidRDefault="003D1FC8" w:rsidP="003D1FC8">
            <w:pPr>
              <w:spacing w:line="240" w:lineRule="auto"/>
              <w:jc w:val="right"/>
              <w:rPr>
                <w:rFonts w:cs="Arial"/>
                <w:color w:val="000000"/>
                <w:sz w:val="16"/>
                <w:szCs w:val="16"/>
              </w:rPr>
            </w:pPr>
            <w:r>
              <w:rPr>
                <w:rFonts w:cs="Arial"/>
                <w:color w:val="000000"/>
                <w:sz w:val="16"/>
                <w:szCs w:val="16"/>
              </w:rPr>
              <w:t>-0,8640</w:t>
            </w:r>
          </w:p>
        </w:tc>
        <w:tc>
          <w:tcPr>
            <w:tcW w:w="754" w:type="dxa"/>
            <w:shd w:val="clear" w:color="auto" w:fill="auto"/>
            <w:noWrap/>
            <w:vAlign w:val="center"/>
          </w:tcPr>
          <w:p w14:paraId="7600FCDF" w14:textId="0840DE64" w:rsidR="003D1FC8" w:rsidRPr="00B2441B" w:rsidRDefault="003D1FC8" w:rsidP="003D1FC8">
            <w:pPr>
              <w:spacing w:line="240" w:lineRule="auto"/>
              <w:jc w:val="right"/>
              <w:rPr>
                <w:rFonts w:cs="Arial"/>
                <w:color w:val="000000"/>
                <w:sz w:val="16"/>
                <w:szCs w:val="16"/>
              </w:rPr>
            </w:pPr>
            <w:r>
              <w:rPr>
                <w:rFonts w:cs="Arial"/>
                <w:color w:val="000000"/>
                <w:sz w:val="16"/>
                <w:szCs w:val="16"/>
              </w:rPr>
              <w:t>-0,1163</w:t>
            </w:r>
          </w:p>
        </w:tc>
        <w:tc>
          <w:tcPr>
            <w:tcW w:w="754" w:type="dxa"/>
            <w:shd w:val="clear" w:color="auto" w:fill="auto"/>
            <w:noWrap/>
            <w:vAlign w:val="center"/>
          </w:tcPr>
          <w:p w14:paraId="1EF1F99D" w14:textId="12DD1C6E" w:rsidR="003D1FC8" w:rsidRPr="00B2441B" w:rsidRDefault="003D1FC8" w:rsidP="003D1FC8">
            <w:pPr>
              <w:spacing w:line="240" w:lineRule="auto"/>
              <w:jc w:val="right"/>
              <w:rPr>
                <w:rFonts w:cs="Arial"/>
                <w:color w:val="000000"/>
                <w:sz w:val="16"/>
                <w:szCs w:val="16"/>
              </w:rPr>
            </w:pPr>
            <w:r>
              <w:rPr>
                <w:rFonts w:cs="Arial"/>
                <w:color w:val="000000"/>
                <w:sz w:val="16"/>
                <w:szCs w:val="16"/>
              </w:rPr>
              <w:t>0,7431</w:t>
            </w:r>
          </w:p>
        </w:tc>
        <w:tc>
          <w:tcPr>
            <w:tcW w:w="754" w:type="dxa"/>
            <w:shd w:val="clear" w:color="auto" w:fill="auto"/>
            <w:noWrap/>
            <w:vAlign w:val="center"/>
          </w:tcPr>
          <w:p w14:paraId="4401C697" w14:textId="3DB8E9AD" w:rsidR="003D1FC8" w:rsidRPr="00B2441B" w:rsidRDefault="003D1FC8" w:rsidP="003D1FC8">
            <w:pPr>
              <w:spacing w:line="240" w:lineRule="auto"/>
              <w:jc w:val="right"/>
              <w:rPr>
                <w:rFonts w:cs="Arial"/>
                <w:color w:val="000000"/>
                <w:sz w:val="16"/>
                <w:szCs w:val="16"/>
              </w:rPr>
            </w:pPr>
            <w:r>
              <w:rPr>
                <w:rFonts w:cs="Arial"/>
                <w:color w:val="000000"/>
                <w:sz w:val="16"/>
                <w:szCs w:val="16"/>
              </w:rPr>
              <w:t>-0,7693</w:t>
            </w:r>
          </w:p>
        </w:tc>
        <w:tc>
          <w:tcPr>
            <w:tcW w:w="754" w:type="dxa"/>
            <w:shd w:val="clear" w:color="auto" w:fill="auto"/>
            <w:noWrap/>
            <w:vAlign w:val="center"/>
          </w:tcPr>
          <w:p w14:paraId="132C5E6F" w14:textId="08EF4678" w:rsidR="003D1FC8" w:rsidRPr="00B2441B" w:rsidRDefault="003D1FC8" w:rsidP="003D1FC8">
            <w:pPr>
              <w:spacing w:line="240" w:lineRule="auto"/>
              <w:jc w:val="right"/>
              <w:rPr>
                <w:rFonts w:cs="Arial"/>
                <w:color w:val="000000"/>
                <w:sz w:val="16"/>
                <w:szCs w:val="16"/>
              </w:rPr>
            </w:pPr>
            <w:r>
              <w:rPr>
                <w:rFonts w:cs="Arial"/>
                <w:color w:val="000000"/>
                <w:sz w:val="16"/>
                <w:szCs w:val="16"/>
              </w:rPr>
              <w:t>-0,9982</w:t>
            </w:r>
          </w:p>
        </w:tc>
        <w:tc>
          <w:tcPr>
            <w:tcW w:w="754" w:type="dxa"/>
            <w:shd w:val="clear" w:color="auto" w:fill="auto"/>
            <w:noWrap/>
            <w:vAlign w:val="center"/>
          </w:tcPr>
          <w:p w14:paraId="282F780E" w14:textId="688FC3A3" w:rsidR="003D1FC8" w:rsidRPr="00B2441B" w:rsidRDefault="003D1FC8" w:rsidP="003D1FC8">
            <w:pPr>
              <w:spacing w:line="240" w:lineRule="auto"/>
              <w:jc w:val="right"/>
              <w:rPr>
                <w:rFonts w:cs="Arial"/>
                <w:color w:val="000000"/>
                <w:sz w:val="16"/>
                <w:szCs w:val="16"/>
              </w:rPr>
            </w:pPr>
            <w:r>
              <w:rPr>
                <w:rFonts w:cs="Arial"/>
                <w:color w:val="000000"/>
                <w:sz w:val="16"/>
                <w:szCs w:val="16"/>
              </w:rPr>
              <w:t>0,6821</w:t>
            </w:r>
          </w:p>
        </w:tc>
        <w:tc>
          <w:tcPr>
            <w:tcW w:w="754" w:type="dxa"/>
            <w:shd w:val="clear" w:color="auto" w:fill="auto"/>
            <w:noWrap/>
            <w:vAlign w:val="center"/>
          </w:tcPr>
          <w:p w14:paraId="401D7F9C" w14:textId="3EF40BF5" w:rsidR="003D1FC8" w:rsidRPr="00B2441B" w:rsidRDefault="003D1FC8" w:rsidP="003D1FC8">
            <w:pPr>
              <w:spacing w:line="240" w:lineRule="auto"/>
              <w:jc w:val="right"/>
              <w:rPr>
                <w:rFonts w:cs="Arial"/>
                <w:color w:val="000000"/>
                <w:sz w:val="16"/>
                <w:szCs w:val="16"/>
              </w:rPr>
            </w:pPr>
            <w:r>
              <w:rPr>
                <w:rFonts w:cs="Arial"/>
                <w:color w:val="000000"/>
                <w:sz w:val="16"/>
                <w:szCs w:val="16"/>
              </w:rPr>
              <w:t>0,4759</w:t>
            </w:r>
          </w:p>
        </w:tc>
      </w:tr>
      <w:tr w:rsidR="003D1FC8" w:rsidRPr="00B2441B" w14:paraId="228F4F38" w14:textId="77777777" w:rsidTr="003D1FC8">
        <w:trPr>
          <w:trHeight w:val="288"/>
        </w:trPr>
        <w:tc>
          <w:tcPr>
            <w:tcW w:w="775" w:type="dxa"/>
            <w:shd w:val="clear" w:color="auto" w:fill="auto"/>
            <w:noWrap/>
            <w:vAlign w:val="center"/>
            <w:hideMark/>
          </w:tcPr>
          <w:p w14:paraId="38E22477"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569DCB9C" w14:textId="25642D7D" w:rsidR="003D1FC8" w:rsidRPr="00B2441B" w:rsidRDefault="003D1FC8" w:rsidP="003D1FC8">
            <w:pPr>
              <w:spacing w:line="240" w:lineRule="auto"/>
              <w:jc w:val="right"/>
              <w:rPr>
                <w:rFonts w:cs="Arial"/>
                <w:color w:val="000000"/>
                <w:sz w:val="16"/>
                <w:szCs w:val="16"/>
              </w:rPr>
            </w:pPr>
            <w:r>
              <w:rPr>
                <w:rFonts w:cs="Arial"/>
                <w:color w:val="000000"/>
                <w:sz w:val="16"/>
                <w:szCs w:val="16"/>
              </w:rPr>
              <w:t>-0,9435</w:t>
            </w:r>
          </w:p>
        </w:tc>
        <w:tc>
          <w:tcPr>
            <w:tcW w:w="755" w:type="dxa"/>
            <w:shd w:val="clear" w:color="auto" w:fill="auto"/>
            <w:noWrap/>
            <w:vAlign w:val="center"/>
          </w:tcPr>
          <w:p w14:paraId="7E990C77" w14:textId="0726BA9A" w:rsidR="003D1FC8" w:rsidRPr="00B2441B" w:rsidRDefault="003D1FC8" w:rsidP="003D1FC8">
            <w:pPr>
              <w:spacing w:line="240" w:lineRule="auto"/>
              <w:jc w:val="right"/>
              <w:rPr>
                <w:rFonts w:cs="Arial"/>
                <w:color w:val="000000"/>
                <w:sz w:val="16"/>
                <w:szCs w:val="16"/>
              </w:rPr>
            </w:pPr>
            <w:r>
              <w:rPr>
                <w:rFonts w:cs="Arial"/>
                <w:color w:val="000000"/>
                <w:sz w:val="16"/>
                <w:szCs w:val="16"/>
              </w:rPr>
              <w:t>-0,8586</w:t>
            </w:r>
          </w:p>
        </w:tc>
        <w:tc>
          <w:tcPr>
            <w:tcW w:w="755" w:type="dxa"/>
            <w:shd w:val="clear" w:color="auto" w:fill="auto"/>
            <w:noWrap/>
            <w:vAlign w:val="center"/>
          </w:tcPr>
          <w:p w14:paraId="5080278B" w14:textId="413DD775" w:rsidR="003D1FC8" w:rsidRPr="00B2441B" w:rsidRDefault="003D1FC8" w:rsidP="003D1FC8">
            <w:pPr>
              <w:spacing w:line="240" w:lineRule="auto"/>
              <w:jc w:val="right"/>
              <w:rPr>
                <w:rFonts w:cs="Arial"/>
                <w:color w:val="000000"/>
                <w:sz w:val="16"/>
                <w:szCs w:val="16"/>
              </w:rPr>
            </w:pPr>
            <w:r>
              <w:rPr>
                <w:rFonts w:cs="Arial"/>
                <w:color w:val="000000"/>
                <w:sz w:val="16"/>
                <w:szCs w:val="16"/>
              </w:rPr>
              <w:t>0,9388</w:t>
            </w:r>
          </w:p>
        </w:tc>
        <w:tc>
          <w:tcPr>
            <w:tcW w:w="754" w:type="dxa"/>
            <w:shd w:val="clear" w:color="auto" w:fill="auto"/>
            <w:noWrap/>
            <w:vAlign w:val="center"/>
          </w:tcPr>
          <w:p w14:paraId="5F79D224" w14:textId="43965805" w:rsidR="003D1FC8" w:rsidRPr="00B2441B" w:rsidRDefault="003D1FC8" w:rsidP="003D1FC8">
            <w:pPr>
              <w:spacing w:line="240" w:lineRule="auto"/>
              <w:jc w:val="right"/>
              <w:rPr>
                <w:rFonts w:cs="Arial"/>
                <w:color w:val="000000"/>
                <w:sz w:val="16"/>
                <w:szCs w:val="16"/>
              </w:rPr>
            </w:pPr>
            <w:r>
              <w:rPr>
                <w:rFonts w:cs="Arial"/>
                <w:color w:val="000000"/>
                <w:sz w:val="16"/>
                <w:szCs w:val="16"/>
              </w:rPr>
              <w:t>0,8515</w:t>
            </w:r>
          </w:p>
        </w:tc>
        <w:tc>
          <w:tcPr>
            <w:tcW w:w="754" w:type="dxa"/>
            <w:shd w:val="clear" w:color="auto" w:fill="auto"/>
            <w:noWrap/>
            <w:vAlign w:val="center"/>
          </w:tcPr>
          <w:p w14:paraId="5F7F9654" w14:textId="29124B43" w:rsidR="003D1FC8" w:rsidRPr="00B2441B" w:rsidRDefault="003D1FC8" w:rsidP="003D1FC8">
            <w:pPr>
              <w:spacing w:line="240" w:lineRule="auto"/>
              <w:jc w:val="right"/>
              <w:rPr>
                <w:rFonts w:cs="Arial"/>
                <w:color w:val="000000"/>
                <w:sz w:val="16"/>
                <w:szCs w:val="16"/>
              </w:rPr>
            </w:pPr>
            <w:r>
              <w:rPr>
                <w:rFonts w:cs="Arial"/>
                <w:color w:val="000000"/>
                <w:sz w:val="16"/>
                <w:szCs w:val="16"/>
              </w:rPr>
              <w:t>0,5190</w:t>
            </w:r>
          </w:p>
        </w:tc>
        <w:tc>
          <w:tcPr>
            <w:tcW w:w="754" w:type="dxa"/>
            <w:shd w:val="clear" w:color="auto" w:fill="auto"/>
            <w:noWrap/>
            <w:vAlign w:val="center"/>
          </w:tcPr>
          <w:p w14:paraId="3CB6F9E5" w14:textId="0963A227" w:rsidR="003D1FC8" w:rsidRPr="00B2441B" w:rsidRDefault="003D1FC8" w:rsidP="003D1FC8">
            <w:pPr>
              <w:spacing w:line="240" w:lineRule="auto"/>
              <w:jc w:val="right"/>
              <w:rPr>
                <w:rFonts w:cs="Arial"/>
                <w:color w:val="000000"/>
                <w:sz w:val="16"/>
                <w:szCs w:val="16"/>
              </w:rPr>
            </w:pPr>
            <w:r>
              <w:rPr>
                <w:rFonts w:cs="Arial"/>
                <w:color w:val="000000"/>
                <w:sz w:val="16"/>
                <w:szCs w:val="16"/>
              </w:rPr>
              <w:t>-2,0965</w:t>
            </w:r>
          </w:p>
        </w:tc>
        <w:tc>
          <w:tcPr>
            <w:tcW w:w="754" w:type="dxa"/>
            <w:shd w:val="clear" w:color="auto" w:fill="auto"/>
            <w:noWrap/>
            <w:vAlign w:val="center"/>
          </w:tcPr>
          <w:p w14:paraId="529D96D0" w14:textId="7C4A08C4" w:rsidR="003D1FC8" w:rsidRPr="00B2441B" w:rsidRDefault="003D1FC8" w:rsidP="003D1FC8">
            <w:pPr>
              <w:spacing w:line="240" w:lineRule="auto"/>
              <w:jc w:val="right"/>
              <w:rPr>
                <w:rFonts w:cs="Arial"/>
                <w:color w:val="000000"/>
                <w:sz w:val="16"/>
                <w:szCs w:val="16"/>
              </w:rPr>
            </w:pPr>
            <w:r>
              <w:rPr>
                <w:rFonts w:cs="Arial"/>
                <w:color w:val="000000"/>
                <w:sz w:val="16"/>
                <w:szCs w:val="16"/>
              </w:rPr>
              <w:t>-1,2222</w:t>
            </w:r>
          </w:p>
        </w:tc>
        <w:tc>
          <w:tcPr>
            <w:tcW w:w="754" w:type="dxa"/>
            <w:shd w:val="clear" w:color="auto" w:fill="auto"/>
            <w:noWrap/>
            <w:vAlign w:val="center"/>
          </w:tcPr>
          <w:p w14:paraId="02AF947D" w14:textId="7A21ACD6" w:rsidR="003D1FC8" w:rsidRPr="00B2441B" w:rsidRDefault="003D1FC8" w:rsidP="003D1FC8">
            <w:pPr>
              <w:spacing w:line="240" w:lineRule="auto"/>
              <w:jc w:val="right"/>
              <w:rPr>
                <w:rFonts w:cs="Arial"/>
                <w:color w:val="000000"/>
                <w:sz w:val="16"/>
                <w:szCs w:val="16"/>
              </w:rPr>
            </w:pPr>
            <w:r>
              <w:rPr>
                <w:rFonts w:cs="Arial"/>
                <w:color w:val="000000"/>
                <w:sz w:val="16"/>
                <w:szCs w:val="16"/>
              </w:rPr>
              <w:t>-0,2416</w:t>
            </w:r>
          </w:p>
        </w:tc>
        <w:tc>
          <w:tcPr>
            <w:tcW w:w="754" w:type="dxa"/>
            <w:shd w:val="clear" w:color="auto" w:fill="auto"/>
            <w:noWrap/>
            <w:vAlign w:val="center"/>
          </w:tcPr>
          <w:p w14:paraId="24E03A9B" w14:textId="3C4F1398" w:rsidR="003D1FC8" w:rsidRPr="00B2441B" w:rsidRDefault="003D1FC8" w:rsidP="003D1FC8">
            <w:pPr>
              <w:spacing w:line="240" w:lineRule="auto"/>
              <w:jc w:val="right"/>
              <w:rPr>
                <w:rFonts w:cs="Arial"/>
                <w:color w:val="000000"/>
                <w:sz w:val="16"/>
                <w:szCs w:val="16"/>
              </w:rPr>
            </w:pPr>
            <w:r>
              <w:rPr>
                <w:rFonts w:cs="Arial"/>
                <w:color w:val="000000"/>
                <w:sz w:val="16"/>
                <w:szCs w:val="16"/>
              </w:rPr>
              <w:t>0,2389</w:t>
            </w:r>
          </w:p>
        </w:tc>
        <w:tc>
          <w:tcPr>
            <w:tcW w:w="754" w:type="dxa"/>
            <w:shd w:val="clear" w:color="auto" w:fill="auto"/>
            <w:noWrap/>
            <w:vAlign w:val="center"/>
          </w:tcPr>
          <w:p w14:paraId="493512D1" w14:textId="28D57B31" w:rsidR="003D1FC8" w:rsidRPr="00B2441B" w:rsidRDefault="003D1FC8" w:rsidP="003D1FC8">
            <w:pPr>
              <w:spacing w:line="240" w:lineRule="auto"/>
              <w:jc w:val="right"/>
              <w:rPr>
                <w:rFonts w:cs="Arial"/>
                <w:color w:val="000000"/>
                <w:sz w:val="16"/>
                <w:szCs w:val="16"/>
              </w:rPr>
            </w:pPr>
            <w:r>
              <w:rPr>
                <w:rFonts w:cs="Arial"/>
                <w:color w:val="000000"/>
                <w:sz w:val="16"/>
                <w:szCs w:val="16"/>
              </w:rPr>
              <w:t>-0,0711</w:t>
            </w:r>
          </w:p>
        </w:tc>
        <w:tc>
          <w:tcPr>
            <w:tcW w:w="754" w:type="dxa"/>
            <w:shd w:val="clear" w:color="auto" w:fill="auto"/>
            <w:noWrap/>
            <w:vAlign w:val="center"/>
          </w:tcPr>
          <w:p w14:paraId="141FC9D9" w14:textId="5F7E98A6" w:rsidR="003D1FC8" w:rsidRPr="00B2441B" w:rsidRDefault="003D1FC8" w:rsidP="003D1FC8">
            <w:pPr>
              <w:spacing w:line="240" w:lineRule="auto"/>
              <w:jc w:val="right"/>
              <w:rPr>
                <w:rFonts w:cs="Arial"/>
                <w:color w:val="000000"/>
                <w:sz w:val="16"/>
                <w:szCs w:val="16"/>
              </w:rPr>
            </w:pPr>
            <w:r>
              <w:rPr>
                <w:rFonts w:cs="Arial"/>
                <w:color w:val="000000"/>
                <w:sz w:val="16"/>
                <w:szCs w:val="16"/>
              </w:rPr>
              <w:t>0,7755</w:t>
            </w:r>
          </w:p>
        </w:tc>
      </w:tr>
      <w:tr w:rsidR="003D1FC8" w:rsidRPr="00B2441B" w14:paraId="52CB9711" w14:textId="77777777" w:rsidTr="003D1FC8">
        <w:trPr>
          <w:trHeight w:val="288"/>
        </w:trPr>
        <w:tc>
          <w:tcPr>
            <w:tcW w:w="775" w:type="dxa"/>
            <w:tcBorders>
              <w:bottom w:val="single" w:sz="12" w:space="0" w:color="auto"/>
            </w:tcBorders>
            <w:shd w:val="clear" w:color="auto" w:fill="auto"/>
            <w:noWrap/>
            <w:vAlign w:val="center"/>
            <w:hideMark/>
          </w:tcPr>
          <w:p w14:paraId="6EDED27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3CDEC4" w14:textId="6A95C063"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c>
          <w:tcPr>
            <w:tcW w:w="755" w:type="dxa"/>
            <w:tcBorders>
              <w:bottom w:val="single" w:sz="12" w:space="0" w:color="auto"/>
            </w:tcBorders>
            <w:shd w:val="clear" w:color="auto" w:fill="auto"/>
            <w:noWrap/>
            <w:vAlign w:val="center"/>
          </w:tcPr>
          <w:p w14:paraId="3B3B069B" w14:textId="10D828DF" w:rsidR="003D1FC8" w:rsidRPr="00B2441B" w:rsidRDefault="003D1FC8" w:rsidP="003D1FC8">
            <w:pPr>
              <w:spacing w:line="240" w:lineRule="auto"/>
              <w:jc w:val="right"/>
              <w:rPr>
                <w:rFonts w:cs="Arial"/>
                <w:color w:val="000000"/>
                <w:sz w:val="16"/>
                <w:szCs w:val="16"/>
              </w:rPr>
            </w:pPr>
            <w:r>
              <w:rPr>
                <w:rFonts w:cs="Arial"/>
                <w:color w:val="000000"/>
                <w:sz w:val="16"/>
                <w:szCs w:val="16"/>
              </w:rPr>
              <w:t>0,5579</w:t>
            </w:r>
          </w:p>
        </w:tc>
        <w:tc>
          <w:tcPr>
            <w:tcW w:w="755" w:type="dxa"/>
            <w:tcBorders>
              <w:bottom w:val="single" w:sz="12" w:space="0" w:color="auto"/>
            </w:tcBorders>
            <w:shd w:val="clear" w:color="auto" w:fill="auto"/>
            <w:noWrap/>
            <w:vAlign w:val="center"/>
          </w:tcPr>
          <w:p w14:paraId="62793675" w14:textId="79C4E464" w:rsidR="003D1FC8" w:rsidRPr="00B2441B" w:rsidRDefault="003D1FC8" w:rsidP="003D1FC8">
            <w:pPr>
              <w:spacing w:line="240" w:lineRule="auto"/>
              <w:jc w:val="right"/>
              <w:rPr>
                <w:rFonts w:cs="Arial"/>
                <w:color w:val="000000"/>
                <w:sz w:val="16"/>
                <w:szCs w:val="16"/>
              </w:rPr>
            </w:pPr>
            <w:r>
              <w:rPr>
                <w:rFonts w:cs="Arial"/>
                <w:color w:val="000000"/>
                <w:sz w:val="16"/>
                <w:szCs w:val="16"/>
              </w:rPr>
              <w:t>-1,4990</w:t>
            </w:r>
          </w:p>
        </w:tc>
        <w:tc>
          <w:tcPr>
            <w:tcW w:w="754" w:type="dxa"/>
            <w:tcBorders>
              <w:bottom w:val="single" w:sz="12" w:space="0" w:color="auto"/>
            </w:tcBorders>
            <w:shd w:val="clear" w:color="auto" w:fill="auto"/>
            <w:noWrap/>
            <w:vAlign w:val="center"/>
          </w:tcPr>
          <w:p w14:paraId="5F2B11A6" w14:textId="2E069585" w:rsidR="003D1FC8" w:rsidRPr="00B2441B" w:rsidRDefault="003D1FC8" w:rsidP="003D1FC8">
            <w:pPr>
              <w:spacing w:line="240" w:lineRule="auto"/>
              <w:jc w:val="right"/>
              <w:rPr>
                <w:rFonts w:cs="Arial"/>
                <w:color w:val="000000"/>
                <w:sz w:val="16"/>
                <w:szCs w:val="16"/>
              </w:rPr>
            </w:pPr>
            <w:r>
              <w:rPr>
                <w:rFonts w:cs="Arial"/>
                <w:color w:val="000000"/>
                <w:sz w:val="16"/>
                <w:szCs w:val="16"/>
              </w:rPr>
              <w:t>-0,4564</w:t>
            </w:r>
          </w:p>
        </w:tc>
        <w:tc>
          <w:tcPr>
            <w:tcW w:w="754" w:type="dxa"/>
            <w:tcBorders>
              <w:bottom w:val="single" w:sz="12" w:space="0" w:color="auto"/>
            </w:tcBorders>
            <w:shd w:val="clear" w:color="auto" w:fill="auto"/>
            <w:noWrap/>
            <w:vAlign w:val="center"/>
          </w:tcPr>
          <w:p w14:paraId="125103C5" w14:textId="7A877B5A" w:rsidR="003D1FC8" w:rsidRPr="00B2441B" w:rsidRDefault="003D1FC8" w:rsidP="003D1FC8">
            <w:pPr>
              <w:spacing w:line="240" w:lineRule="auto"/>
              <w:jc w:val="right"/>
              <w:rPr>
                <w:rFonts w:cs="Arial"/>
                <w:color w:val="000000"/>
                <w:sz w:val="16"/>
                <w:szCs w:val="16"/>
              </w:rPr>
            </w:pPr>
            <w:r>
              <w:rPr>
                <w:rFonts w:cs="Arial"/>
                <w:color w:val="000000"/>
                <w:sz w:val="16"/>
                <w:szCs w:val="16"/>
              </w:rPr>
              <w:t>1,6976</w:t>
            </w:r>
          </w:p>
        </w:tc>
        <w:tc>
          <w:tcPr>
            <w:tcW w:w="754" w:type="dxa"/>
            <w:tcBorders>
              <w:bottom w:val="single" w:sz="12" w:space="0" w:color="auto"/>
            </w:tcBorders>
            <w:shd w:val="clear" w:color="auto" w:fill="auto"/>
            <w:noWrap/>
            <w:vAlign w:val="center"/>
          </w:tcPr>
          <w:p w14:paraId="490A56B6" w14:textId="5F8A9DB7" w:rsidR="003D1FC8" w:rsidRPr="00B2441B" w:rsidRDefault="003D1FC8" w:rsidP="003D1FC8">
            <w:pPr>
              <w:spacing w:line="240" w:lineRule="auto"/>
              <w:jc w:val="right"/>
              <w:rPr>
                <w:rFonts w:cs="Arial"/>
                <w:color w:val="000000"/>
                <w:sz w:val="16"/>
                <w:szCs w:val="16"/>
              </w:rPr>
            </w:pPr>
            <w:r>
              <w:rPr>
                <w:rFonts w:cs="Arial"/>
                <w:color w:val="000000"/>
                <w:sz w:val="16"/>
                <w:szCs w:val="16"/>
              </w:rPr>
              <w:t>0,4990</w:t>
            </w:r>
          </w:p>
        </w:tc>
        <w:tc>
          <w:tcPr>
            <w:tcW w:w="754" w:type="dxa"/>
            <w:tcBorders>
              <w:bottom w:val="single" w:sz="12" w:space="0" w:color="auto"/>
            </w:tcBorders>
            <w:shd w:val="clear" w:color="auto" w:fill="auto"/>
            <w:noWrap/>
            <w:vAlign w:val="center"/>
          </w:tcPr>
          <w:p w14:paraId="2CAD5C29" w14:textId="704CE96A" w:rsidR="003D1FC8" w:rsidRPr="00B2441B" w:rsidRDefault="003D1FC8" w:rsidP="003D1FC8">
            <w:pPr>
              <w:spacing w:line="240" w:lineRule="auto"/>
              <w:jc w:val="right"/>
              <w:rPr>
                <w:rFonts w:cs="Arial"/>
                <w:color w:val="000000"/>
                <w:sz w:val="16"/>
                <w:szCs w:val="16"/>
              </w:rPr>
            </w:pPr>
            <w:r>
              <w:rPr>
                <w:rFonts w:cs="Arial"/>
                <w:color w:val="000000"/>
                <w:sz w:val="16"/>
                <w:szCs w:val="16"/>
              </w:rPr>
              <w:t>-1,4068</w:t>
            </w:r>
          </w:p>
        </w:tc>
        <w:tc>
          <w:tcPr>
            <w:tcW w:w="754" w:type="dxa"/>
            <w:tcBorders>
              <w:bottom w:val="single" w:sz="12" w:space="0" w:color="auto"/>
            </w:tcBorders>
            <w:shd w:val="clear" w:color="auto" w:fill="auto"/>
            <w:noWrap/>
            <w:vAlign w:val="center"/>
          </w:tcPr>
          <w:p w14:paraId="11B554C8" w14:textId="0872101D" w:rsidR="003D1FC8" w:rsidRPr="00B2441B" w:rsidRDefault="003D1FC8" w:rsidP="003D1FC8">
            <w:pPr>
              <w:spacing w:line="240" w:lineRule="auto"/>
              <w:jc w:val="right"/>
              <w:rPr>
                <w:rFonts w:cs="Arial"/>
                <w:color w:val="000000"/>
                <w:sz w:val="16"/>
                <w:szCs w:val="16"/>
              </w:rPr>
            </w:pPr>
            <w:r>
              <w:rPr>
                <w:rFonts w:cs="Arial"/>
                <w:color w:val="000000"/>
                <w:sz w:val="16"/>
                <w:szCs w:val="16"/>
              </w:rPr>
              <w:t>1,6556</w:t>
            </w:r>
          </w:p>
        </w:tc>
        <w:tc>
          <w:tcPr>
            <w:tcW w:w="754" w:type="dxa"/>
            <w:tcBorders>
              <w:bottom w:val="single" w:sz="12" w:space="0" w:color="auto"/>
            </w:tcBorders>
            <w:shd w:val="clear" w:color="auto" w:fill="auto"/>
            <w:noWrap/>
            <w:vAlign w:val="center"/>
          </w:tcPr>
          <w:p w14:paraId="748245DC" w14:textId="3FB2CD45" w:rsidR="003D1FC8" w:rsidRPr="00B2441B" w:rsidRDefault="003D1FC8" w:rsidP="003D1FC8">
            <w:pPr>
              <w:spacing w:line="240" w:lineRule="auto"/>
              <w:jc w:val="right"/>
              <w:rPr>
                <w:rFonts w:cs="Arial"/>
                <w:color w:val="000000"/>
                <w:sz w:val="16"/>
                <w:szCs w:val="16"/>
              </w:rPr>
            </w:pPr>
            <w:r>
              <w:rPr>
                <w:rFonts w:cs="Arial"/>
                <w:color w:val="000000"/>
                <w:sz w:val="16"/>
                <w:szCs w:val="16"/>
              </w:rPr>
              <w:t>-1,9658</w:t>
            </w:r>
          </w:p>
        </w:tc>
        <w:tc>
          <w:tcPr>
            <w:tcW w:w="754" w:type="dxa"/>
            <w:tcBorders>
              <w:bottom w:val="single" w:sz="12" w:space="0" w:color="auto"/>
            </w:tcBorders>
            <w:shd w:val="clear" w:color="auto" w:fill="auto"/>
            <w:noWrap/>
            <w:vAlign w:val="center"/>
          </w:tcPr>
          <w:p w14:paraId="44BEF485" w14:textId="5BF95522" w:rsidR="003D1FC8" w:rsidRPr="00B2441B" w:rsidRDefault="003D1FC8" w:rsidP="003D1FC8">
            <w:pPr>
              <w:spacing w:line="240" w:lineRule="auto"/>
              <w:jc w:val="right"/>
              <w:rPr>
                <w:rFonts w:cs="Arial"/>
                <w:color w:val="000000"/>
                <w:sz w:val="16"/>
                <w:szCs w:val="16"/>
              </w:rPr>
            </w:pPr>
            <w:r>
              <w:rPr>
                <w:rFonts w:cs="Arial"/>
                <w:color w:val="000000"/>
                <w:sz w:val="16"/>
                <w:szCs w:val="16"/>
              </w:rPr>
              <w:t>0,0786</w:t>
            </w:r>
          </w:p>
        </w:tc>
        <w:tc>
          <w:tcPr>
            <w:tcW w:w="754" w:type="dxa"/>
            <w:tcBorders>
              <w:bottom w:val="single" w:sz="12" w:space="0" w:color="auto"/>
            </w:tcBorders>
            <w:shd w:val="clear" w:color="auto" w:fill="auto"/>
            <w:noWrap/>
            <w:vAlign w:val="center"/>
          </w:tcPr>
          <w:p w14:paraId="6CB765DC" w14:textId="50ECE641" w:rsidR="003D1FC8" w:rsidRPr="00B2441B" w:rsidRDefault="003D1FC8" w:rsidP="003D1FC8">
            <w:pPr>
              <w:spacing w:line="240" w:lineRule="auto"/>
              <w:jc w:val="right"/>
              <w:rPr>
                <w:rFonts w:cs="Arial"/>
                <w:color w:val="000000"/>
                <w:sz w:val="16"/>
                <w:szCs w:val="16"/>
              </w:rPr>
            </w:pPr>
            <w:r>
              <w:rPr>
                <w:rFonts w:cs="Arial"/>
                <w:color w:val="000000"/>
                <w:sz w:val="16"/>
                <w:szCs w:val="16"/>
              </w:rPr>
              <w:t>1,7314</w:t>
            </w:r>
          </w:p>
        </w:tc>
      </w:tr>
    </w:tbl>
    <w:p w14:paraId="1BE584AF" w14:textId="77777777" w:rsidR="000D2213" w:rsidRDefault="000D2213" w:rsidP="009D6BDC">
      <w:pPr>
        <w:ind w:firstLine="1134"/>
        <w:rPr>
          <w:rFonts w:cs="Arial"/>
          <w:szCs w:val="24"/>
        </w:rPr>
      </w:pPr>
    </w:p>
    <w:p w14:paraId="2A3EC44A" w14:textId="6DF0BDAA" w:rsidR="00375D1B" w:rsidRDefault="000D32B1" w:rsidP="009D6BDC">
      <w:pPr>
        <w:ind w:firstLine="1134"/>
        <w:rPr>
          <w:rFonts w:cs="Arial"/>
          <w:szCs w:val="24"/>
        </w:rPr>
      </w:pPr>
      <w:r>
        <w:rPr>
          <w:rFonts w:cs="Arial"/>
          <w:szCs w:val="24"/>
        </w:rPr>
        <w:t xml:space="preserve">De posse dos valores de </w:t>
      </w:r>
      <m:oMath>
        <m:r>
          <w:rPr>
            <w:rFonts w:ascii="Cambria Math" w:hAnsi="Cambria Math" w:cs="Arial"/>
            <w:szCs w:val="24"/>
          </w:rPr>
          <m:t>Ny</m:t>
        </m:r>
      </m:oMath>
      <w:r>
        <w:rPr>
          <w:rFonts w:cs="Arial"/>
          <w:szCs w:val="24"/>
        </w:rPr>
        <w:t>, já é possível calcular as coordenadas das transações no espaço</w:t>
      </w:r>
      <w:r w:rsidR="006A7C6A">
        <w:rPr>
          <w:rFonts w:cs="Arial"/>
          <w:szCs w:val="24"/>
        </w:rPr>
        <w:t>-</w:t>
      </w:r>
      <w:r>
        <w:rPr>
          <w:rFonts w:cs="Arial"/>
          <w:szCs w:val="24"/>
        </w:rPr>
        <w:t>solução</w:t>
      </w:r>
      <w:r w:rsidR="006A7C6A">
        <w:rPr>
          <w:rFonts w:cs="Arial"/>
          <w:szCs w:val="24"/>
        </w:rPr>
        <w:t xml:space="preserve">, que são os valores da matriz de presos projetados das transações </w:t>
      </w:r>
      <m:oMath>
        <m:r>
          <w:rPr>
            <w:rFonts w:ascii="Cambria Math" w:hAnsi="Cambria Math" w:cs="Arial"/>
            <w:szCs w:val="24"/>
          </w:rPr>
          <m:t>Py</m:t>
        </m:r>
      </m:oMath>
      <w:r w:rsidR="00E7199B">
        <w:rPr>
          <w:rFonts w:cs="Arial"/>
          <w:szCs w:val="24"/>
        </w:rPr>
        <w:t>.</w:t>
      </w:r>
      <w:r w:rsidR="00E80245">
        <w:rPr>
          <w:rFonts w:cs="Arial"/>
          <w:szCs w:val="24"/>
        </w:rPr>
        <w:t xml:space="preserve"> O primeiro item da matriz</w:t>
      </w:r>
      <w:r w:rsidR="00E7199B">
        <w:rPr>
          <w:rFonts w:cs="Arial"/>
          <w:szCs w:val="24"/>
        </w:rPr>
        <w:t xml:space="preserve">, calculado utilizando a equação </w:t>
      </w:r>
      <w:r w:rsidR="00E7199B">
        <w:rPr>
          <w:rFonts w:cs="Arial"/>
          <w:szCs w:val="24"/>
        </w:rPr>
        <w:fldChar w:fldCharType="begin"/>
      </w:r>
      <w:r w:rsidR="00E7199B">
        <w:rPr>
          <w:rFonts w:cs="Arial"/>
          <w:szCs w:val="24"/>
        </w:rPr>
        <w:instrText xml:space="preserve"> REF _Ref510949043 \h </w:instrText>
      </w:r>
      <w:r w:rsidR="00E7199B">
        <w:rPr>
          <w:rFonts w:cs="Arial"/>
          <w:szCs w:val="24"/>
        </w:rPr>
      </w:r>
      <w:r w:rsidR="00E7199B">
        <w:rPr>
          <w:rFonts w:cs="Arial"/>
          <w:szCs w:val="24"/>
        </w:rPr>
        <w:fldChar w:fldCharType="separate"/>
      </w:r>
      <w:r w:rsidR="00AF5A3D">
        <w:rPr>
          <w:rFonts w:cs="Arial"/>
          <w:szCs w:val="24"/>
        </w:rPr>
        <w:t>(</w:t>
      </w:r>
      <w:r w:rsidR="00AF5A3D">
        <w:rPr>
          <w:noProof/>
        </w:rPr>
        <w:t>15</w:t>
      </w:r>
      <w:r w:rsidR="00AF5A3D">
        <w:rPr>
          <w:rFonts w:cs="Arial"/>
          <w:szCs w:val="24"/>
        </w:rPr>
        <w:t>)</w:t>
      </w:r>
      <w:r w:rsidR="00E7199B">
        <w:rPr>
          <w:rFonts w:cs="Arial"/>
          <w:szCs w:val="24"/>
        </w:rPr>
        <w:fldChar w:fldCharType="end"/>
      </w:r>
      <w:r w:rsidR="00E7199B">
        <w:rPr>
          <w:rFonts w:cs="Arial"/>
          <w:szCs w:val="24"/>
        </w:rPr>
        <w:t xml:space="preserve">, se dá por </w:t>
      </w:r>
      <m:oMath>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=-1,2767×0,7376≅-0,9418</m:t>
        </m:r>
      </m:oMath>
      <w:r w:rsidR="00775E93">
        <w:rPr>
          <w:rFonts w:cs="Arial"/>
          <w:szCs w:val="24"/>
        </w:rPr>
        <w:t xml:space="preserve">. </w:t>
      </w:r>
      <w:r w:rsidR="00E76313">
        <w:rPr>
          <w:rFonts w:cs="Arial"/>
          <w:szCs w:val="24"/>
        </w:rPr>
        <w:t>Na</w:t>
      </w:r>
      <w:r w:rsidR="00744951">
        <w:rPr>
          <w:rFonts w:cs="Arial"/>
          <w:szCs w:val="24"/>
        </w:rPr>
        <w:t xml:space="preserve"> </w:t>
      </w:r>
      <w:r w:rsidR="00744951">
        <w:rPr>
          <w:rFonts w:cs="Arial"/>
          <w:szCs w:val="24"/>
        </w:rPr>
        <w:fldChar w:fldCharType="begin"/>
      </w:r>
      <w:r w:rsidR="00744951">
        <w:rPr>
          <w:rFonts w:cs="Arial"/>
          <w:szCs w:val="24"/>
        </w:rPr>
        <w:instrText xml:space="preserve"> REF _Ref510949912 \h </w:instrText>
      </w:r>
      <w:r w:rsidR="00744951">
        <w:rPr>
          <w:rFonts w:cs="Arial"/>
          <w:szCs w:val="24"/>
        </w:rPr>
      </w:r>
      <w:r w:rsidR="00744951">
        <w:rPr>
          <w:rFonts w:cs="Arial"/>
          <w:szCs w:val="24"/>
        </w:rPr>
        <w:fldChar w:fldCharType="separate"/>
      </w:r>
      <w:r w:rsidR="00AF5A3D">
        <w:t xml:space="preserve">Tabela </w:t>
      </w:r>
      <w:r w:rsidR="00AF5A3D">
        <w:rPr>
          <w:noProof/>
        </w:rPr>
        <w:t>19</w:t>
      </w:r>
      <w:r w:rsidR="00744951">
        <w:rPr>
          <w:rFonts w:cs="Arial"/>
          <w:szCs w:val="24"/>
        </w:rPr>
        <w:fldChar w:fldCharType="end"/>
      </w:r>
      <w:r w:rsidR="00E76313">
        <w:rPr>
          <w:rFonts w:cs="Arial"/>
          <w:szCs w:val="24"/>
        </w:rPr>
        <w:t xml:space="preserve">, apresentamos </w:t>
      </w:r>
      <w:r w:rsidR="00E76313">
        <w:rPr>
          <w:rFonts w:cs="Arial"/>
          <w:szCs w:val="24"/>
        </w:rPr>
        <w:lastRenderedPageBreak/>
        <w:t xml:space="preserve">todos os valores encontrados de </w:t>
      </w:r>
      <m:oMath>
        <m:r>
          <w:rPr>
            <w:rFonts w:ascii="Cambria Math" w:hAnsi="Cambria Math" w:cs="Arial"/>
            <w:szCs w:val="24"/>
          </w:rPr>
          <m:t>Py</m:t>
        </m:r>
      </m:oMath>
      <w:r w:rsidR="00E76313">
        <w:rPr>
          <w:rFonts w:cs="Arial"/>
          <w:szCs w:val="24"/>
        </w:rPr>
        <w:t>, já como as coordenadas de cada um</w:t>
      </w:r>
      <w:r w:rsidR="00775E93">
        <w:rPr>
          <w:rFonts w:cs="Arial"/>
          <w:szCs w:val="24"/>
        </w:rPr>
        <w:t>a</w:t>
      </w:r>
      <w:r w:rsidR="00E76313">
        <w:rPr>
          <w:rFonts w:cs="Arial"/>
          <w:szCs w:val="24"/>
        </w:rPr>
        <w:t xml:space="preserve"> d</w:t>
      </w:r>
      <w:r w:rsidR="00775E93">
        <w:rPr>
          <w:rFonts w:cs="Arial"/>
          <w:szCs w:val="24"/>
        </w:rPr>
        <w:t>a</w:t>
      </w:r>
      <w:r w:rsidR="00E76313">
        <w:rPr>
          <w:rFonts w:cs="Arial"/>
          <w:szCs w:val="24"/>
        </w:rPr>
        <w:t xml:space="preserve">s </w:t>
      </w:r>
      <w:r w:rsidR="00775E93">
        <w:rPr>
          <w:rFonts w:cs="Arial"/>
          <w:szCs w:val="24"/>
        </w:rPr>
        <w:t>transações</w:t>
      </w:r>
      <w:r w:rsidR="00E76313">
        <w:rPr>
          <w:rFonts w:cs="Arial"/>
          <w:szCs w:val="24"/>
        </w:rPr>
        <w:t xml:space="preserve"> em cada uma das dimensões.</w:t>
      </w:r>
    </w:p>
    <w:p w14:paraId="2691029B" w14:textId="47574DAC" w:rsidR="00CC496C" w:rsidRDefault="00CC496C" w:rsidP="00CC496C">
      <w:pPr>
        <w:pStyle w:val="Legenda"/>
        <w:keepNext/>
      </w:pPr>
      <w:bookmarkStart w:id="83" w:name="_Ref510949912"/>
      <w:bookmarkStart w:id="84" w:name="_Toc511244423"/>
      <w:r>
        <w:t xml:space="preserve">Tabela </w:t>
      </w:r>
      <w:fldSimple w:instr=" SEQ Tabela \* ARABIC ">
        <w:r w:rsidR="00AF5A3D">
          <w:rPr>
            <w:noProof/>
          </w:rPr>
          <w:t>19</w:t>
        </w:r>
      </w:fldSimple>
      <w:bookmarkEnd w:id="83"/>
      <w:r>
        <w:t xml:space="preserve"> - Matriz de pesos projetados das transações, que representa os valores aproximados das coordenadas das transações em cada uma das dimensões do espaço-solução.</w:t>
      </w:r>
      <w:bookmarkEnd w:id="84"/>
    </w:p>
    <w:tbl>
      <w:tblPr>
        <w:tblW w:w="9083" w:type="dxa"/>
        <w:tblLayout w:type="fixed"/>
        <w:tblCellMar>
          <w:left w:w="70" w:type="dxa"/>
          <w:right w:w="70" w:type="dxa"/>
        </w:tblCellMar>
        <w:tblLook w:val="04A0" w:firstRow="1" w:lastRow="0" w:firstColumn="1" w:lastColumn="0" w:noHBand="0" w:noVBand="1"/>
      </w:tblPr>
      <w:tblGrid>
        <w:gridCol w:w="1276"/>
        <w:gridCol w:w="709"/>
        <w:gridCol w:w="710"/>
        <w:gridCol w:w="710"/>
        <w:gridCol w:w="709"/>
        <w:gridCol w:w="710"/>
        <w:gridCol w:w="710"/>
        <w:gridCol w:w="710"/>
        <w:gridCol w:w="709"/>
        <w:gridCol w:w="710"/>
        <w:gridCol w:w="710"/>
        <w:gridCol w:w="710"/>
      </w:tblGrid>
      <w:tr w:rsidR="00775E93" w:rsidRPr="001F0359" w14:paraId="370AF1A3" w14:textId="77777777" w:rsidTr="007F365D">
        <w:trPr>
          <w:trHeight w:val="284"/>
        </w:trPr>
        <w:tc>
          <w:tcPr>
            <w:tcW w:w="9083" w:type="dxa"/>
            <w:gridSpan w:val="12"/>
            <w:tcBorders>
              <w:top w:val="single" w:sz="12" w:space="0" w:color="auto"/>
            </w:tcBorders>
            <w:shd w:val="clear" w:color="auto" w:fill="auto"/>
            <w:noWrap/>
            <w:vAlign w:val="center"/>
            <w:hideMark/>
          </w:tcPr>
          <w:p w14:paraId="536078E6" w14:textId="25E636DD" w:rsidR="00775E93" w:rsidRPr="001F0359" w:rsidRDefault="00775E93" w:rsidP="007F365D">
            <w:pPr>
              <w:spacing w:line="240" w:lineRule="auto"/>
              <w:jc w:val="center"/>
              <w:rPr>
                <w:rFonts w:cs="Arial"/>
                <w:b/>
                <w:bCs/>
                <w:color w:val="000000"/>
                <w:sz w:val="16"/>
                <w:szCs w:val="16"/>
              </w:rPr>
            </w:pPr>
            <w:r w:rsidRPr="001F0359">
              <w:rPr>
                <w:rFonts w:cs="Arial"/>
                <w:b/>
                <w:bCs/>
                <w:color w:val="000000"/>
                <w:sz w:val="16"/>
                <w:szCs w:val="16"/>
              </w:rPr>
              <w:t>Coordenadas d</w:t>
            </w:r>
            <w:r w:rsidR="000C585E">
              <w:rPr>
                <w:rFonts w:cs="Arial"/>
                <w:b/>
                <w:bCs/>
                <w:color w:val="000000"/>
                <w:sz w:val="16"/>
                <w:szCs w:val="16"/>
              </w:rPr>
              <w:t>a</w:t>
            </w:r>
            <w:r w:rsidRPr="001F0359">
              <w:rPr>
                <w:rFonts w:cs="Arial"/>
                <w:b/>
                <w:bCs/>
                <w:color w:val="000000"/>
                <w:sz w:val="16"/>
                <w:szCs w:val="16"/>
              </w:rPr>
              <w:t xml:space="preserve">s </w:t>
            </w:r>
            <w:r w:rsidR="000C585E">
              <w:rPr>
                <w:rFonts w:cs="Arial"/>
                <w:b/>
                <w:bCs/>
                <w:color w:val="000000"/>
                <w:sz w:val="16"/>
                <w:szCs w:val="16"/>
              </w:rPr>
              <w:t>Transações</w:t>
            </w:r>
            <w:r w:rsidRPr="001F0359">
              <w:rPr>
                <w:rFonts w:cs="Arial"/>
                <w:b/>
                <w:bCs/>
                <w:color w:val="000000"/>
                <w:sz w:val="16"/>
                <w:szCs w:val="16"/>
              </w:rPr>
              <w:t xml:space="preserve"> nas Dimensões</w:t>
            </w:r>
          </w:p>
        </w:tc>
      </w:tr>
      <w:tr w:rsidR="00C204FB" w:rsidRPr="001F0359" w14:paraId="17187EBF" w14:textId="77777777" w:rsidTr="00D31FB3">
        <w:trPr>
          <w:trHeight w:val="284"/>
        </w:trPr>
        <w:tc>
          <w:tcPr>
            <w:tcW w:w="1276" w:type="dxa"/>
            <w:vMerge w:val="restart"/>
            <w:tcBorders>
              <w:top w:val="single" w:sz="4" w:space="0" w:color="auto"/>
            </w:tcBorders>
            <w:shd w:val="clear" w:color="auto" w:fill="auto"/>
            <w:noWrap/>
            <w:vAlign w:val="center"/>
            <w:hideMark/>
          </w:tcPr>
          <w:p w14:paraId="39E4CB23" w14:textId="5F66C942" w:rsidR="00C204FB" w:rsidRPr="001F0359" w:rsidRDefault="00C204FB" w:rsidP="00C204FB">
            <w:pPr>
              <w:spacing w:line="240" w:lineRule="auto"/>
              <w:jc w:val="center"/>
              <w:rPr>
                <w:rFonts w:cs="Arial"/>
                <w:b/>
                <w:bCs/>
                <w:color w:val="000000"/>
                <w:sz w:val="16"/>
                <w:szCs w:val="16"/>
              </w:rPr>
            </w:pPr>
            <w:r>
              <w:rPr>
                <w:rFonts w:cs="Arial"/>
                <w:b/>
                <w:bCs/>
                <w:color w:val="000000"/>
                <w:sz w:val="16"/>
                <w:szCs w:val="16"/>
              </w:rPr>
              <w:t>Transações</w:t>
            </w:r>
          </w:p>
        </w:tc>
        <w:tc>
          <w:tcPr>
            <w:tcW w:w="7807" w:type="dxa"/>
            <w:gridSpan w:val="11"/>
            <w:tcBorders>
              <w:top w:val="single" w:sz="4" w:space="0" w:color="auto"/>
              <w:bottom w:val="single" w:sz="4" w:space="0" w:color="auto"/>
            </w:tcBorders>
            <w:shd w:val="clear" w:color="auto" w:fill="auto"/>
            <w:noWrap/>
            <w:vAlign w:val="center"/>
          </w:tcPr>
          <w:p w14:paraId="31D6C38B" w14:textId="46F0DA8A" w:rsidR="00C204FB" w:rsidRPr="001F0359" w:rsidRDefault="00C204FB" w:rsidP="007F365D">
            <w:pPr>
              <w:spacing w:line="240" w:lineRule="auto"/>
              <w:jc w:val="center"/>
              <w:rPr>
                <w:rFonts w:cs="Arial"/>
                <w:b/>
                <w:bCs/>
                <w:color w:val="000000"/>
                <w:sz w:val="16"/>
                <w:szCs w:val="16"/>
              </w:rPr>
            </w:pPr>
            <w:r>
              <w:rPr>
                <w:rFonts w:cs="Arial"/>
                <w:b/>
                <w:bCs/>
                <w:color w:val="000000"/>
                <w:sz w:val="16"/>
                <w:szCs w:val="16"/>
              </w:rPr>
              <w:t>Dimensões</w:t>
            </w:r>
          </w:p>
        </w:tc>
      </w:tr>
      <w:tr w:rsidR="00C204FB" w:rsidRPr="001F0359" w14:paraId="4A915DA3" w14:textId="77777777" w:rsidTr="00D31FB3">
        <w:trPr>
          <w:trHeight w:val="284"/>
        </w:trPr>
        <w:tc>
          <w:tcPr>
            <w:tcW w:w="1276" w:type="dxa"/>
            <w:vMerge/>
            <w:tcBorders>
              <w:bottom w:val="single" w:sz="4" w:space="0" w:color="auto"/>
            </w:tcBorders>
            <w:shd w:val="clear" w:color="auto" w:fill="auto"/>
            <w:noWrap/>
            <w:vAlign w:val="center"/>
          </w:tcPr>
          <w:p w14:paraId="42B7FE5C" w14:textId="417925B3" w:rsidR="00C204FB" w:rsidRDefault="00C204FB" w:rsidP="00C204FB">
            <w:pPr>
              <w:spacing w:line="240" w:lineRule="auto"/>
              <w:jc w:val="center"/>
              <w:rPr>
                <w:rFonts w:cs="Arial"/>
                <w:b/>
                <w:bCs/>
                <w:color w:val="000000"/>
                <w:sz w:val="16"/>
                <w:szCs w:val="16"/>
              </w:rPr>
            </w:pPr>
          </w:p>
        </w:tc>
        <w:tc>
          <w:tcPr>
            <w:tcW w:w="709" w:type="dxa"/>
            <w:tcBorders>
              <w:top w:val="single" w:sz="4" w:space="0" w:color="auto"/>
              <w:bottom w:val="single" w:sz="4" w:space="0" w:color="auto"/>
            </w:tcBorders>
            <w:shd w:val="clear" w:color="auto" w:fill="auto"/>
            <w:noWrap/>
            <w:vAlign w:val="center"/>
          </w:tcPr>
          <w:p w14:paraId="27A5DD20" w14:textId="56FAAC56"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w:t>
            </w:r>
          </w:p>
        </w:tc>
        <w:tc>
          <w:tcPr>
            <w:tcW w:w="710" w:type="dxa"/>
            <w:tcBorders>
              <w:top w:val="single" w:sz="4" w:space="0" w:color="auto"/>
              <w:bottom w:val="single" w:sz="4" w:space="0" w:color="auto"/>
            </w:tcBorders>
            <w:shd w:val="clear" w:color="auto" w:fill="auto"/>
            <w:noWrap/>
            <w:vAlign w:val="center"/>
          </w:tcPr>
          <w:p w14:paraId="2120D5F7" w14:textId="69B233C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2</w:t>
            </w:r>
          </w:p>
        </w:tc>
        <w:tc>
          <w:tcPr>
            <w:tcW w:w="710" w:type="dxa"/>
            <w:tcBorders>
              <w:top w:val="single" w:sz="4" w:space="0" w:color="auto"/>
              <w:bottom w:val="single" w:sz="4" w:space="0" w:color="auto"/>
            </w:tcBorders>
            <w:shd w:val="clear" w:color="auto" w:fill="auto"/>
            <w:noWrap/>
            <w:vAlign w:val="center"/>
          </w:tcPr>
          <w:p w14:paraId="03BD2732" w14:textId="7478957B"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3</w:t>
            </w:r>
          </w:p>
        </w:tc>
        <w:tc>
          <w:tcPr>
            <w:tcW w:w="709" w:type="dxa"/>
            <w:tcBorders>
              <w:top w:val="single" w:sz="4" w:space="0" w:color="auto"/>
              <w:bottom w:val="single" w:sz="4" w:space="0" w:color="auto"/>
            </w:tcBorders>
            <w:shd w:val="clear" w:color="auto" w:fill="auto"/>
            <w:noWrap/>
            <w:vAlign w:val="center"/>
          </w:tcPr>
          <w:p w14:paraId="0A956110" w14:textId="510B812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4</w:t>
            </w:r>
          </w:p>
        </w:tc>
        <w:tc>
          <w:tcPr>
            <w:tcW w:w="710" w:type="dxa"/>
            <w:tcBorders>
              <w:top w:val="single" w:sz="4" w:space="0" w:color="auto"/>
              <w:bottom w:val="single" w:sz="4" w:space="0" w:color="auto"/>
            </w:tcBorders>
            <w:shd w:val="clear" w:color="auto" w:fill="auto"/>
            <w:noWrap/>
            <w:vAlign w:val="center"/>
          </w:tcPr>
          <w:p w14:paraId="1FB9699F" w14:textId="416582C4"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5</w:t>
            </w:r>
          </w:p>
        </w:tc>
        <w:tc>
          <w:tcPr>
            <w:tcW w:w="710" w:type="dxa"/>
            <w:tcBorders>
              <w:top w:val="single" w:sz="4" w:space="0" w:color="auto"/>
              <w:bottom w:val="single" w:sz="4" w:space="0" w:color="auto"/>
            </w:tcBorders>
            <w:shd w:val="clear" w:color="auto" w:fill="auto"/>
            <w:noWrap/>
            <w:vAlign w:val="center"/>
          </w:tcPr>
          <w:p w14:paraId="2715C531" w14:textId="6E56606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6</w:t>
            </w:r>
          </w:p>
        </w:tc>
        <w:tc>
          <w:tcPr>
            <w:tcW w:w="710" w:type="dxa"/>
            <w:tcBorders>
              <w:top w:val="single" w:sz="4" w:space="0" w:color="auto"/>
              <w:bottom w:val="single" w:sz="4" w:space="0" w:color="auto"/>
            </w:tcBorders>
            <w:shd w:val="clear" w:color="auto" w:fill="auto"/>
            <w:noWrap/>
            <w:vAlign w:val="center"/>
          </w:tcPr>
          <w:p w14:paraId="093AA6C5" w14:textId="02BC7EE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7</w:t>
            </w:r>
          </w:p>
        </w:tc>
        <w:tc>
          <w:tcPr>
            <w:tcW w:w="709" w:type="dxa"/>
            <w:tcBorders>
              <w:top w:val="single" w:sz="4" w:space="0" w:color="auto"/>
              <w:bottom w:val="single" w:sz="4" w:space="0" w:color="auto"/>
            </w:tcBorders>
            <w:shd w:val="clear" w:color="auto" w:fill="auto"/>
            <w:noWrap/>
            <w:vAlign w:val="center"/>
          </w:tcPr>
          <w:p w14:paraId="2A1C8F5C" w14:textId="145C00D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8</w:t>
            </w:r>
          </w:p>
        </w:tc>
        <w:tc>
          <w:tcPr>
            <w:tcW w:w="710" w:type="dxa"/>
            <w:tcBorders>
              <w:top w:val="single" w:sz="4" w:space="0" w:color="auto"/>
              <w:bottom w:val="single" w:sz="4" w:space="0" w:color="auto"/>
            </w:tcBorders>
            <w:shd w:val="clear" w:color="auto" w:fill="auto"/>
            <w:noWrap/>
            <w:vAlign w:val="center"/>
          </w:tcPr>
          <w:p w14:paraId="24B49451" w14:textId="2897F033"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9</w:t>
            </w:r>
          </w:p>
        </w:tc>
        <w:tc>
          <w:tcPr>
            <w:tcW w:w="710" w:type="dxa"/>
            <w:tcBorders>
              <w:top w:val="single" w:sz="4" w:space="0" w:color="auto"/>
              <w:bottom w:val="single" w:sz="4" w:space="0" w:color="auto"/>
            </w:tcBorders>
            <w:shd w:val="clear" w:color="auto" w:fill="auto"/>
            <w:noWrap/>
            <w:vAlign w:val="center"/>
          </w:tcPr>
          <w:p w14:paraId="3EAA9D60" w14:textId="67E6ADB1"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10</w:t>
            </w:r>
          </w:p>
        </w:tc>
        <w:tc>
          <w:tcPr>
            <w:tcW w:w="710" w:type="dxa"/>
            <w:tcBorders>
              <w:top w:val="single" w:sz="4" w:space="0" w:color="auto"/>
              <w:bottom w:val="single" w:sz="4" w:space="0" w:color="auto"/>
            </w:tcBorders>
            <w:shd w:val="clear" w:color="auto" w:fill="auto"/>
            <w:noWrap/>
            <w:vAlign w:val="center"/>
          </w:tcPr>
          <w:p w14:paraId="32643D53" w14:textId="17A23EFD"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11</w:t>
            </w:r>
          </w:p>
        </w:tc>
      </w:tr>
      <w:tr w:rsidR="00D31FB3" w:rsidRPr="001F0359" w14:paraId="35BE6773" w14:textId="77777777" w:rsidTr="00D31FB3">
        <w:trPr>
          <w:trHeight w:val="284"/>
        </w:trPr>
        <w:tc>
          <w:tcPr>
            <w:tcW w:w="1276" w:type="dxa"/>
            <w:tcBorders>
              <w:top w:val="single" w:sz="4" w:space="0" w:color="auto"/>
            </w:tcBorders>
            <w:shd w:val="clear" w:color="auto" w:fill="auto"/>
            <w:noWrap/>
            <w:vAlign w:val="center"/>
            <w:hideMark/>
          </w:tcPr>
          <w:p w14:paraId="21C3114C" w14:textId="5C4FDCC4"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w:t>
            </w:r>
          </w:p>
        </w:tc>
        <w:tc>
          <w:tcPr>
            <w:tcW w:w="709" w:type="dxa"/>
            <w:tcBorders>
              <w:top w:val="single" w:sz="4" w:space="0" w:color="auto"/>
            </w:tcBorders>
            <w:shd w:val="clear" w:color="auto" w:fill="auto"/>
            <w:noWrap/>
            <w:vAlign w:val="center"/>
          </w:tcPr>
          <w:p w14:paraId="537B5505" w14:textId="25ECD7C3" w:rsidR="00C204FB" w:rsidRPr="001F0359" w:rsidRDefault="00C204FB" w:rsidP="00C204FB">
            <w:pPr>
              <w:spacing w:line="240" w:lineRule="auto"/>
              <w:jc w:val="right"/>
              <w:rPr>
                <w:rFonts w:cs="Arial"/>
                <w:color w:val="000000"/>
                <w:sz w:val="16"/>
                <w:szCs w:val="16"/>
              </w:rPr>
            </w:pPr>
            <w:r>
              <w:rPr>
                <w:rFonts w:cs="Arial"/>
                <w:color w:val="000000"/>
                <w:sz w:val="16"/>
                <w:szCs w:val="16"/>
              </w:rPr>
              <w:t>-0,9418</w:t>
            </w:r>
          </w:p>
        </w:tc>
        <w:tc>
          <w:tcPr>
            <w:tcW w:w="710" w:type="dxa"/>
            <w:tcBorders>
              <w:top w:val="single" w:sz="4" w:space="0" w:color="auto"/>
            </w:tcBorders>
            <w:shd w:val="clear" w:color="auto" w:fill="auto"/>
            <w:noWrap/>
            <w:vAlign w:val="center"/>
          </w:tcPr>
          <w:p w14:paraId="3D797470" w14:textId="0A1E28F6" w:rsidR="00C204FB" w:rsidRPr="001F0359" w:rsidRDefault="00C204FB" w:rsidP="00C204FB">
            <w:pPr>
              <w:spacing w:line="240" w:lineRule="auto"/>
              <w:jc w:val="right"/>
              <w:rPr>
                <w:rFonts w:cs="Arial"/>
                <w:color w:val="000000"/>
                <w:sz w:val="16"/>
                <w:szCs w:val="16"/>
              </w:rPr>
            </w:pPr>
            <w:r>
              <w:rPr>
                <w:rFonts w:cs="Arial"/>
                <w:color w:val="000000"/>
                <w:sz w:val="16"/>
                <w:szCs w:val="16"/>
              </w:rPr>
              <w:t>0,0257</w:t>
            </w:r>
          </w:p>
        </w:tc>
        <w:tc>
          <w:tcPr>
            <w:tcW w:w="710" w:type="dxa"/>
            <w:tcBorders>
              <w:top w:val="single" w:sz="4" w:space="0" w:color="auto"/>
            </w:tcBorders>
            <w:shd w:val="clear" w:color="auto" w:fill="auto"/>
            <w:noWrap/>
            <w:vAlign w:val="center"/>
          </w:tcPr>
          <w:p w14:paraId="7774BB6F" w14:textId="42162608" w:rsidR="00C204FB" w:rsidRPr="001F0359" w:rsidRDefault="00C204FB" w:rsidP="00C204FB">
            <w:pPr>
              <w:spacing w:line="240" w:lineRule="auto"/>
              <w:jc w:val="right"/>
              <w:rPr>
                <w:rFonts w:cs="Arial"/>
                <w:color w:val="000000"/>
                <w:sz w:val="16"/>
                <w:szCs w:val="16"/>
              </w:rPr>
            </w:pPr>
            <w:r>
              <w:rPr>
                <w:rFonts w:cs="Arial"/>
                <w:color w:val="000000"/>
                <w:sz w:val="16"/>
                <w:szCs w:val="16"/>
              </w:rPr>
              <w:t>-0,3334</w:t>
            </w:r>
          </w:p>
        </w:tc>
        <w:tc>
          <w:tcPr>
            <w:tcW w:w="709" w:type="dxa"/>
            <w:tcBorders>
              <w:top w:val="single" w:sz="4" w:space="0" w:color="auto"/>
            </w:tcBorders>
            <w:shd w:val="clear" w:color="auto" w:fill="auto"/>
            <w:noWrap/>
            <w:vAlign w:val="center"/>
          </w:tcPr>
          <w:p w14:paraId="54478DDB" w14:textId="66BDD161" w:rsidR="00C204FB" w:rsidRPr="001F0359" w:rsidRDefault="00C204FB" w:rsidP="00C204FB">
            <w:pPr>
              <w:spacing w:line="240" w:lineRule="auto"/>
              <w:jc w:val="right"/>
              <w:rPr>
                <w:rFonts w:cs="Arial"/>
                <w:color w:val="000000"/>
                <w:sz w:val="16"/>
                <w:szCs w:val="16"/>
              </w:rPr>
            </w:pPr>
            <w:r>
              <w:rPr>
                <w:rFonts w:cs="Arial"/>
                <w:color w:val="000000"/>
                <w:sz w:val="16"/>
                <w:szCs w:val="16"/>
              </w:rPr>
              <w:t>0,1198</w:t>
            </w:r>
          </w:p>
        </w:tc>
        <w:tc>
          <w:tcPr>
            <w:tcW w:w="710" w:type="dxa"/>
            <w:tcBorders>
              <w:top w:val="single" w:sz="4" w:space="0" w:color="auto"/>
            </w:tcBorders>
            <w:shd w:val="clear" w:color="auto" w:fill="auto"/>
            <w:noWrap/>
            <w:vAlign w:val="center"/>
          </w:tcPr>
          <w:p w14:paraId="5819E033" w14:textId="1B16533A" w:rsidR="00C204FB" w:rsidRPr="001F0359" w:rsidRDefault="00C204FB" w:rsidP="00C204FB">
            <w:pPr>
              <w:spacing w:line="240" w:lineRule="auto"/>
              <w:jc w:val="right"/>
              <w:rPr>
                <w:rFonts w:cs="Arial"/>
                <w:color w:val="000000"/>
                <w:sz w:val="16"/>
                <w:szCs w:val="16"/>
              </w:rPr>
            </w:pPr>
            <w:r>
              <w:rPr>
                <w:rFonts w:cs="Arial"/>
                <w:color w:val="000000"/>
                <w:sz w:val="16"/>
                <w:szCs w:val="16"/>
              </w:rPr>
              <w:t>-0,1458</w:t>
            </w:r>
          </w:p>
        </w:tc>
        <w:tc>
          <w:tcPr>
            <w:tcW w:w="710" w:type="dxa"/>
            <w:tcBorders>
              <w:top w:val="single" w:sz="4" w:space="0" w:color="auto"/>
            </w:tcBorders>
            <w:shd w:val="clear" w:color="auto" w:fill="auto"/>
            <w:noWrap/>
            <w:vAlign w:val="center"/>
          </w:tcPr>
          <w:p w14:paraId="73BAF5F7" w14:textId="42839B82" w:rsidR="00C204FB" w:rsidRPr="001F0359" w:rsidRDefault="00C204FB" w:rsidP="00C204FB">
            <w:pPr>
              <w:spacing w:line="240" w:lineRule="auto"/>
              <w:jc w:val="right"/>
              <w:rPr>
                <w:rFonts w:cs="Arial"/>
                <w:color w:val="000000"/>
                <w:sz w:val="16"/>
                <w:szCs w:val="16"/>
              </w:rPr>
            </w:pPr>
            <w:r>
              <w:rPr>
                <w:rFonts w:cs="Arial"/>
                <w:color w:val="000000"/>
                <w:sz w:val="16"/>
                <w:szCs w:val="16"/>
              </w:rPr>
              <w:t>-0,5602</w:t>
            </w:r>
          </w:p>
        </w:tc>
        <w:tc>
          <w:tcPr>
            <w:tcW w:w="710" w:type="dxa"/>
            <w:tcBorders>
              <w:top w:val="single" w:sz="4" w:space="0" w:color="auto"/>
            </w:tcBorders>
            <w:shd w:val="clear" w:color="auto" w:fill="auto"/>
            <w:noWrap/>
            <w:vAlign w:val="center"/>
          </w:tcPr>
          <w:p w14:paraId="667B0515" w14:textId="4DF18FFC" w:rsidR="00C204FB" w:rsidRPr="001F0359" w:rsidRDefault="00C204FB" w:rsidP="00C204FB">
            <w:pPr>
              <w:spacing w:line="240" w:lineRule="auto"/>
              <w:jc w:val="right"/>
              <w:rPr>
                <w:rFonts w:cs="Arial"/>
                <w:color w:val="000000"/>
                <w:sz w:val="16"/>
                <w:szCs w:val="16"/>
              </w:rPr>
            </w:pPr>
            <w:r>
              <w:rPr>
                <w:rFonts w:cs="Arial"/>
                <w:color w:val="000000"/>
                <w:sz w:val="16"/>
                <w:szCs w:val="16"/>
              </w:rPr>
              <w:t>0,0592</w:t>
            </w:r>
          </w:p>
        </w:tc>
        <w:tc>
          <w:tcPr>
            <w:tcW w:w="709" w:type="dxa"/>
            <w:tcBorders>
              <w:top w:val="single" w:sz="4" w:space="0" w:color="auto"/>
            </w:tcBorders>
            <w:shd w:val="clear" w:color="auto" w:fill="auto"/>
            <w:noWrap/>
            <w:vAlign w:val="center"/>
          </w:tcPr>
          <w:p w14:paraId="187ED651" w14:textId="472D9482" w:rsidR="00C204FB" w:rsidRPr="001F0359" w:rsidRDefault="00C204FB" w:rsidP="00C204FB">
            <w:pPr>
              <w:spacing w:line="240" w:lineRule="auto"/>
              <w:jc w:val="right"/>
              <w:rPr>
                <w:rFonts w:cs="Arial"/>
                <w:color w:val="000000"/>
                <w:sz w:val="16"/>
                <w:szCs w:val="16"/>
              </w:rPr>
            </w:pPr>
            <w:r>
              <w:rPr>
                <w:rFonts w:cs="Arial"/>
                <w:color w:val="000000"/>
                <w:sz w:val="16"/>
                <w:szCs w:val="16"/>
              </w:rPr>
              <w:t>0,6973</w:t>
            </w:r>
          </w:p>
        </w:tc>
        <w:tc>
          <w:tcPr>
            <w:tcW w:w="710" w:type="dxa"/>
            <w:tcBorders>
              <w:top w:val="single" w:sz="4" w:space="0" w:color="auto"/>
            </w:tcBorders>
            <w:shd w:val="clear" w:color="auto" w:fill="auto"/>
            <w:noWrap/>
            <w:vAlign w:val="center"/>
          </w:tcPr>
          <w:p w14:paraId="54F0932D" w14:textId="3AA71086" w:rsidR="00C204FB" w:rsidRPr="001F0359" w:rsidRDefault="00C204FB" w:rsidP="00C204FB">
            <w:pPr>
              <w:spacing w:line="240" w:lineRule="auto"/>
              <w:jc w:val="right"/>
              <w:rPr>
                <w:rFonts w:cs="Arial"/>
                <w:color w:val="000000"/>
                <w:sz w:val="16"/>
                <w:szCs w:val="16"/>
              </w:rPr>
            </w:pPr>
            <w:r>
              <w:rPr>
                <w:rFonts w:cs="Arial"/>
                <w:color w:val="000000"/>
                <w:sz w:val="16"/>
                <w:szCs w:val="16"/>
              </w:rPr>
              <w:t>-0,2521</w:t>
            </w:r>
          </w:p>
        </w:tc>
        <w:tc>
          <w:tcPr>
            <w:tcW w:w="710" w:type="dxa"/>
            <w:tcBorders>
              <w:top w:val="single" w:sz="4" w:space="0" w:color="auto"/>
            </w:tcBorders>
            <w:shd w:val="clear" w:color="auto" w:fill="auto"/>
            <w:noWrap/>
            <w:vAlign w:val="center"/>
          </w:tcPr>
          <w:p w14:paraId="2C4B1691" w14:textId="3631C197" w:rsidR="00C204FB" w:rsidRPr="001F0359" w:rsidRDefault="00C204FB" w:rsidP="00C204FB">
            <w:pPr>
              <w:spacing w:line="240" w:lineRule="auto"/>
              <w:jc w:val="right"/>
              <w:rPr>
                <w:rFonts w:cs="Arial"/>
                <w:color w:val="000000"/>
                <w:sz w:val="16"/>
                <w:szCs w:val="16"/>
              </w:rPr>
            </w:pPr>
            <w:r>
              <w:rPr>
                <w:rFonts w:cs="Arial"/>
                <w:color w:val="000000"/>
                <w:sz w:val="16"/>
                <w:szCs w:val="16"/>
              </w:rPr>
              <w:t>-0,0113</w:t>
            </w:r>
          </w:p>
        </w:tc>
        <w:tc>
          <w:tcPr>
            <w:tcW w:w="710" w:type="dxa"/>
            <w:tcBorders>
              <w:top w:val="single" w:sz="4" w:space="0" w:color="auto"/>
            </w:tcBorders>
            <w:shd w:val="clear" w:color="auto" w:fill="auto"/>
            <w:noWrap/>
            <w:vAlign w:val="center"/>
          </w:tcPr>
          <w:p w14:paraId="57AD7DC2" w14:textId="2DDCA0B0" w:rsidR="00C204FB" w:rsidRPr="001F0359" w:rsidRDefault="00C204FB" w:rsidP="00C204FB">
            <w:pPr>
              <w:spacing w:line="240" w:lineRule="auto"/>
              <w:jc w:val="right"/>
              <w:rPr>
                <w:rFonts w:cs="Arial"/>
                <w:color w:val="000000"/>
                <w:sz w:val="16"/>
                <w:szCs w:val="16"/>
              </w:rPr>
            </w:pPr>
            <w:r>
              <w:rPr>
                <w:rFonts w:cs="Arial"/>
                <w:color w:val="000000"/>
                <w:sz w:val="16"/>
                <w:szCs w:val="16"/>
              </w:rPr>
              <w:t>-0,0580</w:t>
            </w:r>
          </w:p>
        </w:tc>
      </w:tr>
      <w:tr w:rsidR="00D31FB3" w:rsidRPr="001F0359" w14:paraId="796AB9A4" w14:textId="77777777" w:rsidTr="00D31FB3">
        <w:trPr>
          <w:trHeight w:val="284"/>
        </w:trPr>
        <w:tc>
          <w:tcPr>
            <w:tcW w:w="1276" w:type="dxa"/>
            <w:shd w:val="clear" w:color="auto" w:fill="auto"/>
            <w:noWrap/>
            <w:vAlign w:val="center"/>
            <w:hideMark/>
          </w:tcPr>
          <w:p w14:paraId="649376CD" w14:textId="013DA38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2</w:t>
            </w:r>
          </w:p>
        </w:tc>
        <w:tc>
          <w:tcPr>
            <w:tcW w:w="709" w:type="dxa"/>
            <w:shd w:val="clear" w:color="auto" w:fill="auto"/>
            <w:noWrap/>
            <w:vAlign w:val="center"/>
          </w:tcPr>
          <w:p w14:paraId="08417004" w14:textId="040D49D2" w:rsidR="00C204FB" w:rsidRPr="001F0359" w:rsidRDefault="00C204FB" w:rsidP="00C204FB">
            <w:pPr>
              <w:spacing w:line="240" w:lineRule="auto"/>
              <w:jc w:val="right"/>
              <w:rPr>
                <w:rFonts w:cs="Arial"/>
                <w:color w:val="000000"/>
                <w:sz w:val="16"/>
                <w:szCs w:val="16"/>
              </w:rPr>
            </w:pPr>
            <w:r>
              <w:rPr>
                <w:rFonts w:cs="Arial"/>
                <w:color w:val="000000"/>
                <w:sz w:val="16"/>
                <w:szCs w:val="16"/>
              </w:rPr>
              <w:t>-0,6548</w:t>
            </w:r>
          </w:p>
        </w:tc>
        <w:tc>
          <w:tcPr>
            <w:tcW w:w="710" w:type="dxa"/>
            <w:shd w:val="clear" w:color="auto" w:fill="auto"/>
            <w:noWrap/>
            <w:vAlign w:val="center"/>
          </w:tcPr>
          <w:p w14:paraId="5172FF40" w14:textId="0CD5B484" w:rsidR="00C204FB" w:rsidRPr="001F0359" w:rsidRDefault="00C204FB" w:rsidP="00C204FB">
            <w:pPr>
              <w:spacing w:line="240" w:lineRule="auto"/>
              <w:jc w:val="right"/>
              <w:rPr>
                <w:rFonts w:cs="Arial"/>
                <w:color w:val="000000"/>
                <w:sz w:val="16"/>
                <w:szCs w:val="16"/>
              </w:rPr>
            </w:pPr>
            <w:r>
              <w:rPr>
                <w:rFonts w:cs="Arial"/>
                <w:color w:val="000000"/>
                <w:sz w:val="16"/>
                <w:szCs w:val="16"/>
              </w:rPr>
              <w:t>-0,5059</w:t>
            </w:r>
          </w:p>
        </w:tc>
        <w:tc>
          <w:tcPr>
            <w:tcW w:w="710" w:type="dxa"/>
            <w:shd w:val="clear" w:color="auto" w:fill="auto"/>
            <w:noWrap/>
            <w:vAlign w:val="center"/>
          </w:tcPr>
          <w:p w14:paraId="43B72420" w14:textId="7D7ADA68" w:rsidR="00C204FB" w:rsidRPr="001F0359" w:rsidRDefault="00C204FB" w:rsidP="00C204FB">
            <w:pPr>
              <w:spacing w:line="240" w:lineRule="auto"/>
              <w:jc w:val="right"/>
              <w:rPr>
                <w:rFonts w:cs="Arial"/>
                <w:color w:val="000000"/>
                <w:sz w:val="16"/>
                <w:szCs w:val="16"/>
              </w:rPr>
            </w:pPr>
            <w:r>
              <w:rPr>
                <w:rFonts w:cs="Arial"/>
                <w:color w:val="000000"/>
                <w:sz w:val="16"/>
                <w:szCs w:val="16"/>
              </w:rPr>
              <w:t>0,6018</w:t>
            </w:r>
          </w:p>
        </w:tc>
        <w:tc>
          <w:tcPr>
            <w:tcW w:w="709" w:type="dxa"/>
            <w:shd w:val="clear" w:color="auto" w:fill="auto"/>
            <w:noWrap/>
            <w:vAlign w:val="center"/>
          </w:tcPr>
          <w:p w14:paraId="63F1AC5A" w14:textId="6D19B94C" w:rsidR="00C204FB" w:rsidRPr="001F0359" w:rsidRDefault="00C204FB" w:rsidP="00C204FB">
            <w:pPr>
              <w:spacing w:line="240" w:lineRule="auto"/>
              <w:jc w:val="right"/>
              <w:rPr>
                <w:rFonts w:cs="Arial"/>
                <w:color w:val="000000"/>
                <w:sz w:val="16"/>
                <w:szCs w:val="16"/>
              </w:rPr>
            </w:pPr>
            <w:r>
              <w:rPr>
                <w:rFonts w:cs="Arial"/>
                <w:color w:val="000000"/>
                <w:sz w:val="16"/>
                <w:szCs w:val="16"/>
              </w:rPr>
              <w:t>-0,6857</w:t>
            </w:r>
          </w:p>
        </w:tc>
        <w:tc>
          <w:tcPr>
            <w:tcW w:w="710" w:type="dxa"/>
            <w:shd w:val="clear" w:color="auto" w:fill="auto"/>
            <w:noWrap/>
            <w:vAlign w:val="center"/>
          </w:tcPr>
          <w:p w14:paraId="496DD289" w14:textId="0EE679A5" w:rsidR="00C204FB" w:rsidRPr="001F0359" w:rsidRDefault="00C204FB" w:rsidP="00C204FB">
            <w:pPr>
              <w:spacing w:line="240" w:lineRule="auto"/>
              <w:jc w:val="right"/>
              <w:rPr>
                <w:rFonts w:cs="Arial"/>
                <w:color w:val="000000"/>
                <w:sz w:val="16"/>
                <w:szCs w:val="16"/>
              </w:rPr>
            </w:pPr>
            <w:r>
              <w:rPr>
                <w:rFonts w:cs="Arial"/>
                <w:color w:val="000000"/>
                <w:sz w:val="16"/>
                <w:szCs w:val="16"/>
              </w:rPr>
              <w:t>-0,4209</w:t>
            </w:r>
          </w:p>
        </w:tc>
        <w:tc>
          <w:tcPr>
            <w:tcW w:w="710" w:type="dxa"/>
            <w:shd w:val="clear" w:color="auto" w:fill="auto"/>
            <w:noWrap/>
            <w:vAlign w:val="center"/>
          </w:tcPr>
          <w:p w14:paraId="1532A372" w14:textId="3AD56B1C" w:rsidR="00C204FB" w:rsidRPr="001F0359" w:rsidRDefault="00C204FB" w:rsidP="00C204FB">
            <w:pPr>
              <w:spacing w:line="240" w:lineRule="auto"/>
              <w:jc w:val="right"/>
              <w:rPr>
                <w:rFonts w:cs="Arial"/>
                <w:color w:val="000000"/>
                <w:sz w:val="16"/>
                <w:szCs w:val="16"/>
              </w:rPr>
            </w:pPr>
            <w:r>
              <w:rPr>
                <w:rFonts w:cs="Arial"/>
                <w:color w:val="000000"/>
                <w:sz w:val="16"/>
                <w:szCs w:val="16"/>
              </w:rPr>
              <w:t>0,3311</w:t>
            </w:r>
          </w:p>
        </w:tc>
        <w:tc>
          <w:tcPr>
            <w:tcW w:w="710" w:type="dxa"/>
            <w:shd w:val="clear" w:color="auto" w:fill="auto"/>
            <w:noWrap/>
            <w:vAlign w:val="center"/>
          </w:tcPr>
          <w:p w14:paraId="52B4FF70" w14:textId="287AE58B" w:rsidR="00C204FB" w:rsidRPr="001F0359" w:rsidRDefault="00C204FB" w:rsidP="00C204FB">
            <w:pPr>
              <w:spacing w:line="240" w:lineRule="auto"/>
              <w:jc w:val="right"/>
              <w:rPr>
                <w:rFonts w:cs="Arial"/>
                <w:color w:val="000000"/>
                <w:sz w:val="16"/>
                <w:szCs w:val="16"/>
              </w:rPr>
            </w:pPr>
            <w:r>
              <w:rPr>
                <w:rFonts w:cs="Arial"/>
                <w:color w:val="000000"/>
                <w:sz w:val="16"/>
                <w:szCs w:val="16"/>
              </w:rPr>
              <w:t>0,1821</w:t>
            </w:r>
          </w:p>
        </w:tc>
        <w:tc>
          <w:tcPr>
            <w:tcW w:w="709" w:type="dxa"/>
            <w:shd w:val="clear" w:color="auto" w:fill="auto"/>
            <w:noWrap/>
            <w:vAlign w:val="center"/>
          </w:tcPr>
          <w:p w14:paraId="04B86048" w14:textId="0DC4CD35"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30524F8C" w14:textId="52011736" w:rsidR="00C204FB" w:rsidRPr="001F0359" w:rsidRDefault="00C204FB" w:rsidP="00C204FB">
            <w:pPr>
              <w:spacing w:line="240" w:lineRule="auto"/>
              <w:jc w:val="right"/>
              <w:rPr>
                <w:rFonts w:cs="Arial"/>
                <w:color w:val="000000"/>
                <w:sz w:val="16"/>
                <w:szCs w:val="16"/>
              </w:rPr>
            </w:pPr>
            <w:r>
              <w:rPr>
                <w:rFonts w:cs="Arial"/>
                <w:color w:val="000000"/>
                <w:sz w:val="16"/>
                <w:szCs w:val="16"/>
              </w:rPr>
              <w:t>-0,3444</w:t>
            </w:r>
          </w:p>
        </w:tc>
        <w:tc>
          <w:tcPr>
            <w:tcW w:w="710" w:type="dxa"/>
            <w:shd w:val="clear" w:color="auto" w:fill="auto"/>
            <w:noWrap/>
            <w:vAlign w:val="center"/>
          </w:tcPr>
          <w:p w14:paraId="60C279D6" w14:textId="0EE44BDC" w:rsidR="00C204FB" w:rsidRPr="001F0359" w:rsidRDefault="00C204FB" w:rsidP="00C204FB">
            <w:pPr>
              <w:spacing w:line="240" w:lineRule="auto"/>
              <w:jc w:val="right"/>
              <w:rPr>
                <w:rFonts w:cs="Arial"/>
                <w:color w:val="000000"/>
                <w:sz w:val="16"/>
                <w:szCs w:val="16"/>
              </w:rPr>
            </w:pPr>
            <w:r>
              <w:rPr>
                <w:rFonts w:cs="Arial"/>
                <w:color w:val="000000"/>
                <w:sz w:val="16"/>
                <w:szCs w:val="16"/>
              </w:rPr>
              <w:t>0,1714</w:t>
            </w:r>
          </w:p>
        </w:tc>
        <w:tc>
          <w:tcPr>
            <w:tcW w:w="710" w:type="dxa"/>
            <w:shd w:val="clear" w:color="auto" w:fill="auto"/>
            <w:noWrap/>
            <w:vAlign w:val="center"/>
          </w:tcPr>
          <w:p w14:paraId="1FC8E7A0" w14:textId="673EF735" w:rsidR="00C204FB" w:rsidRPr="001F0359" w:rsidRDefault="00C204FB" w:rsidP="00C204FB">
            <w:pPr>
              <w:spacing w:line="240" w:lineRule="auto"/>
              <w:jc w:val="right"/>
              <w:rPr>
                <w:rFonts w:cs="Arial"/>
                <w:color w:val="000000"/>
                <w:sz w:val="16"/>
                <w:szCs w:val="16"/>
              </w:rPr>
            </w:pPr>
            <w:r>
              <w:rPr>
                <w:rFonts w:cs="Arial"/>
                <w:color w:val="000000"/>
                <w:sz w:val="16"/>
                <w:szCs w:val="16"/>
              </w:rPr>
              <w:t>0,1242</w:t>
            </w:r>
          </w:p>
        </w:tc>
      </w:tr>
      <w:tr w:rsidR="00D31FB3" w:rsidRPr="001F0359" w14:paraId="59C84473" w14:textId="77777777" w:rsidTr="00D31FB3">
        <w:trPr>
          <w:trHeight w:val="284"/>
        </w:trPr>
        <w:tc>
          <w:tcPr>
            <w:tcW w:w="1276" w:type="dxa"/>
            <w:shd w:val="clear" w:color="auto" w:fill="auto"/>
            <w:noWrap/>
            <w:vAlign w:val="center"/>
          </w:tcPr>
          <w:p w14:paraId="0E60C496" w14:textId="5EFCCA37"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3</w:t>
            </w:r>
          </w:p>
        </w:tc>
        <w:tc>
          <w:tcPr>
            <w:tcW w:w="709" w:type="dxa"/>
            <w:shd w:val="clear" w:color="auto" w:fill="auto"/>
            <w:noWrap/>
            <w:vAlign w:val="center"/>
          </w:tcPr>
          <w:p w14:paraId="316279A5" w14:textId="759EA69C" w:rsidR="00C204FB" w:rsidRPr="001F0359" w:rsidRDefault="00C204FB" w:rsidP="00C204FB">
            <w:pPr>
              <w:spacing w:line="240" w:lineRule="auto"/>
              <w:jc w:val="right"/>
              <w:rPr>
                <w:rFonts w:cs="Arial"/>
                <w:color w:val="000000"/>
                <w:sz w:val="16"/>
                <w:szCs w:val="16"/>
              </w:rPr>
            </w:pPr>
            <w:r>
              <w:rPr>
                <w:rFonts w:cs="Arial"/>
                <w:color w:val="000000"/>
                <w:sz w:val="16"/>
                <w:szCs w:val="16"/>
              </w:rPr>
              <w:t>-0,8779</w:t>
            </w:r>
          </w:p>
        </w:tc>
        <w:tc>
          <w:tcPr>
            <w:tcW w:w="710" w:type="dxa"/>
            <w:shd w:val="clear" w:color="auto" w:fill="auto"/>
            <w:noWrap/>
            <w:vAlign w:val="center"/>
          </w:tcPr>
          <w:p w14:paraId="29E18FE6" w14:textId="626AA043"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4D5A460B" w14:textId="2F931244" w:rsidR="00C204FB" w:rsidRPr="001F0359" w:rsidRDefault="00C204FB" w:rsidP="00C204FB">
            <w:pPr>
              <w:spacing w:line="240" w:lineRule="auto"/>
              <w:jc w:val="right"/>
              <w:rPr>
                <w:rFonts w:cs="Arial"/>
                <w:color w:val="000000"/>
                <w:sz w:val="16"/>
                <w:szCs w:val="16"/>
              </w:rPr>
            </w:pPr>
            <w:r>
              <w:rPr>
                <w:rFonts w:cs="Arial"/>
                <w:color w:val="000000"/>
                <w:sz w:val="16"/>
                <w:szCs w:val="16"/>
              </w:rPr>
              <w:t>-0,8172</w:t>
            </w:r>
          </w:p>
        </w:tc>
        <w:tc>
          <w:tcPr>
            <w:tcW w:w="709" w:type="dxa"/>
            <w:shd w:val="clear" w:color="auto" w:fill="auto"/>
            <w:noWrap/>
            <w:vAlign w:val="center"/>
          </w:tcPr>
          <w:p w14:paraId="1B3DE585" w14:textId="38309212" w:rsidR="00C204FB" w:rsidRPr="001F0359" w:rsidRDefault="00C204FB" w:rsidP="00C204FB">
            <w:pPr>
              <w:spacing w:line="240" w:lineRule="auto"/>
              <w:jc w:val="right"/>
              <w:rPr>
                <w:rFonts w:cs="Arial"/>
                <w:color w:val="000000"/>
                <w:sz w:val="16"/>
                <w:szCs w:val="16"/>
              </w:rPr>
            </w:pPr>
            <w:r>
              <w:rPr>
                <w:rFonts w:cs="Arial"/>
                <w:color w:val="000000"/>
                <w:sz w:val="16"/>
                <w:szCs w:val="16"/>
              </w:rPr>
              <w:t>-0,0606</w:t>
            </w:r>
          </w:p>
        </w:tc>
        <w:tc>
          <w:tcPr>
            <w:tcW w:w="710" w:type="dxa"/>
            <w:shd w:val="clear" w:color="auto" w:fill="auto"/>
            <w:noWrap/>
            <w:vAlign w:val="center"/>
          </w:tcPr>
          <w:p w14:paraId="309AEAC5" w14:textId="3A608E70"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22D5E09" w14:textId="2545269F" w:rsidR="00C204FB" w:rsidRPr="001F0359" w:rsidRDefault="00C204FB" w:rsidP="00C204FB">
            <w:pPr>
              <w:spacing w:line="240" w:lineRule="auto"/>
              <w:jc w:val="right"/>
              <w:rPr>
                <w:rFonts w:cs="Arial"/>
                <w:color w:val="000000"/>
                <w:sz w:val="16"/>
                <w:szCs w:val="16"/>
              </w:rPr>
            </w:pPr>
            <w:r>
              <w:rPr>
                <w:rFonts w:cs="Arial"/>
                <w:color w:val="000000"/>
                <w:sz w:val="16"/>
                <w:szCs w:val="16"/>
              </w:rPr>
              <w:t>0,6473</w:t>
            </w:r>
          </w:p>
        </w:tc>
        <w:tc>
          <w:tcPr>
            <w:tcW w:w="710" w:type="dxa"/>
            <w:shd w:val="clear" w:color="auto" w:fill="auto"/>
            <w:noWrap/>
            <w:vAlign w:val="center"/>
          </w:tcPr>
          <w:p w14:paraId="617D4A45" w14:textId="68E7639F" w:rsidR="00C204FB" w:rsidRPr="001F0359" w:rsidRDefault="00C204FB" w:rsidP="00C204FB">
            <w:pPr>
              <w:spacing w:line="240" w:lineRule="auto"/>
              <w:jc w:val="right"/>
              <w:rPr>
                <w:rFonts w:cs="Arial"/>
                <w:color w:val="000000"/>
                <w:sz w:val="16"/>
                <w:szCs w:val="16"/>
              </w:rPr>
            </w:pPr>
            <w:r>
              <w:rPr>
                <w:rFonts w:cs="Arial"/>
                <w:color w:val="000000"/>
                <w:sz w:val="16"/>
                <w:szCs w:val="16"/>
              </w:rPr>
              <w:t>-0,1302</w:t>
            </w:r>
          </w:p>
        </w:tc>
        <w:tc>
          <w:tcPr>
            <w:tcW w:w="709" w:type="dxa"/>
            <w:shd w:val="clear" w:color="auto" w:fill="auto"/>
            <w:noWrap/>
            <w:vAlign w:val="center"/>
          </w:tcPr>
          <w:p w14:paraId="1E973274" w14:textId="0FE5BE01" w:rsidR="00C204FB" w:rsidRPr="001F0359" w:rsidRDefault="00C204FB" w:rsidP="00C204FB">
            <w:pPr>
              <w:spacing w:line="240" w:lineRule="auto"/>
              <w:jc w:val="right"/>
              <w:rPr>
                <w:rFonts w:cs="Arial"/>
                <w:color w:val="000000"/>
                <w:sz w:val="16"/>
                <w:szCs w:val="16"/>
              </w:rPr>
            </w:pPr>
            <w:r>
              <w:rPr>
                <w:rFonts w:cs="Arial"/>
                <w:color w:val="000000"/>
                <w:sz w:val="16"/>
                <w:szCs w:val="16"/>
              </w:rPr>
              <w:t>0,3403</w:t>
            </w:r>
          </w:p>
        </w:tc>
        <w:tc>
          <w:tcPr>
            <w:tcW w:w="710" w:type="dxa"/>
            <w:shd w:val="clear" w:color="auto" w:fill="auto"/>
            <w:noWrap/>
            <w:vAlign w:val="center"/>
          </w:tcPr>
          <w:p w14:paraId="29774982" w14:textId="7BB6EDC6" w:rsidR="00C204FB" w:rsidRPr="001F0359" w:rsidRDefault="00C204FB" w:rsidP="00C204FB">
            <w:pPr>
              <w:spacing w:line="240" w:lineRule="auto"/>
              <w:jc w:val="right"/>
              <w:rPr>
                <w:rFonts w:cs="Arial"/>
                <w:color w:val="000000"/>
                <w:sz w:val="16"/>
                <w:szCs w:val="16"/>
              </w:rPr>
            </w:pPr>
            <w:r>
              <w:rPr>
                <w:rFonts w:cs="Arial"/>
                <w:color w:val="000000"/>
                <w:sz w:val="16"/>
                <w:szCs w:val="16"/>
              </w:rPr>
              <w:t>0,0870</w:t>
            </w:r>
          </w:p>
        </w:tc>
        <w:tc>
          <w:tcPr>
            <w:tcW w:w="710" w:type="dxa"/>
            <w:shd w:val="clear" w:color="auto" w:fill="auto"/>
            <w:noWrap/>
            <w:vAlign w:val="center"/>
          </w:tcPr>
          <w:p w14:paraId="604BD0FF" w14:textId="33CCB4B9" w:rsidR="00C204FB" w:rsidRPr="001F0359" w:rsidRDefault="00C204FB" w:rsidP="00C204FB">
            <w:pPr>
              <w:spacing w:line="240" w:lineRule="auto"/>
              <w:jc w:val="right"/>
              <w:rPr>
                <w:rFonts w:cs="Arial"/>
                <w:color w:val="000000"/>
                <w:sz w:val="16"/>
                <w:szCs w:val="16"/>
              </w:rPr>
            </w:pPr>
            <w:r>
              <w:rPr>
                <w:rFonts w:cs="Arial"/>
                <w:color w:val="000000"/>
                <w:sz w:val="16"/>
                <w:szCs w:val="16"/>
              </w:rPr>
              <w:t>-0,2149</w:t>
            </w:r>
          </w:p>
        </w:tc>
        <w:tc>
          <w:tcPr>
            <w:tcW w:w="710" w:type="dxa"/>
            <w:shd w:val="clear" w:color="auto" w:fill="auto"/>
            <w:noWrap/>
            <w:vAlign w:val="center"/>
          </w:tcPr>
          <w:p w14:paraId="579DBF7F" w14:textId="4F3DF758" w:rsidR="00C204FB" w:rsidRPr="001F0359" w:rsidRDefault="00C204FB" w:rsidP="00C204FB">
            <w:pPr>
              <w:spacing w:line="240" w:lineRule="auto"/>
              <w:jc w:val="right"/>
              <w:rPr>
                <w:rFonts w:cs="Arial"/>
                <w:color w:val="000000"/>
                <w:sz w:val="16"/>
                <w:szCs w:val="16"/>
              </w:rPr>
            </w:pPr>
            <w:r>
              <w:rPr>
                <w:rFonts w:cs="Arial"/>
                <w:color w:val="000000"/>
                <w:sz w:val="16"/>
                <w:szCs w:val="16"/>
              </w:rPr>
              <w:t>0,0207</w:t>
            </w:r>
          </w:p>
        </w:tc>
      </w:tr>
      <w:tr w:rsidR="00D31FB3" w:rsidRPr="001F0359" w14:paraId="204D2D23" w14:textId="77777777" w:rsidTr="00D31FB3">
        <w:trPr>
          <w:trHeight w:val="284"/>
        </w:trPr>
        <w:tc>
          <w:tcPr>
            <w:tcW w:w="1276" w:type="dxa"/>
            <w:shd w:val="clear" w:color="auto" w:fill="auto"/>
            <w:noWrap/>
            <w:vAlign w:val="center"/>
          </w:tcPr>
          <w:p w14:paraId="72F6DD65" w14:textId="26BB712A"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4</w:t>
            </w:r>
          </w:p>
        </w:tc>
        <w:tc>
          <w:tcPr>
            <w:tcW w:w="709" w:type="dxa"/>
            <w:shd w:val="clear" w:color="auto" w:fill="auto"/>
            <w:noWrap/>
            <w:vAlign w:val="center"/>
          </w:tcPr>
          <w:p w14:paraId="039861EF" w14:textId="1746D884" w:rsidR="00C204FB" w:rsidRPr="001F0359" w:rsidRDefault="00C204FB" w:rsidP="00C204FB">
            <w:pPr>
              <w:spacing w:line="240" w:lineRule="auto"/>
              <w:jc w:val="right"/>
              <w:rPr>
                <w:rFonts w:cs="Arial"/>
                <w:color w:val="000000"/>
                <w:sz w:val="16"/>
                <w:szCs w:val="16"/>
              </w:rPr>
            </w:pPr>
            <w:r>
              <w:rPr>
                <w:rFonts w:cs="Arial"/>
                <w:color w:val="000000"/>
                <w:sz w:val="16"/>
                <w:szCs w:val="16"/>
              </w:rPr>
              <w:t>-0,9367</w:t>
            </w:r>
          </w:p>
        </w:tc>
        <w:tc>
          <w:tcPr>
            <w:tcW w:w="710" w:type="dxa"/>
            <w:shd w:val="clear" w:color="auto" w:fill="auto"/>
            <w:noWrap/>
            <w:vAlign w:val="center"/>
          </w:tcPr>
          <w:p w14:paraId="07F1B338" w14:textId="13ED08DD" w:rsidR="00C204FB" w:rsidRPr="001F0359" w:rsidRDefault="00C204FB" w:rsidP="00C204FB">
            <w:pPr>
              <w:spacing w:line="240" w:lineRule="auto"/>
              <w:jc w:val="right"/>
              <w:rPr>
                <w:rFonts w:cs="Arial"/>
                <w:color w:val="000000"/>
                <w:sz w:val="16"/>
                <w:szCs w:val="16"/>
              </w:rPr>
            </w:pPr>
            <w:r>
              <w:rPr>
                <w:rFonts w:cs="Arial"/>
                <w:color w:val="000000"/>
                <w:sz w:val="16"/>
                <w:szCs w:val="16"/>
              </w:rPr>
              <w:t>0,4213</w:t>
            </w:r>
          </w:p>
        </w:tc>
        <w:tc>
          <w:tcPr>
            <w:tcW w:w="710" w:type="dxa"/>
            <w:shd w:val="clear" w:color="auto" w:fill="auto"/>
            <w:noWrap/>
            <w:vAlign w:val="center"/>
          </w:tcPr>
          <w:p w14:paraId="5E7510F5" w14:textId="0779AFA6" w:rsidR="00C204FB" w:rsidRPr="001F0359" w:rsidRDefault="00C204FB" w:rsidP="00C204FB">
            <w:pPr>
              <w:spacing w:line="240" w:lineRule="auto"/>
              <w:jc w:val="right"/>
              <w:rPr>
                <w:rFonts w:cs="Arial"/>
                <w:color w:val="000000"/>
                <w:sz w:val="16"/>
                <w:szCs w:val="16"/>
              </w:rPr>
            </w:pPr>
            <w:r>
              <w:rPr>
                <w:rFonts w:cs="Arial"/>
                <w:color w:val="000000"/>
                <w:sz w:val="16"/>
                <w:szCs w:val="16"/>
              </w:rPr>
              <w:t>-0,8283</w:t>
            </w:r>
          </w:p>
        </w:tc>
        <w:tc>
          <w:tcPr>
            <w:tcW w:w="709" w:type="dxa"/>
            <w:shd w:val="clear" w:color="auto" w:fill="auto"/>
            <w:noWrap/>
            <w:vAlign w:val="center"/>
          </w:tcPr>
          <w:p w14:paraId="4C1867E3" w14:textId="625430F8" w:rsidR="00C204FB" w:rsidRPr="001F0359" w:rsidRDefault="00C204FB" w:rsidP="00C204FB">
            <w:pPr>
              <w:spacing w:line="240" w:lineRule="auto"/>
              <w:jc w:val="right"/>
              <w:rPr>
                <w:rFonts w:cs="Arial"/>
                <w:color w:val="000000"/>
                <w:sz w:val="16"/>
                <w:szCs w:val="16"/>
              </w:rPr>
            </w:pPr>
            <w:r>
              <w:rPr>
                <w:rFonts w:cs="Arial"/>
                <w:color w:val="000000"/>
                <w:sz w:val="16"/>
                <w:szCs w:val="16"/>
              </w:rPr>
              <w:t>0,1087</w:t>
            </w:r>
          </w:p>
        </w:tc>
        <w:tc>
          <w:tcPr>
            <w:tcW w:w="710" w:type="dxa"/>
            <w:shd w:val="clear" w:color="auto" w:fill="auto"/>
            <w:noWrap/>
            <w:vAlign w:val="center"/>
          </w:tcPr>
          <w:p w14:paraId="5F5643FB" w14:textId="52E786BD"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0B7AF032" w14:textId="1728E90A" w:rsidR="00C204FB" w:rsidRPr="001F0359" w:rsidRDefault="00C204FB" w:rsidP="00C204FB">
            <w:pPr>
              <w:spacing w:line="240" w:lineRule="auto"/>
              <w:jc w:val="right"/>
              <w:rPr>
                <w:rFonts w:cs="Arial"/>
                <w:color w:val="000000"/>
                <w:sz w:val="16"/>
                <w:szCs w:val="16"/>
              </w:rPr>
            </w:pPr>
            <w:r>
              <w:rPr>
                <w:rFonts w:cs="Arial"/>
                <w:color w:val="000000"/>
                <w:sz w:val="16"/>
                <w:szCs w:val="16"/>
              </w:rPr>
              <w:t>-0,2082</w:t>
            </w:r>
          </w:p>
        </w:tc>
        <w:tc>
          <w:tcPr>
            <w:tcW w:w="710" w:type="dxa"/>
            <w:shd w:val="clear" w:color="auto" w:fill="auto"/>
            <w:noWrap/>
            <w:vAlign w:val="center"/>
          </w:tcPr>
          <w:p w14:paraId="065D52E2" w14:textId="1780D916" w:rsidR="00C204FB" w:rsidRPr="001F0359" w:rsidRDefault="00C204FB" w:rsidP="00C204FB">
            <w:pPr>
              <w:spacing w:line="240" w:lineRule="auto"/>
              <w:jc w:val="right"/>
              <w:rPr>
                <w:rFonts w:cs="Arial"/>
                <w:color w:val="000000"/>
                <w:sz w:val="16"/>
                <w:szCs w:val="16"/>
              </w:rPr>
            </w:pPr>
            <w:r>
              <w:rPr>
                <w:rFonts w:cs="Arial"/>
                <w:color w:val="000000"/>
                <w:sz w:val="16"/>
                <w:szCs w:val="16"/>
              </w:rPr>
              <w:t>-0,2493</w:t>
            </w:r>
          </w:p>
        </w:tc>
        <w:tc>
          <w:tcPr>
            <w:tcW w:w="709" w:type="dxa"/>
            <w:shd w:val="clear" w:color="auto" w:fill="auto"/>
            <w:noWrap/>
            <w:vAlign w:val="center"/>
          </w:tcPr>
          <w:p w14:paraId="45415BBA" w14:textId="4514DA2A" w:rsidR="00C204FB" w:rsidRPr="001F0359" w:rsidRDefault="00C204FB" w:rsidP="00C204FB">
            <w:pPr>
              <w:spacing w:line="240" w:lineRule="auto"/>
              <w:jc w:val="right"/>
              <w:rPr>
                <w:rFonts w:cs="Arial"/>
                <w:color w:val="000000"/>
                <w:sz w:val="16"/>
                <w:szCs w:val="16"/>
              </w:rPr>
            </w:pPr>
            <w:r>
              <w:rPr>
                <w:rFonts w:cs="Arial"/>
                <w:color w:val="000000"/>
                <w:sz w:val="16"/>
                <w:szCs w:val="16"/>
              </w:rPr>
              <w:t>0,3182</w:t>
            </w:r>
          </w:p>
        </w:tc>
        <w:tc>
          <w:tcPr>
            <w:tcW w:w="710" w:type="dxa"/>
            <w:shd w:val="clear" w:color="auto" w:fill="auto"/>
            <w:noWrap/>
            <w:vAlign w:val="center"/>
          </w:tcPr>
          <w:p w14:paraId="7768CE2D" w14:textId="4C024770" w:rsidR="00C204FB" w:rsidRPr="001F0359" w:rsidRDefault="00C204FB" w:rsidP="00C204FB">
            <w:pPr>
              <w:spacing w:line="240" w:lineRule="auto"/>
              <w:jc w:val="right"/>
              <w:rPr>
                <w:rFonts w:cs="Arial"/>
                <w:color w:val="000000"/>
                <w:sz w:val="16"/>
                <w:szCs w:val="16"/>
              </w:rPr>
            </w:pPr>
            <w:r>
              <w:rPr>
                <w:rFonts w:cs="Arial"/>
                <w:color w:val="000000"/>
                <w:sz w:val="16"/>
                <w:szCs w:val="16"/>
              </w:rPr>
              <w:t>0,1916</w:t>
            </w:r>
          </w:p>
        </w:tc>
        <w:tc>
          <w:tcPr>
            <w:tcW w:w="710" w:type="dxa"/>
            <w:shd w:val="clear" w:color="auto" w:fill="auto"/>
            <w:noWrap/>
            <w:vAlign w:val="center"/>
          </w:tcPr>
          <w:p w14:paraId="0ABA8BDD" w14:textId="0E7B66C9" w:rsidR="00C204FB" w:rsidRPr="001F0359" w:rsidRDefault="00C204FB" w:rsidP="00C204FB">
            <w:pPr>
              <w:spacing w:line="240" w:lineRule="auto"/>
              <w:jc w:val="right"/>
              <w:rPr>
                <w:rFonts w:cs="Arial"/>
                <w:color w:val="000000"/>
                <w:sz w:val="16"/>
                <w:szCs w:val="16"/>
              </w:rPr>
            </w:pPr>
            <w:r>
              <w:rPr>
                <w:rFonts w:cs="Arial"/>
                <w:color w:val="000000"/>
                <w:sz w:val="16"/>
                <w:szCs w:val="16"/>
              </w:rPr>
              <w:t>0,0283</w:t>
            </w:r>
          </w:p>
        </w:tc>
        <w:tc>
          <w:tcPr>
            <w:tcW w:w="710" w:type="dxa"/>
            <w:shd w:val="clear" w:color="auto" w:fill="auto"/>
            <w:noWrap/>
            <w:vAlign w:val="center"/>
          </w:tcPr>
          <w:p w14:paraId="319445F9" w14:textId="2F22F15B" w:rsidR="00C204FB" w:rsidRPr="001F0359" w:rsidRDefault="00C204FB" w:rsidP="00C204FB">
            <w:pPr>
              <w:spacing w:line="240" w:lineRule="auto"/>
              <w:jc w:val="right"/>
              <w:rPr>
                <w:rFonts w:cs="Arial"/>
                <w:color w:val="000000"/>
                <w:sz w:val="16"/>
                <w:szCs w:val="16"/>
              </w:rPr>
            </w:pPr>
            <w:r>
              <w:rPr>
                <w:rFonts w:cs="Arial"/>
                <w:color w:val="000000"/>
                <w:sz w:val="16"/>
                <w:szCs w:val="16"/>
              </w:rPr>
              <w:t>0,1631</w:t>
            </w:r>
          </w:p>
        </w:tc>
      </w:tr>
      <w:tr w:rsidR="00D31FB3" w:rsidRPr="001F0359" w14:paraId="1178685C" w14:textId="77777777" w:rsidTr="00D31FB3">
        <w:trPr>
          <w:trHeight w:val="284"/>
        </w:trPr>
        <w:tc>
          <w:tcPr>
            <w:tcW w:w="1276" w:type="dxa"/>
            <w:shd w:val="clear" w:color="auto" w:fill="auto"/>
            <w:noWrap/>
            <w:vAlign w:val="center"/>
          </w:tcPr>
          <w:p w14:paraId="4BC95CB9" w14:textId="1AA8F910"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5</w:t>
            </w:r>
          </w:p>
        </w:tc>
        <w:tc>
          <w:tcPr>
            <w:tcW w:w="709" w:type="dxa"/>
            <w:shd w:val="clear" w:color="auto" w:fill="auto"/>
            <w:noWrap/>
            <w:vAlign w:val="center"/>
          </w:tcPr>
          <w:p w14:paraId="06F70A37" w14:textId="6A91FCB5" w:rsidR="00C204FB" w:rsidRPr="001F0359" w:rsidRDefault="00C204FB" w:rsidP="00C204FB">
            <w:pPr>
              <w:spacing w:line="240" w:lineRule="auto"/>
              <w:jc w:val="right"/>
              <w:rPr>
                <w:rFonts w:cs="Arial"/>
                <w:color w:val="000000"/>
                <w:sz w:val="16"/>
                <w:szCs w:val="16"/>
              </w:rPr>
            </w:pPr>
            <w:r>
              <w:rPr>
                <w:rFonts w:cs="Arial"/>
                <w:color w:val="000000"/>
                <w:sz w:val="16"/>
                <w:szCs w:val="16"/>
              </w:rPr>
              <w:t>0,8727</w:t>
            </w:r>
          </w:p>
        </w:tc>
        <w:tc>
          <w:tcPr>
            <w:tcW w:w="710" w:type="dxa"/>
            <w:shd w:val="clear" w:color="auto" w:fill="auto"/>
            <w:noWrap/>
            <w:vAlign w:val="center"/>
          </w:tcPr>
          <w:p w14:paraId="4E4F8DC3" w14:textId="7D98A4FC" w:rsidR="00C204FB" w:rsidRPr="001F0359" w:rsidRDefault="00C204FB" w:rsidP="00C204FB">
            <w:pPr>
              <w:spacing w:line="240" w:lineRule="auto"/>
              <w:jc w:val="right"/>
              <w:rPr>
                <w:rFonts w:cs="Arial"/>
                <w:color w:val="000000"/>
                <w:sz w:val="16"/>
                <w:szCs w:val="16"/>
              </w:rPr>
            </w:pPr>
            <w:r>
              <w:rPr>
                <w:rFonts w:cs="Arial"/>
                <w:color w:val="000000"/>
                <w:sz w:val="16"/>
                <w:szCs w:val="16"/>
              </w:rPr>
              <w:t>0,4637</w:t>
            </w:r>
          </w:p>
        </w:tc>
        <w:tc>
          <w:tcPr>
            <w:tcW w:w="710" w:type="dxa"/>
            <w:shd w:val="clear" w:color="auto" w:fill="auto"/>
            <w:noWrap/>
            <w:vAlign w:val="center"/>
          </w:tcPr>
          <w:p w14:paraId="5CFE4B01" w14:textId="63FE53B4" w:rsidR="00C204FB" w:rsidRPr="001F0359" w:rsidRDefault="00C204FB" w:rsidP="00C204FB">
            <w:pPr>
              <w:spacing w:line="240" w:lineRule="auto"/>
              <w:jc w:val="right"/>
              <w:rPr>
                <w:rFonts w:cs="Arial"/>
                <w:color w:val="000000"/>
                <w:sz w:val="16"/>
                <w:szCs w:val="16"/>
              </w:rPr>
            </w:pPr>
            <w:r>
              <w:rPr>
                <w:rFonts w:cs="Arial"/>
                <w:color w:val="000000"/>
                <w:sz w:val="16"/>
                <w:szCs w:val="16"/>
              </w:rPr>
              <w:t>0,5494</w:t>
            </w:r>
          </w:p>
        </w:tc>
        <w:tc>
          <w:tcPr>
            <w:tcW w:w="709" w:type="dxa"/>
            <w:shd w:val="clear" w:color="auto" w:fill="auto"/>
            <w:noWrap/>
            <w:vAlign w:val="center"/>
          </w:tcPr>
          <w:p w14:paraId="2290450D" w14:textId="2EDDF97B" w:rsidR="00C204FB" w:rsidRPr="001F0359" w:rsidRDefault="00C204FB" w:rsidP="00C204FB">
            <w:pPr>
              <w:spacing w:line="240" w:lineRule="auto"/>
              <w:jc w:val="right"/>
              <w:rPr>
                <w:rFonts w:cs="Arial"/>
                <w:color w:val="000000"/>
                <w:sz w:val="16"/>
                <w:szCs w:val="16"/>
              </w:rPr>
            </w:pPr>
            <w:r>
              <w:rPr>
                <w:rFonts w:cs="Arial"/>
                <w:color w:val="000000"/>
                <w:sz w:val="16"/>
                <w:szCs w:val="16"/>
              </w:rPr>
              <w:t>0,3948</w:t>
            </w:r>
          </w:p>
        </w:tc>
        <w:tc>
          <w:tcPr>
            <w:tcW w:w="710" w:type="dxa"/>
            <w:shd w:val="clear" w:color="auto" w:fill="auto"/>
            <w:noWrap/>
            <w:vAlign w:val="center"/>
          </w:tcPr>
          <w:p w14:paraId="13B5B57A" w14:textId="14B8BC67" w:rsidR="00C204FB" w:rsidRPr="001F0359" w:rsidRDefault="00C204FB" w:rsidP="00C204FB">
            <w:pPr>
              <w:spacing w:line="240" w:lineRule="auto"/>
              <w:jc w:val="right"/>
              <w:rPr>
                <w:rFonts w:cs="Arial"/>
                <w:color w:val="000000"/>
                <w:sz w:val="16"/>
                <w:szCs w:val="16"/>
              </w:rPr>
            </w:pPr>
            <w:r>
              <w:rPr>
                <w:rFonts w:cs="Arial"/>
                <w:color w:val="000000"/>
                <w:sz w:val="16"/>
                <w:szCs w:val="16"/>
              </w:rPr>
              <w:t>0,4294</w:t>
            </w:r>
          </w:p>
        </w:tc>
        <w:tc>
          <w:tcPr>
            <w:tcW w:w="710" w:type="dxa"/>
            <w:shd w:val="clear" w:color="auto" w:fill="auto"/>
            <w:noWrap/>
            <w:vAlign w:val="center"/>
          </w:tcPr>
          <w:p w14:paraId="3CFFD42D" w14:textId="0E20714B" w:rsidR="00C204FB" w:rsidRPr="001F0359" w:rsidRDefault="00C204FB" w:rsidP="00C204FB">
            <w:pPr>
              <w:spacing w:line="240" w:lineRule="auto"/>
              <w:jc w:val="right"/>
              <w:rPr>
                <w:rFonts w:cs="Arial"/>
                <w:color w:val="000000"/>
                <w:sz w:val="16"/>
                <w:szCs w:val="16"/>
              </w:rPr>
            </w:pPr>
            <w:r>
              <w:rPr>
                <w:rFonts w:cs="Arial"/>
                <w:color w:val="000000"/>
                <w:sz w:val="16"/>
                <w:szCs w:val="16"/>
              </w:rPr>
              <w:t>0,1894</w:t>
            </w:r>
          </w:p>
        </w:tc>
        <w:tc>
          <w:tcPr>
            <w:tcW w:w="710" w:type="dxa"/>
            <w:shd w:val="clear" w:color="auto" w:fill="auto"/>
            <w:noWrap/>
            <w:vAlign w:val="center"/>
          </w:tcPr>
          <w:p w14:paraId="3D7B876F" w14:textId="0DA714BA" w:rsidR="00C204FB" w:rsidRPr="001F0359" w:rsidRDefault="00C204FB" w:rsidP="00C204FB">
            <w:pPr>
              <w:spacing w:line="240" w:lineRule="auto"/>
              <w:jc w:val="right"/>
              <w:rPr>
                <w:rFonts w:cs="Arial"/>
                <w:color w:val="000000"/>
                <w:sz w:val="16"/>
                <w:szCs w:val="16"/>
              </w:rPr>
            </w:pPr>
            <w:r>
              <w:rPr>
                <w:rFonts w:cs="Arial"/>
                <w:color w:val="000000"/>
                <w:sz w:val="16"/>
                <w:szCs w:val="16"/>
              </w:rPr>
              <w:t>0,0241</w:t>
            </w:r>
          </w:p>
        </w:tc>
        <w:tc>
          <w:tcPr>
            <w:tcW w:w="709" w:type="dxa"/>
            <w:shd w:val="clear" w:color="auto" w:fill="auto"/>
            <w:noWrap/>
            <w:vAlign w:val="center"/>
          </w:tcPr>
          <w:p w14:paraId="470772EF" w14:textId="5DD2EC2D" w:rsidR="00C204FB" w:rsidRPr="001F0359" w:rsidRDefault="00C204FB" w:rsidP="00C204FB">
            <w:pPr>
              <w:spacing w:line="240" w:lineRule="auto"/>
              <w:jc w:val="right"/>
              <w:rPr>
                <w:rFonts w:cs="Arial"/>
                <w:color w:val="000000"/>
                <w:sz w:val="16"/>
                <w:szCs w:val="16"/>
              </w:rPr>
            </w:pPr>
            <w:r>
              <w:rPr>
                <w:rFonts w:cs="Arial"/>
                <w:color w:val="000000"/>
                <w:sz w:val="16"/>
                <w:szCs w:val="16"/>
              </w:rPr>
              <w:t>0,0608</w:t>
            </w:r>
          </w:p>
        </w:tc>
        <w:tc>
          <w:tcPr>
            <w:tcW w:w="710" w:type="dxa"/>
            <w:shd w:val="clear" w:color="auto" w:fill="auto"/>
            <w:noWrap/>
            <w:vAlign w:val="center"/>
          </w:tcPr>
          <w:p w14:paraId="03D10ADA" w14:textId="7FBB548F" w:rsidR="00C204FB" w:rsidRPr="001F0359" w:rsidRDefault="00C204FB" w:rsidP="00C204FB">
            <w:pPr>
              <w:spacing w:line="240" w:lineRule="auto"/>
              <w:jc w:val="right"/>
              <w:rPr>
                <w:rFonts w:cs="Arial"/>
                <w:color w:val="000000"/>
                <w:sz w:val="16"/>
                <w:szCs w:val="16"/>
              </w:rPr>
            </w:pPr>
            <w:r>
              <w:rPr>
                <w:rFonts w:cs="Arial"/>
                <w:color w:val="000000"/>
                <w:sz w:val="16"/>
                <w:szCs w:val="16"/>
              </w:rPr>
              <w:t>-0,1230</w:t>
            </w:r>
          </w:p>
        </w:tc>
        <w:tc>
          <w:tcPr>
            <w:tcW w:w="710" w:type="dxa"/>
            <w:shd w:val="clear" w:color="auto" w:fill="auto"/>
            <w:noWrap/>
            <w:vAlign w:val="center"/>
          </w:tcPr>
          <w:p w14:paraId="059A0060" w14:textId="50A7E676"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000D18AE" w14:textId="54412817" w:rsidR="00C204FB" w:rsidRPr="001F0359" w:rsidRDefault="00C204FB" w:rsidP="00C204FB">
            <w:pPr>
              <w:spacing w:line="240" w:lineRule="auto"/>
              <w:jc w:val="right"/>
              <w:rPr>
                <w:rFonts w:cs="Arial"/>
                <w:color w:val="000000"/>
                <w:sz w:val="16"/>
                <w:szCs w:val="16"/>
              </w:rPr>
            </w:pPr>
            <w:r>
              <w:rPr>
                <w:rFonts w:cs="Arial"/>
                <w:color w:val="000000"/>
                <w:sz w:val="16"/>
                <w:szCs w:val="16"/>
              </w:rPr>
              <w:t>0,0686</w:t>
            </w:r>
          </w:p>
        </w:tc>
      </w:tr>
      <w:tr w:rsidR="00D31FB3" w:rsidRPr="001F0359" w14:paraId="74E62CE3" w14:textId="77777777" w:rsidTr="00D31FB3">
        <w:trPr>
          <w:trHeight w:val="284"/>
        </w:trPr>
        <w:tc>
          <w:tcPr>
            <w:tcW w:w="1276" w:type="dxa"/>
            <w:shd w:val="clear" w:color="auto" w:fill="auto"/>
            <w:noWrap/>
            <w:vAlign w:val="center"/>
          </w:tcPr>
          <w:p w14:paraId="53485E26" w14:textId="16AE11E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6</w:t>
            </w:r>
          </w:p>
        </w:tc>
        <w:tc>
          <w:tcPr>
            <w:tcW w:w="709" w:type="dxa"/>
            <w:shd w:val="clear" w:color="auto" w:fill="auto"/>
            <w:noWrap/>
            <w:vAlign w:val="center"/>
          </w:tcPr>
          <w:p w14:paraId="1A50BF4D" w14:textId="62ABD16C" w:rsidR="00C204FB" w:rsidRPr="001F0359" w:rsidRDefault="00C204FB" w:rsidP="00C204FB">
            <w:pPr>
              <w:spacing w:line="240" w:lineRule="auto"/>
              <w:jc w:val="right"/>
              <w:rPr>
                <w:rFonts w:cs="Arial"/>
                <w:color w:val="000000"/>
                <w:sz w:val="16"/>
                <w:szCs w:val="16"/>
              </w:rPr>
            </w:pPr>
            <w:r>
              <w:rPr>
                <w:rFonts w:cs="Arial"/>
                <w:color w:val="000000"/>
                <w:sz w:val="16"/>
                <w:szCs w:val="16"/>
              </w:rPr>
              <w:t>0,4297</w:t>
            </w:r>
          </w:p>
        </w:tc>
        <w:tc>
          <w:tcPr>
            <w:tcW w:w="710" w:type="dxa"/>
            <w:shd w:val="clear" w:color="auto" w:fill="auto"/>
            <w:noWrap/>
            <w:vAlign w:val="center"/>
          </w:tcPr>
          <w:p w14:paraId="26C7B907" w14:textId="748DF89E" w:rsidR="00C204FB" w:rsidRPr="001F0359" w:rsidRDefault="00C204FB" w:rsidP="00C204FB">
            <w:pPr>
              <w:spacing w:line="240" w:lineRule="auto"/>
              <w:jc w:val="right"/>
              <w:rPr>
                <w:rFonts w:cs="Arial"/>
                <w:color w:val="000000"/>
                <w:sz w:val="16"/>
                <w:szCs w:val="16"/>
              </w:rPr>
            </w:pPr>
            <w:r>
              <w:rPr>
                <w:rFonts w:cs="Arial"/>
                <w:color w:val="000000"/>
                <w:sz w:val="16"/>
                <w:szCs w:val="16"/>
              </w:rPr>
              <w:t>0,7827</w:t>
            </w:r>
          </w:p>
        </w:tc>
        <w:tc>
          <w:tcPr>
            <w:tcW w:w="710" w:type="dxa"/>
            <w:shd w:val="clear" w:color="auto" w:fill="auto"/>
            <w:noWrap/>
            <w:vAlign w:val="center"/>
          </w:tcPr>
          <w:p w14:paraId="57120307" w14:textId="0587C42E" w:rsidR="00C204FB" w:rsidRPr="001F0359" w:rsidRDefault="00C204FB" w:rsidP="00C204FB">
            <w:pPr>
              <w:spacing w:line="240" w:lineRule="auto"/>
              <w:jc w:val="right"/>
              <w:rPr>
                <w:rFonts w:cs="Arial"/>
                <w:color w:val="000000"/>
                <w:sz w:val="16"/>
                <w:szCs w:val="16"/>
              </w:rPr>
            </w:pPr>
            <w:r>
              <w:rPr>
                <w:rFonts w:cs="Arial"/>
                <w:color w:val="000000"/>
                <w:sz w:val="16"/>
                <w:szCs w:val="16"/>
              </w:rPr>
              <w:t>0,3203</w:t>
            </w:r>
          </w:p>
        </w:tc>
        <w:tc>
          <w:tcPr>
            <w:tcW w:w="709" w:type="dxa"/>
            <w:shd w:val="clear" w:color="auto" w:fill="auto"/>
            <w:noWrap/>
            <w:vAlign w:val="center"/>
          </w:tcPr>
          <w:p w14:paraId="690B1A4D" w14:textId="447DD913" w:rsidR="00C204FB" w:rsidRPr="001F0359" w:rsidRDefault="00C204FB" w:rsidP="00C204FB">
            <w:pPr>
              <w:spacing w:line="240" w:lineRule="auto"/>
              <w:jc w:val="right"/>
              <w:rPr>
                <w:rFonts w:cs="Arial"/>
                <w:color w:val="000000"/>
                <w:sz w:val="16"/>
                <w:szCs w:val="16"/>
              </w:rPr>
            </w:pPr>
            <w:r>
              <w:rPr>
                <w:rFonts w:cs="Arial"/>
                <w:color w:val="000000"/>
                <w:sz w:val="16"/>
                <w:szCs w:val="16"/>
              </w:rPr>
              <w:t>0,2886</w:t>
            </w:r>
          </w:p>
        </w:tc>
        <w:tc>
          <w:tcPr>
            <w:tcW w:w="710" w:type="dxa"/>
            <w:shd w:val="clear" w:color="auto" w:fill="auto"/>
            <w:noWrap/>
            <w:vAlign w:val="center"/>
          </w:tcPr>
          <w:p w14:paraId="69FCF85A" w14:textId="2AFD88DE" w:rsidR="00C204FB" w:rsidRPr="001F0359" w:rsidRDefault="00C204FB" w:rsidP="00C204FB">
            <w:pPr>
              <w:spacing w:line="240" w:lineRule="auto"/>
              <w:jc w:val="right"/>
              <w:rPr>
                <w:rFonts w:cs="Arial"/>
                <w:color w:val="000000"/>
                <w:sz w:val="16"/>
                <w:szCs w:val="16"/>
              </w:rPr>
            </w:pPr>
            <w:r>
              <w:rPr>
                <w:rFonts w:cs="Arial"/>
                <w:color w:val="000000"/>
                <w:sz w:val="16"/>
                <w:szCs w:val="16"/>
              </w:rPr>
              <w:t>-0,7460</w:t>
            </w:r>
          </w:p>
        </w:tc>
        <w:tc>
          <w:tcPr>
            <w:tcW w:w="710" w:type="dxa"/>
            <w:shd w:val="clear" w:color="auto" w:fill="auto"/>
            <w:noWrap/>
            <w:vAlign w:val="center"/>
          </w:tcPr>
          <w:p w14:paraId="28D0829E" w14:textId="5B7873C1" w:rsidR="00C204FB" w:rsidRPr="001F0359" w:rsidRDefault="00C204FB" w:rsidP="00C204FB">
            <w:pPr>
              <w:spacing w:line="240" w:lineRule="auto"/>
              <w:jc w:val="right"/>
              <w:rPr>
                <w:rFonts w:cs="Arial"/>
                <w:color w:val="000000"/>
                <w:sz w:val="16"/>
                <w:szCs w:val="16"/>
              </w:rPr>
            </w:pPr>
            <w:r>
              <w:rPr>
                <w:rFonts w:cs="Arial"/>
                <w:color w:val="000000"/>
                <w:sz w:val="16"/>
                <w:szCs w:val="16"/>
              </w:rPr>
              <w:t>-0,0604</w:t>
            </w:r>
          </w:p>
        </w:tc>
        <w:tc>
          <w:tcPr>
            <w:tcW w:w="710" w:type="dxa"/>
            <w:shd w:val="clear" w:color="auto" w:fill="auto"/>
            <w:noWrap/>
            <w:vAlign w:val="center"/>
          </w:tcPr>
          <w:p w14:paraId="622FACC8" w14:textId="36FD9B6A" w:rsidR="00C204FB" w:rsidRPr="001F0359" w:rsidRDefault="00C204FB" w:rsidP="00C204FB">
            <w:pPr>
              <w:spacing w:line="240" w:lineRule="auto"/>
              <w:jc w:val="right"/>
              <w:rPr>
                <w:rFonts w:cs="Arial"/>
                <w:color w:val="000000"/>
                <w:sz w:val="16"/>
                <w:szCs w:val="16"/>
              </w:rPr>
            </w:pPr>
            <w:r>
              <w:rPr>
                <w:rFonts w:cs="Arial"/>
                <w:color w:val="000000"/>
                <w:sz w:val="16"/>
                <w:szCs w:val="16"/>
              </w:rPr>
              <w:t>0,0244</w:t>
            </w:r>
          </w:p>
        </w:tc>
        <w:tc>
          <w:tcPr>
            <w:tcW w:w="709" w:type="dxa"/>
            <w:shd w:val="clear" w:color="auto" w:fill="auto"/>
            <w:noWrap/>
            <w:vAlign w:val="center"/>
          </w:tcPr>
          <w:p w14:paraId="5A045623" w14:textId="3A40055A" w:rsidR="00C204FB" w:rsidRPr="001F0359" w:rsidRDefault="00C204FB" w:rsidP="00C204FB">
            <w:pPr>
              <w:spacing w:line="240" w:lineRule="auto"/>
              <w:jc w:val="right"/>
              <w:rPr>
                <w:rFonts w:cs="Arial"/>
                <w:color w:val="000000"/>
                <w:sz w:val="16"/>
                <w:szCs w:val="16"/>
              </w:rPr>
            </w:pPr>
            <w:r>
              <w:rPr>
                <w:rFonts w:cs="Arial"/>
                <w:color w:val="000000"/>
                <w:sz w:val="16"/>
                <w:szCs w:val="16"/>
              </w:rPr>
              <w:t>0,4032</w:t>
            </w:r>
          </w:p>
        </w:tc>
        <w:tc>
          <w:tcPr>
            <w:tcW w:w="710" w:type="dxa"/>
            <w:shd w:val="clear" w:color="auto" w:fill="auto"/>
            <w:noWrap/>
            <w:vAlign w:val="center"/>
          </w:tcPr>
          <w:p w14:paraId="7369629D" w14:textId="451A315A" w:rsidR="00C204FB" w:rsidRPr="001F0359" w:rsidRDefault="00C204FB" w:rsidP="00C204FB">
            <w:pPr>
              <w:spacing w:line="240" w:lineRule="auto"/>
              <w:jc w:val="right"/>
              <w:rPr>
                <w:rFonts w:cs="Arial"/>
                <w:color w:val="000000"/>
                <w:sz w:val="16"/>
                <w:szCs w:val="16"/>
              </w:rPr>
            </w:pPr>
            <w:r>
              <w:rPr>
                <w:rFonts w:cs="Arial"/>
                <w:color w:val="000000"/>
                <w:sz w:val="16"/>
                <w:szCs w:val="16"/>
              </w:rPr>
              <w:t>0,0678</w:t>
            </w:r>
          </w:p>
        </w:tc>
        <w:tc>
          <w:tcPr>
            <w:tcW w:w="710" w:type="dxa"/>
            <w:shd w:val="clear" w:color="auto" w:fill="auto"/>
            <w:noWrap/>
            <w:vAlign w:val="center"/>
          </w:tcPr>
          <w:p w14:paraId="2CF92270" w14:textId="18E41381" w:rsidR="00C204FB" w:rsidRPr="001F0359" w:rsidRDefault="00C204FB" w:rsidP="00C204FB">
            <w:pPr>
              <w:spacing w:line="240" w:lineRule="auto"/>
              <w:jc w:val="right"/>
              <w:rPr>
                <w:rFonts w:cs="Arial"/>
                <w:color w:val="000000"/>
                <w:sz w:val="16"/>
                <w:szCs w:val="16"/>
              </w:rPr>
            </w:pPr>
            <w:r>
              <w:rPr>
                <w:rFonts w:cs="Arial"/>
                <w:color w:val="000000"/>
                <w:sz w:val="16"/>
                <w:szCs w:val="16"/>
              </w:rPr>
              <w:t>0,0136</w:t>
            </w:r>
          </w:p>
        </w:tc>
        <w:tc>
          <w:tcPr>
            <w:tcW w:w="710" w:type="dxa"/>
            <w:shd w:val="clear" w:color="auto" w:fill="auto"/>
            <w:noWrap/>
            <w:vAlign w:val="center"/>
          </w:tcPr>
          <w:p w14:paraId="6CAAF0D6" w14:textId="00CCEC1F" w:rsidR="00C204FB" w:rsidRPr="001F0359" w:rsidRDefault="00C204FB" w:rsidP="00C204FB">
            <w:pPr>
              <w:spacing w:line="240" w:lineRule="auto"/>
              <w:jc w:val="right"/>
              <w:rPr>
                <w:rFonts w:cs="Arial"/>
                <w:color w:val="000000"/>
                <w:sz w:val="16"/>
                <w:szCs w:val="16"/>
              </w:rPr>
            </w:pPr>
            <w:r>
              <w:rPr>
                <w:rFonts w:cs="Arial"/>
                <w:color w:val="000000"/>
                <w:sz w:val="16"/>
                <w:szCs w:val="16"/>
              </w:rPr>
              <w:t>0,4078</w:t>
            </w:r>
          </w:p>
        </w:tc>
      </w:tr>
      <w:tr w:rsidR="00D31FB3" w:rsidRPr="001F0359" w14:paraId="37B81421" w14:textId="77777777" w:rsidTr="00D31FB3">
        <w:trPr>
          <w:trHeight w:val="284"/>
        </w:trPr>
        <w:tc>
          <w:tcPr>
            <w:tcW w:w="1276" w:type="dxa"/>
            <w:shd w:val="clear" w:color="auto" w:fill="auto"/>
            <w:noWrap/>
            <w:vAlign w:val="center"/>
          </w:tcPr>
          <w:p w14:paraId="3D54F714" w14:textId="3C3F309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7</w:t>
            </w:r>
          </w:p>
        </w:tc>
        <w:tc>
          <w:tcPr>
            <w:tcW w:w="709" w:type="dxa"/>
            <w:shd w:val="clear" w:color="auto" w:fill="auto"/>
            <w:noWrap/>
            <w:vAlign w:val="center"/>
          </w:tcPr>
          <w:p w14:paraId="7F97826B" w14:textId="508B13D6" w:rsidR="00C204FB" w:rsidRPr="001F0359" w:rsidRDefault="00C204FB" w:rsidP="00C204FB">
            <w:pPr>
              <w:spacing w:line="240" w:lineRule="auto"/>
              <w:jc w:val="right"/>
              <w:rPr>
                <w:rFonts w:cs="Arial"/>
                <w:color w:val="000000"/>
                <w:sz w:val="16"/>
                <w:szCs w:val="16"/>
              </w:rPr>
            </w:pPr>
            <w:r>
              <w:rPr>
                <w:rFonts w:cs="Arial"/>
                <w:color w:val="000000"/>
                <w:sz w:val="16"/>
                <w:szCs w:val="16"/>
              </w:rPr>
              <w:t>0,6302</w:t>
            </w:r>
          </w:p>
        </w:tc>
        <w:tc>
          <w:tcPr>
            <w:tcW w:w="710" w:type="dxa"/>
            <w:shd w:val="clear" w:color="auto" w:fill="auto"/>
            <w:noWrap/>
            <w:vAlign w:val="center"/>
          </w:tcPr>
          <w:p w14:paraId="72734000" w14:textId="0284E9E4" w:rsidR="00C204FB" w:rsidRPr="001F0359" w:rsidRDefault="00C204FB" w:rsidP="00C204FB">
            <w:pPr>
              <w:spacing w:line="240" w:lineRule="auto"/>
              <w:jc w:val="right"/>
              <w:rPr>
                <w:rFonts w:cs="Arial"/>
                <w:color w:val="000000"/>
                <w:sz w:val="16"/>
                <w:szCs w:val="16"/>
              </w:rPr>
            </w:pPr>
            <w:r>
              <w:rPr>
                <w:rFonts w:cs="Arial"/>
                <w:color w:val="000000"/>
                <w:sz w:val="16"/>
                <w:szCs w:val="16"/>
              </w:rPr>
              <w:t>-0,7612</w:t>
            </w:r>
          </w:p>
        </w:tc>
        <w:tc>
          <w:tcPr>
            <w:tcW w:w="710" w:type="dxa"/>
            <w:shd w:val="clear" w:color="auto" w:fill="auto"/>
            <w:noWrap/>
            <w:vAlign w:val="center"/>
          </w:tcPr>
          <w:p w14:paraId="4A6B2707" w14:textId="400D730B" w:rsidR="00C204FB" w:rsidRPr="001F0359" w:rsidRDefault="00C204FB" w:rsidP="00C204FB">
            <w:pPr>
              <w:spacing w:line="240" w:lineRule="auto"/>
              <w:jc w:val="right"/>
              <w:rPr>
                <w:rFonts w:cs="Arial"/>
                <w:color w:val="000000"/>
                <w:sz w:val="16"/>
                <w:szCs w:val="16"/>
              </w:rPr>
            </w:pPr>
            <w:r>
              <w:rPr>
                <w:rFonts w:cs="Arial"/>
                <w:color w:val="000000"/>
                <w:sz w:val="16"/>
                <w:szCs w:val="16"/>
              </w:rPr>
              <w:t>-0,5389</w:t>
            </w:r>
          </w:p>
        </w:tc>
        <w:tc>
          <w:tcPr>
            <w:tcW w:w="709" w:type="dxa"/>
            <w:shd w:val="clear" w:color="auto" w:fill="auto"/>
            <w:noWrap/>
            <w:vAlign w:val="center"/>
          </w:tcPr>
          <w:p w14:paraId="0BC50818" w14:textId="5F035512" w:rsidR="00C204FB" w:rsidRPr="001F0359" w:rsidRDefault="00C204FB" w:rsidP="00C204FB">
            <w:pPr>
              <w:spacing w:line="240" w:lineRule="auto"/>
              <w:jc w:val="right"/>
              <w:rPr>
                <w:rFonts w:cs="Arial"/>
                <w:color w:val="000000"/>
                <w:sz w:val="16"/>
                <w:szCs w:val="16"/>
              </w:rPr>
            </w:pPr>
            <w:r>
              <w:rPr>
                <w:rFonts w:cs="Arial"/>
                <w:color w:val="000000"/>
                <w:sz w:val="16"/>
                <w:szCs w:val="16"/>
              </w:rPr>
              <w:t>0,3769</w:t>
            </w:r>
          </w:p>
        </w:tc>
        <w:tc>
          <w:tcPr>
            <w:tcW w:w="710" w:type="dxa"/>
            <w:shd w:val="clear" w:color="auto" w:fill="auto"/>
            <w:noWrap/>
            <w:vAlign w:val="center"/>
          </w:tcPr>
          <w:p w14:paraId="20D43E50" w14:textId="1DE38FD9" w:rsidR="00C204FB" w:rsidRPr="001F0359" w:rsidRDefault="00C204FB" w:rsidP="00C204FB">
            <w:pPr>
              <w:spacing w:line="240" w:lineRule="auto"/>
              <w:jc w:val="right"/>
              <w:rPr>
                <w:rFonts w:cs="Arial"/>
                <w:color w:val="000000"/>
                <w:sz w:val="16"/>
                <w:szCs w:val="16"/>
              </w:rPr>
            </w:pPr>
            <w:r>
              <w:rPr>
                <w:rFonts w:cs="Arial"/>
                <w:color w:val="000000"/>
                <w:sz w:val="16"/>
                <w:szCs w:val="16"/>
              </w:rPr>
              <w:t>-0,2520</w:t>
            </w:r>
          </w:p>
        </w:tc>
        <w:tc>
          <w:tcPr>
            <w:tcW w:w="710" w:type="dxa"/>
            <w:shd w:val="clear" w:color="auto" w:fill="auto"/>
            <w:noWrap/>
            <w:vAlign w:val="center"/>
          </w:tcPr>
          <w:p w14:paraId="09674261" w14:textId="3E12386C" w:rsidR="00C204FB" w:rsidRPr="001F0359" w:rsidRDefault="00C204FB" w:rsidP="00C204FB">
            <w:pPr>
              <w:spacing w:line="240" w:lineRule="auto"/>
              <w:jc w:val="right"/>
              <w:rPr>
                <w:rFonts w:cs="Arial"/>
                <w:color w:val="000000"/>
                <w:sz w:val="16"/>
                <w:szCs w:val="16"/>
              </w:rPr>
            </w:pPr>
            <w:r>
              <w:rPr>
                <w:rFonts w:cs="Arial"/>
                <w:color w:val="000000"/>
                <w:sz w:val="16"/>
                <w:szCs w:val="16"/>
              </w:rPr>
              <w:t>0,2664</w:t>
            </w:r>
          </w:p>
        </w:tc>
        <w:tc>
          <w:tcPr>
            <w:tcW w:w="710" w:type="dxa"/>
            <w:shd w:val="clear" w:color="auto" w:fill="auto"/>
            <w:noWrap/>
            <w:vAlign w:val="center"/>
          </w:tcPr>
          <w:p w14:paraId="596A495F" w14:textId="5C0B50BD" w:rsidR="00C204FB" w:rsidRPr="001F0359" w:rsidRDefault="00C204FB" w:rsidP="00C204FB">
            <w:pPr>
              <w:spacing w:line="240" w:lineRule="auto"/>
              <w:jc w:val="right"/>
              <w:rPr>
                <w:rFonts w:cs="Arial"/>
                <w:color w:val="000000"/>
                <w:sz w:val="16"/>
                <w:szCs w:val="16"/>
              </w:rPr>
            </w:pPr>
            <w:r>
              <w:rPr>
                <w:rFonts w:cs="Arial"/>
                <w:color w:val="000000"/>
                <w:sz w:val="16"/>
                <w:szCs w:val="16"/>
              </w:rPr>
              <w:t>-0,0862</w:t>
            </w:r>
          </w:p>
        </w:tc>
        <w:tc>
          <w:tcPr>
            <w:tcW w:w="709" w:type="dxa"/>
            <w:shd w:val="clear" w:color="auto" w:fill="auto"/>
            <w:noWrap/>
            <w:vAlign w:val="center"/>
          </w:tcPr>
          <w:p w14:paraId="5D8D9BF3" w14:textId="392543C5" w:rsidR="00C204FB" w:rsidRPr="001F0359" w:rsidRDefault="00C204FB" w:rsidP="00C204FB">
            <w:pPr>
              <w:spacing w:line="240" w:lineRule="auto"/>
              <w:jc w:val="right"/>
              <w:rPr>
                <w:rFonts w:cs="Arial"/>
                <w:color w:val="000000"/>
                <w:sz w:val="16"/>
                <w:szCs w:val="16"/>
              </w:rPr>
            </w:pPr>
            <w:r>
              <w:rPr>
                <w:rFonts w:cs="Arial"/>
                <w:color w:val="000000"/>
                <w:sz w:val="16"/>
                <w:szCs w:val="16"/>
              </w:rPr>
              <w:t>0,2806</w:t>
            </w:r>
          </w:p>
        </w:tc>
        <w:tc>
          <w:tcPr>
            <w:tcW w:w="710" w:type="dxa"/>
            <w:shd w:val="clear" w:color="auto" w:fill="auto"/>
            <w:noWrap/>
            <w:vAlign w:val="center"/>
          </w:tcPr>
          <w:p w14:paraId="1CA49C56" w14:textId="65A59FA0" w:rsidR="00C204FB" w:rsidRPr="001F0359" w:rsidRDefault="00C204FB" w:rsidP="00C204FB">
            <w:pPr>
              <w:spacing w:line="240" w:lineRule="auto"/>
              <w:jc w:val="right"/>
              <w:rPr>
                <w:rFonts w:cs="Arial"/>
                <w:color w:val="000000"/>
                <w:sz w:val="16"/>
                <w:szCs w:val="16"/>
              </w:rPr>
            </w:pPr>
            <w:r>
              <w:rPr>
                <w:rFonts w:cs="Arial"/>
                <w:color w:val="000000"/>
                <w:sz w:val="16"/>
                <w:szCs w:val="16"/>
              </w:rPr>
              <w:t>0,3213</w:t>
            </w:r>
          </w:p>
        </w:tc>
        <w:tc>
          <w:tcPr>
            <w:tcW w:w="710" w:type="dxa"/>
            <w:shd w:val="clear" w:color="auto" w:fill="auto"/>
            <w:noWrap/>
            <w:vAlign w:val="center"/>
          </w:tcPr>
          <w:p w14:paraId="720E47A9" w14:textId="1DE9ACC5" w:rsidR="00C204FB" w:rsidRPr="001F0359" w:rsidRDefault="00C204FB" w:rsidP="00C204FB">
            <w:pPr>
              <w:spacing w:line="240" w:lineRule="auto"/>
              <w:jc w:val="right"/>
              <w:rPr>
                <w:rFonts w:cs="Arial"/>
                <w:color w:val="000000"/>
                <w:sz w:val="16"/>
                <w:szCs w:val="16"/>
              </w:rPr>
            </w:pPr>
            <w:r>
              <w:rPr>
                <w:rFonts w:cs="Arial"/>
                <w:color w:val="000000"/>
                <w:sz w:val="16"/>
                <w:szCs w:val="16"/>
              </w:rPr>
              <w:t>-0,2646</w:t>
            </w:r>
          </w:p>
        </w:tc>
        <w:tc>
          <w:tcPr>
            <w:tcW w:w="710" w:type="dxa"/>
            <w:shd w:val="clear" w:color="auto" w:fill="auto"/>
            <w:noWrap/>
            <w:vAlign w:val="center"/>
          </w:tcPr>
          <w:p w14:paraId="28E015FB" w14:textId="2895CDC5" w:rsidR="00C204FB" w:rsidRPr="001F0359" w:rsidRDefault="00C204FB" w:rsidP="00C204FB">
            <w:pPr>
              <w:spacing w:line="240" w:lineRule="auto"/>
              <w:jc w:val="right"/>
              <w:rPr>
                <w:rFonts w:cs="Arial"/>
                <w:color w:val="000000"/>
                <w:sz w:val="16"/>
                <w:szCs w:val="16"/>
              </w:rPr>
            </w:pPr>
            <w:r>
              <w:rPr>
                <w:rFonts w:cs="Arial"/>
                <w:color w:val="000000"/>
                <w:sz w:val="16"/>
                <w:szCs w:val="16"/>
              </w:rPr>
              <w:t>0,2001</w:t>
            </w:r>
          </w:p>
        </w:tc>
      </w:tr>
      <w:tr w:rsidR="00D31FB3" w:rsidRPr="001F0359" w14:paraId="4F27BC29" w14:textId="77777777" w:rsidTr="00D31FB3">
        <w:trPr>
          <w:trHeight w:val="284"/>
        </w:trPr>
        <w:tc>
          <w:tcPr>
            <w:tcW w:w="1276" w:type="dxa"/>
            <w:shd w:val="clear" w:color="auto" w:fill="auto"/>
            <w:noWrap/>
            <w:vAlign w:val="center"/>
          </w:tcPr>
          <w:p w14:paraId="2BE8F694" w14:textId="6F2B3FE6"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8</w:t>
            </w:r>
          </w:p>
        </w:tc>
        <w:tc>
          <w:tcPr>
            <w:tcW w:w="709" w:type="dxa"/>
            <w:shd w:val="clear" w:color="auto" w:fill="auto"/>
            <w:noWrap/>
            <w:vAlign w:val="center"/>
          </w:tcPr>
          <w:p w14:paraId="23485546" w14:textId="1603CDFE" w:rsidR="00C204FB" w:rsidRPr="001F0359" w:rsidRDefault="00C204FB" w:rsidP="00C204FB">
            <w:pPr>
              <w:spacing w:line="240" w:lineRule="auto"/>
              <w:jc w:val="right"/>
              <w:rPr>
                <w:rFonts w:cs="Arial"/>
                <w:color w:val="000000"/>
                <w:sz w:val="16"/>
                <w:szCs w:val="16"/>
              </w:rPr>
            </w:pPr>
            <w:r>
              <w:rPr>
                <w:rFonts w:cs="Arial"/>
                <w:color w:val="000000"/>
                <w:sz w:val="16"/>
                <w:szCs w:val="16"/>
              </w:rPr>
              <w:t>-0,7949</w:t>
            </w:r>
          </w:p>
        </w:tc>
        <w:tc>
          <w:tcPr>
            <w:tcW w:w="710" w:type="dxa"/>
            <w:shd w:val="clear" w:color="auto" w:fill="auto"/>
            <w:noWrap/>
            <w:vAlign w:val="center"/>
          </w:tcPr>
          <w:p w14:paraId="28FC192D" w14:textId="2B02516E" w:rsidR="00C204FB" w:rsidRPr="001F0359" w:rsidRDefault="00C204FB" w:rsidP="00C204FB">
            <w:pPr>
              <w:spacing w:line="240" w:lineRule="auto"/>
              <w:jc w:val="right"/>
              <w:rPr>
                <w:rFonts w:cs="Arial"/>
                <w:color w:val="000000"/>
                <w:sz w:val="16"/>
                <w:szCs w:val="16"/>
              </w:rPr>
            </w:pPr>
            <w:r>
              <w:rPr>
                <w:rFonts w:cs="Arial"/>
                <w:color w:val="000000"/>
                <w:sz w:val="16"/>
                <w:szCs w:val="16"/>
              </w:rPr>
              <w:t>-0,7379</w:t>
            </w:r>
          </w:p>
        </w:tc>
        <w:tc>
          <w:tcPr>
            <w:tcW w:w="710" w:type="dxa"/>
            <w:shd w:val="clear" w:color="auto" w:fill="auto"/>
            <w:noWrap/>
            <w:vAlign w:val="center"/>
          </w:tcPr>
          <w:p w14:paraId="6A5E9668" w14:textId="12FABFBB" w:rsidR="00C204FB" w:rsidRPr="001F0359" w:rsidRDefault="00C204FB" w:rsidP="00C204FB">
            <w:pPr>
              <w:spacing w:line="240" w:lineRule="auto"/>
              <w:jc w:val="right"/>
              <w:rPr>
                <w:rFonts w:cs="Arial"/>
                <w:color w:val="000000"/>
                <w:sz w:val="16"/>
                <w:szCs w:val="16"/>
              </w:rPr>
            </w:pPr>
            <w:r>
              <w:rPr>
                <w:rFonts w:cs="Arial"/>
                <w:color w:val="000000"/>
                <w:sz w:val="16"/>
                <w:szCs w:val="16"/>
              </w:rPr>
              <w:t>0,2811</w:t>
            </w:r>
          </w:p>
        </w:tc>
        <w:tc>
          <w:tcPr>
            <w:tcW w:w="709" w:type="dxa"/>
            <w:shd w:val="clear" w:color="auto" w:fill="auto"/>
            <w:noWrap/>
            <w:vAlign w:val="center"/>
          </w:tcPr>
          <w:p w14:paraId="49BD036D" w14:textId="389A2973" w:rsidR="00C204FB" w:rsidRPr="001F0359" w:rsidRDefault="00C204FB" w:rsidP="00C204FB">
            <w:pPr>
              <w:spacing w:line="240" w:lineRule="auto"/>
              <w:jc w:val="right"/>
              <w:rPr>
                <w:rFonts w:cs="Arial"/>
                <w:color w:val="000000"/>
                <w:sz w:val="16"/>
                <w:szCs w:val="16"/>
              </w:rPr>
            </w:pPr>
            <w:r>
              <w:rPr>
                <w:rFonts w:cs="Arial"/>
                <w:color w:val="000000"/>
                <w:sz w:val="16"/>
                <w:szCs w:val="16"/>
              </w:rPr>
              <w:t>-0,1653</w:t>
            </w:r>
          </w:p>
        </w:tc>
        <w:tc>
          <w:tcPr>
            <w:tcW w:w="710" w:type="dxa"/>
            <w:shd w:val="clear" w:color="auto" w:fill="auto"/>
            <w:noWrap/>
            <w:vAlign w:val="center"/>
          </w:tcPr>
          <w:p w14:paraId="733938CC" w14:textId="0D34E351" w:rsidR="00C204FB" w:rsidRPr="001F0359" w:rsidRDefault="00C204FB" w:rsidP="00C204FB">
            <w:pPr>
              <w:spacing w:line="240" w:lineRule="auto"/>
              <w:jc w:val="right"/>
              <w:rPr>
                <w:rFonts w:cs="Arial"/>
                <w:color w:val="000000"/>
                <w:sz w:val="16"/>
                <w:szCs w:val="16"/>
              </w:rPr>
            </w:pPr>
            <w:r>
              <w:rPr>
                <w:rFonts w:cs="Arial"/>
                <w:color w:val="000000"/>
                <w:sz w:val="16"/>
                <w:szCs w:val="16"/>
              </w:rPr>
              <w:t>-0,2613</w:t>
            </w:r>
          </w:p>
        </w:tc>
        <w:tc>
          <w:tcPr>
            <w:tcW w:w="710" w:type="dxa"/>
            <w:shd w:val="clear" w:color="auto" w:fill="auto"/>
            <w:noWrap/>
            <w:vAlign w:val="center"/>
          </w:tcPr>
          <w:p w14:paraId="7544DFE5" w14:textId="4101594A" w:rsidR="00C204FB" w:rsidRPr="001F0359" w:rsidRDefault="00C204FB" w:rsidP="00C204FB">
            <w:pPr>
              <w:spacing w:line="240" w:lineRule="auto"/>
              <w:jc w:val="right"/>
              <w:rPr>
                <w:rFonts w:cs="Arial"/>
                <w:color w:val="000000"/>
                <w:sz w:val="16"/>
                <w:szCs w:val="16"/>
              </w:rPr>
            </w:pPr>
            <w:r>
              <w:rPr>
                <w:rFonts w:cs="Arial"/>
                <w:color w:val="000000"/>
                <w:sz w:val="16"/>
                <w:szCs w:val="16"/>
              </w:rPr>
              <w:t>0,2600</w:t>
            </w:r>
          </w:p>
        </w:tc>
        <w:tc>
          <w:tcPr>
            <w:tcW w:w="710" w:type="dxa"/>
            <w:shd w:val="clear" w:color="auto" w:fill="auto"/>
            <w:noWrap/>
            <w:vAlign w:val="center"/>
          </w:tcPr>
          <w:p w14:paraId="6E4E42B5" w14:textId="6BCB54EE" w:rsidR="00C204FB" w:rsidRPr="001F0359" w:rsidRDefault="00C204FB" w:rsidP="00C204FB">
            <w:pPr>
              <w:spacing w:line="240" w:lineRule="auto"/>
              <w:jc w:val="right"/>
              <w:rPr>
                <w:rFonts w:cs="Arial"/>
                <w:color w:val="000000"/>
                <w:sz w:val="16"/>
                <w:szCs w:val="16"/>
              </w:rPr>
            </w:pPr>
            <w:r>
              <w:rPr>
                <w:rFonts w:cs="Arial"/>
                <w:color w:val="000000"/>
                <w:sz w:val="16"/>
                <w:szCs w:val="16"/>
              </w:rPr>
              <w:t>-0,3514</w:t>
            </w:r>
          </w:p>
        </w:tc>
        <w:tc>
          <w:tcPr>
            <w:tcW w:w="709" w:type="dxa"/>
            <w:shd w:val="clear" w:color="auto" w:fill="auto"/>
            <w:noWrap/>
            <w:vAlign w:val="center"/>
          </w:tcPr>
          <w:p w14:paraId="4B6216F5" w14:textId="7286219F" w:rsidR="00C204FB" w:rsidRPr="001F0359" w:rsidRDefault="00C204FB" w:rsidP="00C204FB">
            <w:pPr>
              <w:spacing w:line="240" w:lineRule="auto"/>
              <w:jc w:val="right"/>
              <w:rPr>
                <w:rFonts w:cs="Arial"/>
                <w:color w:val="000000"/>
                <w:sz w:val="16"/>
                <w:szCs w:val="16"/>
              </w:rPr>
            </w:pPr>
            <w:r>
              <w:rPr>
                <w:rFonts w:cs="Arial"/>
                <w:color w:val="000000"/>
                <w:sz w:val="16"/>
                <w:szCs w:val="16"/>
              </w:rPr>
              <w:t>0,3540</w:t>
            </w:r>
          </w:p>
        </w:tc>
        <w:tc>
          <w:tcPr>
            <w:tcW w:w="710" w:type="dxa"/>
            <w:shd w:val="clear" w:color="auto" w:fill="auto"/>
            <w:noWrap/>
            <w:vAlign w:val="center"/>
          </w:tcPr>
          <w:p w14:paraId="0D17A2ED" w14:textId="1EC4D802" w:rsidR="00C204FB" w:rsidRPr="001F0359" w:rsidRDefault="00C204FB" w:rsidP="00C204FB">
            <w:pPr>
              <w:spacing w:line="240" w:lineRule="auto"/>
              <w:jc w:val="right"/>
              <w:rPr>
                <w:rFonts w:cs="Arial"/>
                <w:color w:val="000000"/>
                <w:sz w:val="16"/>
                <w:szCs w:val="16"/>
              </w:rPr>
            </w:pPr>
            <w:r>
              <w:rPr>
                <w:rFonts w:cs="Arial"/>
                <w:color w:val="000000"/>
                <w:sz w:val="16"/>
                <w:szCs w:val="16"/>
              </w:rPr>
              <w:t>-0,4122</w:t>
            </w:r>
          </w:p>
        </w:tc>
        <w:tc>
          <w:tcPr>
            <w:tcW w:w="710" w:type="dxa"/>
            <w:shd w:val="clear" w:color="auto" w:fill="auto"/>
            <w:noWrap/>
            <w:vAlign w:val="center"/>
          </w:tcPr>
          <w:p w14:paraId="5ED2237B" w14:textId="009F9953" w:rsidR="00C204FB" w:rsidRPr="001F0359" w:rsidRDefault="00C204FB" w:rsidP="00C204FB">
            <w:pPr>
              <w:spacing w:line="240" w:lineRule="auto"/>
              <w:jc w:val="right"/>
              <w:rPr>
                <w:rFonts w:cs="Arial"/>
                <w:color w:val="000000"/>
                <w:sz w:val="16"/>
                <w:szCs w:val="16"/>
              </w:rPr>
            </w:pPr>
            <w:r>
              <w:rPr>
                <w:rFonts w:cs="Arial"/>
                <w:color w:val="000000"/>
                <w:sz w:val="16"/>
                <w:szCs w:val="16"/>
              </w:rPr>
              <w:t>-0,2563</w:t>
            </w:r>
          </w:p>
        </w:tc>
        <w:tc>
          <w:tcPr>
            <w:tcW w:w="710" w:type="dxa"/>
            <w:shd w:val="clear" w:color="auto" w:fill="auto"/>
            <w:noWrap/>
            <w:vAlign w:val="center"/>
          </w:tcPr>
          <w:p w14:paraId="3EA8072A" w14:textId="05C9BB68" w:rsidR="00C204FB" w:rsidRPr="001F0359" w:rsidRDefault="00C204FB" w:rsidP="00C204FB">
            <w:pPr>
              <w:spacing w:line="240" w:lineRule="auto"/>
              <w:jc w:val="right"/>
              <w:rPr>
                <w:rFonts w:cs="Arial"/>
                <w:color w:val="000000"/>
                <w:sz w:val="16"/>
                <w:szCs w:val="16"/>
              </w:rPr>
            </w:pPr>
            <w:r>
              <w:rPr>
                <w:rFonts w:cs="Arial"/>
                <w:color w:val="000000"/>
                <w:sz w:val="16"/>
                <w:szCs w:val="16"/>
              </w:rPr>
              <w:t>0,2373</w:t>
            </w:r>
          </w:p>
        </w:tc>
      </w:tr>
      <w:tr w:rsidR="00D31FB3" w:rsidRPr="001F0359" w14:paraId="339E0C0B" w14:textId="77777777" w:rsidTr="00D31FB3">
        <w:trPr>
          <w:trHeight w:val="284"/>
        </w:trPr>
        <w:tc>
          <w:tcPr>
            <w:tcW w:w="1276" w:type="dxa"/>
            <w:shd w:val="clear" w:color="auto" w:fill="auto"/>
            <w:noWrap/>
            <w:vAlign w:val="center"/>
          </w:tcPr>
          <w:p w14:paraId="426A4BEF" w14:textId="5BACFEAD"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9</w:t>
            </w:r>
          </w:p>
        </w:tc>
        <w:tc>
          <w:tcPr>
            <w:tcW w:w="709" w:type="dxa"/>
            <w:shd w:val="clear" w:color="auto" w:fill="auto"/>
            <w:noWrap/>
            <w:vAlign w:val="center"/>
          </w:tcPr>
          <w:p w14:paraId="02EFDDE7" w14:textId="27272561" w:rsidR="00C204FB" w:rsidRPr="001F0359" w:rsidRDefault="00C204FB" w:rsidP="00C204FB">
            <w:pPr>
              <w:spacing w:line="240" w:lineRule="auto"/>
              <w:jc w:val="right"/>
              <w:rPr>
                <w:rFonts w:cs="Arial"/>
                <w:color w:val="000000"/>
                <w:sz w:val="16"/>
                <w:szCs w:val="16"/>
              </w:rPr>
            </w:pPr>
            <w:r>
              <w:rPr>
                <w:rFonts w:cs="Arial"/>
                <w:color w:val="000000"/>
                <w:sz w:val="16"/>
                <w:szCs w:val="16"/>
              </w:rPr>
              <w:t>0,8568</w:t>
            </w:r>
          </w:p>
        </w:tc>
        <w:tc>
          <w:tcPr>
            <w:tcW w:w="710" w:type="dxa"/>
            <w:shd w:val="clear" w:color="auto" w:fill="auto"/>
            <w:noWrap/>
            <w:vAlign w:val="center"/>
          </w:tcPr>
          <w:p w14:paraId="4720A4BC" w14:textId="23D1B9BD" w:rsidR="00C204FB" w:rsidRPr="001F0359" w:rsidRDefault="00C204FB" w:rsidP="00C204FB">
            <w:pPr>
              <w:spacing w:line="240" w:lineRule="auto"/>
              <w:jc w:val="right"/>
              <w:rPr>
                <w:rFonts w:cs="Arial"/>
                <w:color w:val="000000"/>
                <w:sz w:val="16"/>
                <w:szCs w:val="16"/>
              </w:rPr>
            </w:pPr>
            <w:r>
              <w:rPr>
                <w:rFonts w:cs="Arial"/>
                <w:color w:val="000000"/>
                <w:sz w:val="16"/>
                <w:szCs w:val="16"/>
              </w:rPr>
              <w:t>-0,3896</w:t>
            </w:r>
          </w:p>
        </w:tc>
        <w:tc>
          <w:tcPr>
            <w:tcW w:w="710" w:type="dxa"/>
            <w:shd w:val="clear" w:color="auto" w:fill="auto"/>
            <w:noWrap/>
            <w:vAlign w:val="center"/>
          </w:tcPr>
          <w:p w14:paraId="4A5C9485" w14:textId="3FCF4464" w:rsidR="00C204FB" w:rsidRPr="001F0359" w:rsidRDefault="00C204FB" w:rsidP="00C204FB">
            <w:pPr>
              <w:spacing w:line="240" w:lineRule="auto"/>
              <w:jc w:val="right"/>
              <w:rPr>
                <w:rFonts w:cs="Arial"/>
                <w:color w:val="000000"/>
                <w:sz w:val="16"/>
                <w:szCs w:val="16"/>
              </w:rPr>
            </w:pPr>
            <w:r>
              <w:rPr>
                <w:rFonts w:cs="Arial"/>
                <w:color w:val="000000"/>
                <w:sz w:val="16"/>
                <w:szCs w:val="16"/>
              </w:rPr>
              <w:t>-0,6028</w:t>
            </w:r>
          </w:p>
        </w:tc>
        <w:tc>
          <w:tcPr>
            <w:tcW w:w="709" w:type="dxa"/>
            <w:shd w:val="clear" w:color="auto" w:fill="auto"/>
            <w:noWrap/>
            <w:vAlign w:val="center"/>
          </w:tcPr>
          <w:p w14:paraId="5CBA8316" w14:textId="0D7F7F6B" w:rsidR="00C204FB" w:rsidRPr="001F0359" w:rsidRDefault="00C204FB" w:rsidP="00C204FB">
            <w:pPr>
              <w:spacing w:line="240" w:lineRule="auto"/>
              <w:jc w:val="right"/>
              <w:rPr>
                <w:rFonts w:cs="Arial"/>
                <w:color w:val="000000"/>
                <w:sz w:val="16"/>
                <w:szCs w:val="16"/>
              </w:rPr>
            </w:pPr>
            <w:r>
              <w:rPr>
                <w:rFonts w:cs="Arial"/>
                <w:color w:val="000000"/>
                <w:sz w:val="16"/>
                <w:szCs w:val="16"/>
              </w:rPr>
              <w:t>0,1846</w:t>
            </w:r>
          </w:p>
        </w:tc>
        <w:tc>
          <w:tcPr>
            <w:tcW w:w="710" w:type="dxa"/>
            <w:shd w:val="clear" w:color="auto" w:fill="auto"/>
            <w:noWrap/>
            <w:vAlign w:val="center"/>
          </w:tcPr>
          <w:p w14:paraId="7A43DBD9" w14:textId="6F47E7D0" w:rsidR="00C204FB" w:rsidRPr="001F0359" w:rsidRDefault="00C204FB" w:rsidP="00C204FB">
            <w:pPr>
              <w:spacing w:line="240" w:lineRule="auto"/>
              <w:jc w:val="right"/>
              <w:rPr>
                <w:rFonts w:cs="Arial"/>
                <w:color w:val="000000"/>
                <w:sz w:val="16"/>
                <w:szCs w:val="16"/>
              </w:rPr>
            </w:pPr>
            <w:r>
              <w:rPr>
                <w:rFonts w:cs="Arial"/>
                <w:color w:val="000000"/>
                <w:sz w:val="16"/>
                <w:szCs w:val="16"/>
              </w:rPr>
              <w:t>0,3092</w:t>
            </w:r>
          </w:p>
        </w:tc>
        <w:tc>
          <w:tcPr>
            <w:tcW w:w="710" w:type="dxa"/>
            <w:shd w:val="clear" w:color="auto" w:fill="auto"/>
            <w:noWrap/>
            <w:vAlign w:val="center"/>
          </w:tcPr>
          <w:p w14:paraId="18561383" w14:textId="3494FC64" w:rsidR="00C204FB" w:rsidRPr="001F0359" w:rsidRDefault="00C204FB" w:rsidP="00C204FB">
            <w:pPr>
              <w:spacing w:line="240" w:lineRule="auto"/>
              <w:jc w:val="right"/>
              <w:rPr>
                <w:rFonts w:cs="Arial"/>
                <w:color w:val="000000"/>
                <w:sz w:val="16"/>
                <w:szCs w:val="16"/>
              </w:rPr>
            </w:pPr>
            <w:r>
              <w:rPr>
                <w:rFonts w:cs="Arial"/>
                <w:color w:val="000000"/>
                <w:sz w:val="16"/>
                <w:szCs w:val="16"/>
              </w:rPr>
              <w:t>-0,2078</w:t>
            </w:r>
          </w:p>
        </w:tc>
        <w:tc>
          <w:tcPr>
            <w:tcW w:w="710" w:type="dxa"/>
            <w:shd w:val="clear" w:color="auto" w:fill="auto"/>
            <w:noWrap/>
            <w:vAlign w:val="center"/>
          </w:tcPr>
          <w:p w14:paraId="39374FD9" w14:textId="52A35C79" w:rsidR="00C204FB" w:rsidRPr="001F0359" w:rsidRDefault="00C204FB" w:rsidP="00C204FB">
            <w:pPr>
              <w:spacing w:line="240" w:lineRule="auto"/>
              <w:jc w:val="right"/>
              <w:rPr>
                <w:rFonts w:cs="Arial"/>
                <w:color w:val="000000"/>
                <w:sz w:val="16"/>
                <w:szCs w:val="16"/>
              </w:rPr>
            </w:pPr>
            <w:r>
              <w:rPr>
                <w:rFonts w:cs="Arial"/>
                <w:color w:val="000000"/>
                <w:sz w:val="16"/>
                <w:szCs w:val="16"/>
              </w:rPr>
              <w:t>-0,3413</w:t>
            </w:r>
          </w:p>
        </w:tc>
        <w:tc>
          <w:tcPr>
            <w:tcW w:w="709" w:type="dxa"/>
            <w:shd w:val="clear" w:color="auto" w:fill="auto"/>
            <w:noWrap/>
            <w:vAlign w:val="center"/>
          </w:tcPr>
          <w:p w14:paraId="19FF07B5" w14:textId="601F671F" w:rsidR="00C204FB" w:rsidRPr="001F0359" w:rsidRDefault="00C204FB" w:rsidP="00C204FB">
            <w:pPr>
              <w:spacing w:line="240" w:lineRule="auto"/>
              <w:jc w:val="right"/>
              <w:rPr>
                <w:rFonts w:cs="Arial"/>
                <w:color w:val="000000"/>
                <w:sz w:val="16"/>
                <w:szCs w:val="16"/>
              </w:rPr>
            </w:pPr>
            <w:r>
              <w:rPr>
                <w:rFonts w:cs="Arial"/>
                <w:color w:val="000000"/>
                <w:sz w:val="16"/>
                <w:szCs w:val="16"/>
              </w:rPr>
              <w:t>0,3004</w:t>
            </w:r>
          </w:p>
        </w:tc>
        <w:tc>
          <w:tcPr>
            <w:tcW w:w="710" w:type="dxa"/>
            <w:shd w:val="clear" w:color="auto" w:fill="auto"/>
            <w:noWrap/>
            <w:vAlign w:val="center"/>
          </w:tcPr>
          <w:p w14:paraId="67D7765B" w14:textId="2FC3EFF2" w:rsidR="00C204FB" w:rsidRPr="001F0359" w:rsidRDefault="00C204FB" w:rsidP="00C204FB">
            <w:pPr>
              <w:spacing w:line="240" w:lineRule="auto"/>
              <w:jc w:val="right"/>
              <w:rPr>
                <w:rFonts w:cs="Arial"/>
                <w:color w:val="000000"/>
                <w:sz w:val="16"/>
                <w:szCs w:val="16"/>
              </w:rPr>
            </w:pPr>
            <w:r>
              <w:rPr>
                <w:rFonts w:cs="Arial"/>
                <w:color w:val="000000"/>
                <w:sz w:val="16"/>
                <w:szCs w:val="16"/>
              </w:rPr>
              <w:t>-0,1149</w:t>
            </w:r>
          </w:p>
        </w:tc>
        <w:tc>
          <w:tcPr>
            <w:tcW w:w="710" w:type="dxa"/>
            <w:shd w:val="clear" w:color="auto" w:fill="auto"/>
            <w:noWrap/>
            <w:vAlign w:val="center"/>
          </w:tcPr>
          <w:p w14:paraId="4FE46576" w14:textId="0AD8EF09" w:rsidR="00C204FB" w:rsidRPr="001F0359" w:rsidRDefault="00C204FB" w:rsidP="00C204FB">
            <w:pPr>
              <w:spacing w:line="240" w:lineRule="auto"/>
              <w:jc w:val="right"/>
              <w:rPr>
                <w:rFonts w:cs="Arial"/>
                <w:color w:val="000000"/>
                <w:sz w:val="16"/>
                <w:szCs w:val="16"/>
              </w:rPr>
            </w:pPr>
            <w:r>
              <w:rPr>
                <w:rFonts w:cs="Arial"/>
                <w:color w:val="000000"/>
                <w:sz w:val="16"/>
                <w:szCs w:val="16"/>
              </w:rPr>
              <w:t>-0,0394</w:t>
            </w:r>
          </w:p>
        </w:tc>
        <w:tc>
          <w:tcPr>
            <w:tcW w:w="710" w:type="dxa"/>
            <w:shd w:val="clear" w:color="auto" w:fill="auto"/>
            <w:noWrap/>
            <w:vAlign w:val="center"/>
          </w:tcPr>
          <w:p w14:paraId="081548FF" w14:textId="3F56D0C3" w:rsidR="00C204FB" w:rsidRPr="001F0359" w:rsidRDefault="00C204FB" w:rsidP="00C204FB">
            <w:pPr>
              <w:spacing w:line="240" w:lineRule="auto"/>
              <w:jc w:val="right"/>
              <w:rPr>
                <w:rFonts w:cs="Arial"/>
                <w:color w:val="000000"/>
                <w:sz w:val="16"/>
                <w:szCs w:val="16"/>
              </w:rPr>
            </w:pPr>
            <w:r>
              <w:rPr>
                <w:rFonts w:cs="Arial"/>
                <w:color w:val="000000"/>
                <w:sz w:val="16"/>
                <w:szCs w:val="16"/>
              </w:rPr>
              <w:t>0,3199</w:t>
            </w:r>
          </w:p>
        </w:tc>
      </w:tr>
      <w:tr w:rsidR="00D31FB3" w:rsidRPr="001F0359" w14:paraId="2241CA44" w14:textId="77777777" w:rsidTr="00D31FB3">
        <w:trPr>
          <w:trHeight w:val="284"/>
        </w:trPr>
        <w:tc>
          <w:tcPr>
            <w:tcW w:w="1276" w:type="dxa"/>
            <w:shd w:val="clear" w:color="auto" w:fill="auto"/>
            <w:noWrap/>
            <w:vAlign w:val="center"/>
          </w:tcPr>
          <w:p w14:paraId="5140DEAF" w14:textId="1387FF7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10</w:t>
            </w:r>
          </w:p>
        </w:tc>
        <w:tc>
          <w:tcPr>
            <w:tcW w:w="709" w:type="dxa"/>
            <w:shd w:val="clear" w:color="auto" w:fill="auto"/>
            <w:noWrap/>
            <w:vAlign w:val="center"/>
          </w:tcPr>
          <w:p w14:paraId="40ABAD80" w14:textId="00938DEE" w:rsidR="00C204FB" w:rsidRPr="001F0359" w:rsidRDefault="00C204FB" w:rsidP="00C204FB">
            <w:pPr>
              <w:spacing w:line="240" w:lineRule="auto"/>
              <w:jc w:val="right"/>
              <w:rPr>
                <w:rFonts w:cs="Arial"/>
                <w:color w:val="000000"/>
                <w:sz w:val="16"/>
                <w:szCs w:val="16"/>
              </w:rPr>
            </w:pPr>
            <w:r>
              <w:rPr>
                <w:rFonts w:cs="Arial"/>
                <w:color w:val="000000"/>
                <w:sz w:val="16"/>
                <w:szCs w:val="16"/>
              </w:rPr>
              <w:t>-0,3659</w:t>
            </w:r>
          </w:p>
        </w:tc>
        <w:tc>
          <w:tcPr>
            <w:tcW w:w="710" w:type="dxa"/>
            <w:shd w:val="clear" w:color="auto" w:fill="auto"/>
            <w:noWrap/>
            <w:vAlign w:val="center"/>
          </w:tcPr>
          <w:p w14:paraId="152BDDBF" w14:textId="37B882B5" w:rsidR="00C204FB" w:rsidRPr="001F0359" w:rsidRDefault="00C204FB" w:rsidP="00C204FB">
            <w:pPr>
              <w:spacing w:line="240" w:lineRule="auto"/>
              <w:jc w:val="right"/>
              <w:rPr>
                <w:rFonts w:cs="Arial"/>
                <w:color w:val="000000"/>
                <w:sz w:val="16"/>
                <w:szCs w:val="16"/>
              </w:rPr>
            </w:pPr>
            <w:r>
              <w:rPr>
                <w:rFonts w:cs="Arial"/>
                <w:color w:val="000000"/>
                <w:sz w:val="16"/>
                <w:szCs w:val="16"/>
              </w:rPr>
              <w:t>-0,9134</w:t>
            </w:r>
          </w:p>
        </w:tc>
        <w:tc>
          <w:tcPr>
            <w:tcW w:w="710" w:type="dxa"/>
            <w:shd w:val="clear" w:color="auto" w:fill="auto"/>
            <w:noWrap/>
            <w:vAlign w:val="center"/>
          </w:tcPr>
          <w:p w14:paraId="4EE69E7C" w14:textId="3C7B29C7" w:rsidR="00C204FB" w:rsidRPr="001F0359" w:rsidRDefault="00C204FB" w:rsidP="00C204FB">
            <w:pPr>
              <w:spacing w:line="240" w:lineRule="auto"/>
              <w:jc w:val="right"/>
              <w:rPr>
                <w:rFonts w:cs="Arial"/>
                <w:color w:val="000000"/>
                <w:sz w:val="16"/>
                <w:szCs w:val="16"/>
              </w:rPr>
            </w:pPr>
            <w:r>
              <w:rPr>
                <w:rFonts w:cs="Arial"/>
                <w:color w:val="000000"/>
                <w:sz w:val="16"/>
                <w:szCs w:val="16"/>
              </w:rPr>
              <w:t>0,3014</w:t>
            </w:r>
          </w:p>
        </w:tc>
        <w:tc>
          <w:tcPr>
            <w:tcW w:w="709" w:type="dxa"/>
            <w:shd w:val="clear" w:color="auto" w:fill="auto"/>
            <w:noWrap/>
            <w:vAlign w:val="center"/>
          </w:tcPr>
          <w:p w14:paraId="005ADA6F" w14:textId="5BFE9C4C" w:rsidR="00C204FB" w:rsidRPr="001F0359" w:rsidRDefault="00C204FB" w:rsidP="00C204FB">
            <w:pPr>
              <w:spacing w:line="240" w:lineRule="auto"/>
              <w:jc w:val="right"/>
              <w:rPr>
                <w:rFonts w:cs="Arial"/>
                <w:color w:val="000000"/>
                <w:sz w:val="16"/>
                <w:szCs w:val="16"/>
              </w:rPr>
            </w:pPr>
            <w:r>
              <w:rPr>
                <w:rFonts w:cs="Arial"/>
                <w:color w:val="000000"/>
                <w:sz w:val="16"/>
                <w:szCs w:val="16"/>
              </w:rPr>
              <w:t>0,7661</w:t>
            </w:r>
          </w:p>
        </w:tc>
        <w:tc>
          <w:tcPr>
            <w:tcW w:w="710" w:type="dxa"/>
            <w:shd w:val="clear" w:color="auto" w:fill="auto"/>
            <w:noWrap/>
            <w:vAlign w:val="center"/>
          </w:tcPr>
          <w:p w14:paraId="387A9091" w14:textId="51BEE3C1" w:rsidR="00C204FB" w:rsidRPr="001F0359" w:rsidRDefault="00C204FB" w:rsidP="00C204FB">
            <w:pPr>
              <w:spacing w:line="240" w:lineRule="auto"/>
              <w:jc w:val="right"/>
              <w:rPr>
                <w:rFonts w:cs="Arial"/>
                <w:color w:val="000000"/>
                <w:sz w:val="16"/>
                <w:szCs w:val="16"/>
              </w:rPr>
            </w:pPr>
            <w:r>
              <w:rPr>
                <w:rFonts w:cs="Arial"/>
                <w:color w:val="000000"/>
                <w:sz w:val="16"/>
                <w:szCs w:val="16"/>
              </w:rPr>
              <w:t>0,3029</w:t>
            </w:r>
          </w:p>
        </w:tc>
        <w:tc>
          <w:tcPr>
            <w:tcW w:w="710" w:type="dxa"/>
            <w:shd w:val="clear" w:color="auto" w:fill="auto"/>
            <w:noWrap/>
            <w:vAlign w:val="center"/>
          </w:tcPr>
          <w:p w14:paraId="5108E604" w14:textId="23343C48" w:rsidR="00C204FB" w:rsidRPr="001F0359" w:rsidRDefault="00C204FB" w:rsidP="00C204FB">
            <w:pPr>
              <w:spacing w:line="240" w:lineRule="auto"/>
              <w:jc w:val="right"/>
              <w:rPr>
                <w:rFonts w:cs="Arial"/>
                <w:color w:val="000000"/>
                <w:sz w:val="16"/>
                <w:szCs w:val="16"/>
              </w:rPr>
            </w:pPr>
            <w:r>
              <w:rPr>
                <w:rFonts w:cs="Arial"/>
                <w:color w:val="000000"/>
                <w:sz w:val="16"/>
                <w:szCs w:val="16"/>
              </w:rPr>
              <w:t>0,3326</w:t>
            </w:r>
          </w:p>
        </w:tc>
        <w:tc>
          <w:tcPr>
            <w:tcW w:w="710" w:type="dxa"/>
            <w:shd w:val="clear" w:color="auto" w:fill="auto"/>
            <w:noWrap/>
            <w:vAlign w:val="center"/>
          </w:tcPr>
          <w:p w14:paraId="5D6CF96C" w14:textId="25F94F7A" w:rsidR="00C204FB" w:rsidRPr="001F0359" w:rsidRDefault="00C204FB" w:rsidP="00C204FB">
            <w:pPr>
              <w:spacing w:line="240" w:lineRule="auto"/>
              <w:jc w:val="right"/>
              <w:rPr>
                <w:rFonts w:cs="Arial"/>
                <w:color w:val="000000"/>
                <w:sz w:val="16"/>
                <w:szCs w:val="16"/>
              </w:rPr>
            </w:pPr>
            <w:r>
              <w:rPr>
                <w:rFonts w:cs="Arial"/>
                <w:color w:val="000000"/>
                <w:sz w:val="16"/>
                <w:szCs w:val="16"/>
              </w:rPr>
              <w:t>0,1651</w:t>
            </w:r>
          </w:p>
        </w:tc>
        <w:tc>
          <w:tcPr>
            <w:tcW w:w="709" w:type="dxa"/>
            <w:shd w:val="clear" w:color="auto" w:fill="auto"/>
            <w:noWrap/>
            <w:vAlign w:val="center"/>
          </w:tcPr>
          <w:p w14:paraId="38A9997F" w14:textId="686AD36F" w:rsidR="00C204FB" w:rsidRPr="001F0359" w:rsidRDefault="00C204FB" w:rsidP="00C204FB">
            <w:pPr>
              <w:spacing w:line="240" w:lineRule="auto"/>
              <w:jc w:val="right"/>
              <w:rPr>
                <w:rFonts w:cs="Arial"/>
                <w:color w:val="000000"/>
                <w:sz w:val="16"/>
                <w:szCs w:val="16"/>
              </w:rPr>
            </w:pPr>
            <w:r>
              <w:rPr>
                <w:rFonts w:cs="Arial"/>
                <w:color w:val="000000"/>
                <w:sz w:val="16"/>
                <w:szCs w:val="16"/>
              </w:rPr>
              <w:t>0,3455</w:t>
            </w:r>
          </w:p>
        </w:tc>
        <w:tc>
          <w:tcPr>
            <w:tcW w:w="710" w:type="dxa"/>
            <w:shd w:val="clear" w:color="auto" w:fill="auto"/>
            <w:noWrap/>
            <w:vAlign w:val="center"/>
          </w:tcPr>
          <w:p w14:paraId="5D72813D" w14:textId="653E3A8A" w:rsidR="00C204FB" w:rsidRPr="001F0359" w:rsidRDefault="00C204FB" w:rsidP="00C204FB">
            <w:pPr>
              <w:spacing w:line="240" w:lineRule="auto"/>
              <w:jc w:val="right"/>
              <w:rPr>
                <w:rFonts w:cs="Arial"/>
                <w:color w:val="000000"/>
                <w:sz w:val="16"/>
                <w:szCs w:val="16"/>
              </w:rPr>
            </w:pPr>
            <w:r>
              <w:rPr>
                <w:rFonts w:cs="Arial"/>
                <w:color w:val="000000"/>
                <w:sz w:val="16"/>
                <w:szCs w:val="16"/>
              </w:rPr>
              <w:t>-0,0509</w:t>
            </w:r>
          </w:p>
        </w:tc>
        <w:tc>
          <w:tcPr>
            <w:tcW w:w="710" w:type="dxa"/>
            <w:shd w:val="clear" w:color="auto" w:fill="auto"/>
            <w:noWrap/>
            <w:vAlign w:val="center"/>
          </w:tcPr>
          <w:p w14:paraId="0CD4F4C7" w14:textId="1F58AB95" w:rsidR="00C204FB" w:rsidRPr="001F0359" w:rsidRDefault="00C204FB" w:rsidP="00C204FB">
            <w:pPr>
              <w:spacing w:line="240" w:lineRule="auto"/>
              <w:jc w:val="right"/>
              <w:rPr>
                <w:rFonts w:cs="Arial"/>
                <w:color w:val="000000"/>
                <w:sz w:val="16"/>
                <w:szCs w:val="16"/>
              </w:rPr>
            </w:pPr>
            <w:r>
              <w:rPr>
                <w:rFonts w:cs="Arial"/>
                <w:color w:val="000000"/>
                <w:sz w:val="16"/>
                <w:szCs w:val="16"/>
              </w:rPr>
              <w:t>0,2404</w:t>
            </w:r>
          </w:p>
        </w:tc>
        <w:tc>
          <w:tcPr>
            <w:tcW w:w="710" w:type="dxa"/>
            <w:shd w:val="clear" w:color="auto" w:fill="auto"/>
            <w:noWrap/>
            <w:vAlign w:val="center"/>
          </w:tcPr>
          <w:p w14:paraId="60BF342F" w14:textId="27BB38BD" w:rsidR="00C204FB" w:rsidRPr="001F0359" w:rsidRDefault="00C204FB" w:rsidP="00C204FB">
            <w:pPr>
              <w:spacing w:line="240" w:lineRule="auto"/>
              <w:jc w:val="right"/>
              <w:rPr>
                <w:rFonts w:cs="Arial"/>
                <w:color w:val="000000"/>
                <w:sz w:val="16"/>
                <w:szCs w:val="16"/>
              </w:rPr>
            </w:pPr>
            <w:r>
              <w:rPr>
                <w:rFonts w:cs="Arial"/>
                <w:color w:val="000000"/>
                <w:sz w:val="16"/>
                <w:szCs w:val="16"/>
              </w:rPr>
              <w:t>0,1325</w:t>
            </w:r>
          </w:p>
        </w:tc>
      </w:tr>
      <w:tr w:rsidR="00D31FB3" w:rsidRPr="001F0359" w14:paraId="73DEA018" w14:textId="77777777" w:rsidTr="00D31FB3">
        <w:trPr>
          <w:trHeight w:val="284"/>
        </w:trPr>
        <w:tc>
          <w:tcPr>
            <w:tcW w:w="1276" w:type="dxa"/>
            <w:shd w:val="clear" w:color="auto" w:fill="auto"/>
            <w:noWrap/>
            <w:vAlign w:val="center"/>
          </w:tcPr>
          <w:p w14:paraId="50F9485A" w14:textId="33F68639"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11</w:t>
            </w:r>
          </w:p>
        </w:tc>
        <w:tc>
          <w:tcPr>
            <w:tcW w:w="709" w:type="dxa"/>
            <w:shd w:val="clear" w:color="auto" w:fill="auto"/>
            <w:noWrap/>
            <w:vAlign w:val="center"/>
          </w:tcPr>
          <w:p w14:paraId="065980A3" w14:textId="547C7AAF" w:rsidR="00C204FB" w:rsidRPr="001F0359" w:rsidRDefault="00C204FB" w:rsidP="00C204FB">
            <w:pPr>
              <w:spacing w:line="240" w:lineRule="auto"/>
              <w:jc w:val="right"/>
              <w:rPr>
                <w:rFonts w:cs="Arial"/>
                <w:color w:val="000000"/>
                <w:sz w:val="16"/>
                <w:szCs w:val="16"/>
              </w:rPr>
            </w:pPr>
            <w:r>
              <w:rPr>
                <w:rFonts w:cs="Arial"/>
                <w:color w:val="000000"/>
                <w:sz w:val="16"/>
                <w:szCs w:val="16"/>
              </w:rPr>
              <w:t>0,4225</w:t>
            </w:r>
          </w:p>
        </w:tc>
        <w:tc>
          <w:tcPr>
            <w:tcW w:w="710" w:type="dxa"/>
            <w:shd w:val="clear" w:color="auto" w:fill="auto"/>
            <w:noWrap/>
            <w:vAlign w:val="center"/>
          </w:tcPr>
          <w:p w14:paraId="32A89BD2" w14:textId="467B651D" w:rsidR="00C204FB" w:rsidRPr="001F0359" w:rsidRDefault="00C204FB" w:rsidP="00C204FB">
            <w:pPr>
              <w:spacing w:line="240" w:lineRule="auto"/>
              <w:jc w:val="right"/>
              <w:rPr>
                <w:rFonts w:cs="Arial"/>
                <w:color w:val="000000"/>
                <w:sz w:val="16"/>
                <w:szCs w:val="16"/>
              </w:rPr>
            </w:pPr>
            <w:r>
              <w:rPr>
                <w:rFonts w:cs="Arial"/>
                <w:color w:val="000000"/>
                <w:sz w:val="16"/>
                <w:szCs w:val="16"/>
              </w:rPr>
              <w:t>0,4024</w:t>
            </w:r>
          </w:p>
        </w:tc>
        <w:tc>
          <w:tcPr>
            <w:tcW w:w="710" w:type="dxa"/>
            <w:shd w:val="clear" w:color="auto" w:fill="auto"/>
            <w:noWrap/>
            <w:vAlign w:val="center"/>
          </w:tcPr>
          <w:p w14:paraId="096EA062" w14:textId="06E2E5B3" w:rsidR="00C204FB" w:rsidRPr="001F0359" w:rsidRDefault="00C204FB" w:rsidP="00C204FB">
            <w:pPr>
              <w:spacing w:line="240" w:lineRule="auto"/>
              <w:jc w:val="right"/>
              <w:rPr>
                <w:rFonts w:cs="Arial"/>
                <w:color w:val="000000"/>
                <w:sz w:val="16"/>
                <w:szCs w:val="16"/>
              </w:rPr>
            </w:pPr>
            <w:r>
              <w:rPr>
                <w:rFonts w:cs="Arial"/>
                <w:color w:val="000000"/>
                <w:sz w:val="16"/>
                <w:szCs w:val="16"/>
              </w:rPr>
              <w:t>0,5364</w:t>
            </w:r>
          </w:p>
        </w:tc>
        <w:tc>
          <w:tcPr>
            <w:tcW w:w="709" w:type="dxa"/>
            <w:shd w:val="clear" w:color="auto" w:fill="auto"/>
            <w:noWrap/>
            <w:vAlign w:val="center"/>
          </w:tcPr>
          <w:p w14:paraId="740B81F3" w14:textId="4992C78A" w:rsidR="00C204FB" w:rsidRPr="001F0359" w:rsidRDefault="00C204FB" w:rsidP="00C204FB">
            <w:pPr>
              <w:spacing w:line="240" w:lineRule="auto"/>
              <w:jc w:val="right"/>
              <w:rPr>
                <w:rFonts w:cs="Arial"/>
                <w:color w:val="000000"/>
                <w:sz w:val="16"/>
                <w:szCs w:val="16"/>
              </w:rPr>
            </w:pPr>
            <w:r>
              <w:rPr>
                <w:rFonts w:cs="Arial"/>
                <w:color w:val="000000"/>
                <w:sz w:val="16"/>
                <w:szCs w:val="16"/>
              </w:rPr>
              <w:t>-1,0453</w:t>
            </w:r>
          </w:p>
        </w:tc>
        <w:tc>
          <w:tcPr>
            <w:tcW w:w="710" w:type="dxa"/>
            <w:shd w:val="clear" w:color="auto" w:fill="auto"/>
            <w:noWrap/>
            <w:vAlign w:val="center"/>
          </w:tcPr>
          <w:p w14:paraId="788549E0" w14:textId="1EFDC5DD" w:rsidR="00C204FB" w:rsidRPr="001F0359" w:rsidRDefault="00C204FB" w:rsidP="00C204FB">
            <w:pPr>
              <w:spacing w:line="240" w:lineRule="auto"/>
              <w:jc w:val="right"/>
              <w:rPr>
                <w:rFonts w:cs="Arial"/>
                <w:color w:val="000000"/>
                <w:sz w:val="16"/>
                <w:szCs w:val="16"/>
              </w:rPr>
            </w:pPr>
            <w:r>
              <w:rPr>
                <w:rFonts w:cs="Arial"/>
                <w:color w:val="000000"/>
                <w:sz w:val="16"/>
                <w:szCs w:val="16"/>
              </w:rPr>
              <w:t>-0,0122</w:t>
            </w:r>
          </w:p>
        </w:tc>
        <w:tc>
          <w:tcPr>
            <w:tcW w:w="710" w:type="dxa"/>
            <w:shd w:val="clear" w:color="auto" w:fill="auto"/>
            <w:noWrap/>
            <w:vAlign w:val="center"/>
          </w:tcPr>
          <w:p w14:paraId="2C70074B" w14:textId="089C62C4" w:rsidR="00C204FB" w:rsidRPr="001F0359" w:rsidRDefault="00C204FB" w:rsidP="00C204FB">
            <w:pPr>
              <w:spacing w:line="240" w:lineRule="auto"/>
              <w:jc w:val="right"/>
              <w:rPr>
                <w:rFonts w:cs="Arial"/>
                <w:color w:val="000000"/>
                <w:sz w:val="16"/>
                <w:szCs w:val="16"/>
              </w:rPr>
            </w:pPr>
            <w:r>
              <w:rPr>
                <w:rFonts w:cs="Arial"/>
                <w:color w:val="000000"/>
                <w:sz w:val="16"/>
                <w:szCs w:val="16"/>
              </w:rPr>
              <w:t>0,0200</w:t>
            </w:r>
          </w:p>
        </w:tc>
        <w:tc>
          <w:tcPr>
            <w:tcW w:w="710" w:type="dxa"/>
            <w:shd w:val="clear" w:color="auto" w:fill="auto"/>
            <w:noWrap/>
            <w:vAlign w:val="center"/>
          </w:tcPr>
          <w:p w14:paraId="60D497E5" w14:textId="7285A482" w:rsidR="00C204FB" w:rsidRPr="001F0359" w:rsidRDefault="00C204FB" w:rsidP="00C204FB">
            <w:pPr>
              <w:spacing w:line="240" w:lineRule="auto"/>
              <w:jc w:val="right"/>
              <w:rPr>
                <w:rFonts w:cs="Arial"/>
                <w:color w:val="000000"/>
                <w:sz w:val="16"/>
                <w:szCs w:val="16"/>
              </w:rPr>
            </w:pPr>
            <w:r>
              <w:rPr>
                <w:rFonts w:cs="Arial"/>
                <w:color w:val="000000"/>
                <w:sz w:val="16"/>
                <w:szCs w:val="16"/>
              </w:rPr>
              <w:t>-0,4118</w:t>
            </w:r>
          </w:p>
        </w:tc>
        <w:tc>
          <w:tcPr>
            <w:tcW w:w="709" w:type="dxa"/>
            <w:shd w:val="clear" w:color="auto" w:fill="auto"/>
            <w:noWrap/>
            <w:vAlign w:val="center"/>
          </w:tcPr>
          <w:p w14:paraId="56D40940" w14:textId="0C050EFC" w:rsidR="00C204FB" w:rsidRPr="001F0359" w:rsidRDefault="00C204FB" w:rsidP="00C204FB">
            <w:pPr>
              <w:spacing w:line="240" w:lineRule="auto"/>
              <w:jc w:val="right"/>
              <w:rPr>
                <w:rFonts w:cs="Arial"/>
                <w:color w:val="000000"/>
                <w:sz w:val="16"/>
                <w:szCs w:val="16"/>
              </w:rPr>
            </w:pPr>
            <w:r>
              <w:rPr>
                <w:rFonts w:cs="Arial"/>
                <w:color w:val="000000"/>
                <w:sz w:val="16"/>
                <w:szCs w:val="16"/>
              </w:rPr>
              <w:t>0,2003</w:t>
            </w:r>
          </w:p>
        </w:tc>
        <w:tc>
          <w:tcPr>
            <w:tcW w:w="710" w:type="dxa"/>
            <w:shd w:val="clear" w:color="auto" w:fill="auto"/>
            <w:noWrap/>
            <w:vAlign w:val="center"/>
          </w:tcPr>
          <w:p w14:paraId="1F73CD05" w14:textId="391C817C" w:rsidR="00C204FB" w:rsidRPr="001F0359" w:rsidRDefault="00C204FB" w:rsidP="00C204FB">
            <w:pPr>
              <w:spacing w:line="240" w:lineRule="auto"/>
              <w:jc w:val="right"/>
              <w:rPr>
                <w:rFonts w:cs="Arial"/>
                <w:color w:val="000000"/>
                <w:sz w:val="16"/>
                <w:szCs w:val="16"/>
              </w:rPr>
            </w:pPr>
            <w:r>
              <w:rPr>
                <w:rFonts w:cs="Arial"/>
                <w:color w:val="000000"/>
                <w:sz w:val="16"/>
                <w:szCs w:val="16"/>
              </w:rPr>
              <w:t>-0,0476</w:t>
            </w:r>
          </w:p>
        </w:tc>
        <w:tc>
          <w:tcPr>
            <w:tcW w:w="710" w:type="dxa"/>
            <w:shd w:val="clear" w:color="auto" w:fill="auto"/>
            <w:noWrap/>
            <w:vAlign w:val="center"/>
          </w:tcPr>
          <w:p w14:paraId="388CFA74" w14:textId="15A044C5" w:rsidR="00C204FB" w:rsidRPr="001F0359" w:rsidRDefault="00C204FB" w:rsidP="00C204FB">
            <w:pPr>
              <w:spacing w:line="240" w:lineRule="auto"/>
              <w:jc w:val="right"/>
              <w:rPr>
                <w:rFonts w:cs="Arial"/>
                <w:color w:val="000000"/>
                <w:sz w:val="16"/>
                <w:szCs w:val="16"/>
              </w:rPr>
            </w:pPr>
            <w:r>
              <w:rPr>
                <w:rFonts w:cs="Arial"/>
                <w:color w:val="000000"/>
                <w:sz w:val="16"/>
                <w:szCs w:val="16"/>
              </w:rPr>
              <w:t>-0,1310</w:t>
            </w:r>
          </w:p>
        </w:tc>
        <w:tc>
          <w:tcPr>
            <w:tcW w:w="710" w:type="dxa"/>
            <w:shd w:val="clear" w:color="auto" w:fill="auto"/>
            <w:noWrap/>
            <w:vAlign w:val="center"/>
          </w:tcPr>
          <w:p w14:paraId="1371127A" w14:textId="407B016C" w:rsidR="00C204FB" w:rsidRPr="001F0359" w:rsidRDefault="00C204FB" w:rsidP="00C204FB">
            <w:pPr>
              <w:spacing w:line="240" w:lineRule="auto"/>
              <w:jc w:val="right"/>
              <w:rPr>
                <w:rFonts w:cs="Arial"/>
                <w:color w:val="000000"/>
                <w:sz w:val="16"/>
                <w:szCs w:val="16"/>
              </w:rPr>
            </w:pPr>
            <w:r>
              <w:rPr>
                <w:rFonts w:cs="Arial"/>
                <w:color w:val="000000"/>
                <w:sz w:val="16"/>
                <w:szCs w:val="16"/>
              </w:rPr>
              <w:t>0,1847</w:t>
            </w:r>
          </w:p>
        </w:tc>
      </w:tr>
      <w:tr w:rsidR="00D31FB3" w:rsidRPr="001F0359" w14:paraId="28CB3D72" w14:textId="77777777" w:rsidTr="00D31FB3">
        <w:trPr>
          <w:trHeight w:val="284"/>
        </w:trPr>
        <w:tc>
          <w:tcPr>
            <w:tcW w:w="1276" w:type="dxa"/>
            <w:shd w:val="clear" w:color="auto" w:fill="auto"/>
            <w:noWrap/>
            <w:vAlign w:val="center"/>
          </w:tcPr>
          <w:p w14:paraId="3EB0A763" w14:textId="4BA92B7F"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12</w:t>
            </w:r>
          </w:p>
        </w:tc>
        <w:tc>
          <w:tcPr>
            <w:tcW w:w="709" w:type="dxa"/>
            <w:shd w:val="clear" w:color="auto" w:fill="auto"/>
            <w:noWrap/>
            <w:vAlign w:val="center"/>
          </w:tcPr>
          <w:p w14:paraId="1A1265BF" w14:textId="49F26D7E" w:rsidR="00C204FB" w:rsidRPr="001F0359" w:rsidRDefault="00C204FB" w:rsidP="00C204FB">
            <w:pPr>
              <w:spacing w:line="240" w:lineRule="auto"/>
              <w:jc w:val="right"/>
              <w:rPr>
                <w:rFonts w:cs="Arial"/>
                <w:color w:val="000000"/>
                <w:sz w:val="16"/>
                <w:szCs w:val="16"/>
              </w:rPr>
            </w:pPr>
            <w:r>
              <w:rPr>
                <w:rFonts w:cs="Arial"/>
                <w:color w:val="000000"/>
                <w:sz w:val="16"/>
                <w:szCs w:val="16"/>
              </w:rPr>
              <w:t>0,3678</w:t>
            </w:r>
          </w:p>
        </w:tc>
        <w:tc>
          <w:tcPr>
            <w:tcW w:w="710" w:type="dxa"/>
            <w:shd w:val="clear" w:color="auto" w:fill="auto"/>
            <w:noWrap/>
            <w:vAlign w:val="center"/>
          </w:tcPr>
          <w:p w14:paraId="4ED60FA0" w14:textId="745F4BC5" w:rsidR="00C204FB" w:rsidRPr="001F0359" w:rsidRDefault="00C204FB" w:rsidP="00C204FB">
            <w:pPr>
              <w:spacing w:line="240" w:lineRule="auto"/>
              <w:jc w:val="right"/>
              <w:rPr>
                <w:rFonts w:cs="Arial"/>
                <w:color w:val="000000"/>
                <w:sz w:val="16"/>
                <w:szCs w:val="16"/>
              </w:rPr>
            </w:pPr>
            <w:r>
              <w:rPr>
                <w:rFonts w:cs="Arial"/>
                <w:color w:val="000000"/>
                <w:sz w:val="16"/>
                <w:szCs w:val="16"/>
              </w:rPr>
              <w:t>0,4148</w:t>
            </w:r>
          </w:p>
        </w:tc>
        <w:tc>
          <w:tcPr>
            <w:tcW w:w="710" w:type="dxa"/>
            <w:shd w:val="clear" w:color="auto" w:fill="auto"/>
            <w:noWrap/>
            <w:vAlign w:val="center"/>
          </w:tcPr>
          <w:p w14:paraId="052252A8" w14:textId="06EAABF9" w:rsidR="00C204FB" w:rsidRPr="001F0359" w:rsidRDefault="00C204FB" w:rsidP="00C204FB">
            <w:pPr>
              <w:spacing w:line="240" w:lineRule="auto"/>
              <w:jc w:val="right"/>
              <w:rPr>
                <w:rFonts w:cs="Arial"/>
                <w:color w:val="000000"/>
                <w:sz w:val="16"/>
                <w:szCs w:val="16"/>
              </w:rPr>
            </w:pPr>
            <w:r>
              <w:rPr>
                <w:rFonts w:cs="Arial"/>
                <w:color w:val="000000"/>
                <w:sz w:val="16"/>
                <w:szCs w:val="16"/>
              </w:rPr>
              <w:t>-0,5108</w:t>
            </w:r>
          </w:p>
        </w:tc>
        <w:tc>
          <w:tcPr>
            <w:tcW w:w="709" w:type="dxa"/>
            <w:shd w:val="clear" w:color="auto" w:fill="auto"/>
            <w:noWrap/>
            <w:vAlign w:val="center"/>
          </w:tcPr>
          <w:p w14:paraId="10C9AF3B" w14:textId="73D4160B" w:rsidR="00C204FB" w:rsidRPr="001F0359" w:rsidRDefault="00C204FB" w:rsidP="00C204FB">
            <w:pPr>
              <w:spacing w:line="240" w:lineRule="auto"/>
              <w:jc w:val="right"/>
              <w:rPr>
                <w:rFonts w:cs="Arial"/>
                <w:color w:val="000000"/>
                <w:sz w:val="16"/>
                <w:szCs w:val="16"/>
              </w:rPr>
            </w:pPr>
            <w:r>
              <w:rPr>
                <w:rFonts w:cs="Arial"/>
                <w:color w:val="000000"/>
                <w:sz w:val="16"/>
                <w:szCs w:val="16"/>
              </w:rPr>
              <w:t>-0,9987</w:t>
            </w:r>
          </w:p>
        </w:tc>
        <w:tc>
          <w:tcPr>
            <w:tcW w:w="710" w:type="dxa"/>
            <w:shd w:val="clear" w:color="auto" w:fill="auto"/>
            <w:noWrap/>
            <w:vAlign w:val="center"/>
          </w:tcPr>
          <w:p w14:paraId="245426C1" w14:textId="2A5E92BE" w:rsidR="00C204FB" w:rsidRPr="001F0359" w:rsidRDefault="00C204FB" w:rsidP="00C204FB">
            <w:pPr>
              <w:spacing w:line="240" w:lineRule="auto"/>
              <w:jc w:val="right"/>
              <w:rPr>
                <w:rFonts w:cs="Arial"/>
                <w:color w:val="000000"/>
                <w:sz w:val="16"/>
                <w:szCs w:val="16"/>
              </w:rPr>
            </w:pPr>
            <w:r>
              <w:rPr>
                <w:rFonts w:cs="Arial"/>
                <w:color w:val="000000"/>
                <w:sz w:val="16"/>
                <w:szCs w:val="16"/>
              </w:rPr>
              <w:t>0,1959</w:t>
            </w:r>
          </w:p>
        </w:tc>
        <w:tc>
          <w:tcPr>
            <w:tcW w:w="710" w:type="dxa"/>
            <w:shd w:val="clear" w:color="auto" w:fill="auto"/>
            <w:noWrap/>
            <w:vAlign w:val="center"/>
          </w:tcPr>
          <w:p w14:paraId="4B5F760E" w14:textId="0930487C" w:rsidR="00C204FB" w:rsidRPr="001F0359" w:rsidRDefault="00C204FB" w:rsidP="00C204FB">
            <w:pPr>
              <w:spacing w:line="240" w:lineRule="auto"/>
              <w:jc w:val="right"/>
              <w:rPr>
                <w:rFonts w:cs="Arial"/>
                <w:color w:val="000000"/>
                <w:sz w:val="16"/>
                <w:szCs w:val="16"/>
              </w:rPr>
            </w:pPr>
            <w:r>
              <w:rPr>
                <w:rFonts w:cs="Arial"/>
                <w:color w:val="000000"/>
                <w:sz w:val="16"/>
                <w:szCs w:val="16"/>
              </w:rPr>
              <w:t>-0,1643</w:t>
            </w:r>
          </w:p>
        </w:tc>
        <w:tc>
          <w:tcPr>
            <w:tcW w:w="710" w:type="dxa"/>
            <w:shd w:val="clear" w:color="auto" w:fill="auto"/>
            <w:noWrap/>
            <w:vAlign w:val="center"/>
          </w:tcPr>
          <w:p w14:paraId="2840DCEA" w14:textId="1C597F23" w:rsidR="00C204FB" w:rsidRPr="001F0359" w:rsidRDefault="00C204FB" w:rsidP="00C204FB">
            <w:pPr>
              <w:spacing w:line="240" w:lineRule="auto"/>
              <w:jc w:val="right"/>
              <w:rPr>
                <w:rFonts w:cs="Arial"/>
                <w:color w:val="000000"/>
                <w:sz w:val="16"/>
                <w:szCs w:val="16"/>
              </w:rPr>
            </w:pPr>
            <w:r>
              <w:rPr>
                <w:rFonts w:cs="Arial"/>
                <w:color w:val="000000"/>
                <w:sz w:val="16"/>
                <w:szCs w:val="16"/>
              </w:rPr>
              <w:t>0,4690</w:t>
            </w:r>
          </w:p>
        </w:tc>
        <w:tc>
          <w:tcPr>
            <w:tcW w:w="709" w:type="dxa"/>
            <w:shd w:val="clear" w:color="auto" w:fill="auto"/>
            <w:noWrap/>
            <w:vAlign w:val="center"/>
          </w:tcPr>
          <w:p w14:paraId="5B67D113" w14:textId="306F1D22" w:rsidR="00C204FB" w:rsidRPr="001F0359" w:rsidRDefault="00C204FB" w:rsidP="00C204FB">
            <w:pPr>
              <w:spacing w:line="240" w:lineRule="auto"/>
              <w:jc w:val="right"/>
              <w:rPr>
                <w:rFonts w:cs="Arial"/>
                <w:color w:val="000000"/>
                <w:sz w:val="16"/>
                <w:szCs w:val="16"/>
              </w:rPr>
            </w:pPr>
            <w:r>
              <w:rPr>
                <w:rFonts w:cs="Arial"/>
                <w:color w:val="000000"/>
                <w:sz w:val="16"/>
                <w:szCs w:val="16"/>
              </w:rPr>
              <w:t>0,2994</w:t>
            </w:r>
          </w:p>
        </w:tc>
        <w:tc>
          <w:tcPr>
            <w:tcW w:w="710" w:type="dxa"/>
            <w:shd w:val="clear" w:color="auto" w:fill="auto"/>
            <w:noWrap/>
            <w:vAlign w:val="center"/>
          </w:tcPr>
          <w:p w14:paraId="38CCBE76" w14:textId="31BD7CC4" w:rsidR="00C204FB" w:rsidRPr="001F0359" w:rsidRDefault="00C204FB" w:rsidP="00C204FB">
            <w:pPr>
              <w:spacing w:line="240" w:lineRule="auto"/>
              <w:jc w:val="right"/>
              <w:rPr>
                <w:rFonts w:cs="Arial"/>
                <w:color w:val="000000"/>
                <w:sz w:val="16"/>
                <w:szCs w:val="16"/>
              </w:rPr>
            </w:pPr>
            <w:r>
              <w:rPr>
                <w:rFonts w:cs="Arial"/>
                <w:color w:val="000000"/>
                <w:sz w:val="16"/>
                <w:szCs w:val="16"/>
              </w:rPr>
              <w:t>-0,1166</w:t>
            </w:r>
          </w:p>
        </w:tc>
        <w:tc>
          <w:tcPr>
            <w:tcW w:w="710" w:type="dxa"/>
            <w:shd w:val="clear" w:color="auto" w:fill="auto"/>
            <w:noWrap/>
            <w:vAlign w:val="center"/>
          </w:tcPr>
          <w:p w14:paraId="21B398AD" w14:textId="4D6835C2" w:rsidR="00C204FB" w:rsidRPr="001F0359" w:rsidRDefault="00C204FB" w:rsidP="00C204FB">
            <w:pPr>
              <w:spacing w:line="240" w:lineRule="auto"/>
              <w:jc w:val="right"/>
              <w:rPr>
                <w:rFonts w:cs="Arial"/>
                <w:color w:val="000000"/>
                <w:sz w:val="16"/>
                <w:szCs w:val="16"/>
              </w:rPr>
            </w:pPr>
            <w:r>
              <w:rPr>
                <w:rFonts w:cs="Arial"/>
                <w:color w:val="000000"/>
                <w:sz w:val="16"/>
                <w:szCs w:val="16"/>
              </w:rPr>
              <w:t>-0,3215</w:t>
            </w:r>
          </w:p>
        </w:tc>
        <w:tc>
          <w:tcPr>
            <w:tcW w:w="710" w:type="dxa"/>
            <w:shd w:val="clear" w:color="auto" w:fill="auto"/>
            <w:noWrap/>
            <w:vAlign w:val="center"/>
          </w:tcPr>
          <w:p w14:paraId="01F4D63B" w14:textId="31E3230D" w:rsidR="00C204FB" w:rsidRPr="001F0359" w:rsidRDefault="00C204FB" w:rsidP="00C204FB">
            <w:pPr>
              <w:spacing w:line="240" w:lineRule="auto"/>
              <w:jc w:val="right"/>
              <w:rPr>
                <w:rFonts w:cs="Arial"/>
                <w:color w:val="000000"/>
                <w:sz w:val="16"/>
                <w:szCs w:val="16"/>
              </w:rPr>
            </w:pPr>
            <w:r>
              <w:rPr>
                <w:rFonts w:cs="Arial"/>
                <w:color w:val="000000"/>
                <w:sz w:val="16"/>
                <w:szCs w:val="16"/>
              </w:rPr>
              <w:t>0,0717</w:t>
            </w:r>
          </w:p>
        </w:tc>
      </w:tr>
      <w:tr w:rsidR="00D31FB3" w:rsidRPr="001F0359" w14:paraId="2BD3D4AD" w14:textId="77777777" w:rsidTr="00D31FB3">
        <w:trPr>
          <w:trHeight w:val="284"/>
        </w:trPr>
        <w:tc>
          <w:tcPr>
            <w:tcW w:w="1276" w:type="dxa"/>
            <w:shd w:val="clear" w:color="auto" w:fill="auto"/>
            <w:noWrap/>
            <w:vAlign w:val="center"/>
          </w:tcPr>
          <w:p w14:paraId="1801181C" w14:textId="4B13A4E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13</w:t>
            </w:r>
          </w:p>
        </w:tc>
        <w:tc>
          <w:tcPr>
            <w:tcW w:w="709" w:type="dxa"/>
            <w:shd w:val="clear" w:color="auto" w:fill="auto"/>
            <w:noWrap/>
            <w:vAlign w:val="center"/>
          </w:tcPr>
          <w:p w14:paraId="7D069E8B" w14:textId="71C47FD0" w:rsidR="00C204FB" w:rsidRPr="001F0359" w:rsidRDefault="00C204FB" w:rsidP="00C204FB">
            <w:pPr>
              <w:spacing w:line="240" w:lineRule="auto"/>
              <w:jc w:val="right"/>
              <w:rPr>
                <w:rFonts w:cs="Arial"/>
                <w:color w:val="000000"/>
                <w:sz w:val="16"/>
                <w:szCs w:val="16"/>
              </w:rPr>
            </w:pPr>
            <w:r>
              <w:rPr>
                <w:rFonts w:cs="Arial"/>
                <w:color w:val="000000"/>
                <w:sz w:val="16"/>
                <w:szCs w:val="16"/>
              </w:rPr>
              <w:t>-0,7754</w:t>
            </w:r>
          </w:p>
        </w:tc>
        <w:tc>
          <w:tcPr>
            <w:tcW w:w="710" w:type="dxa"/>
            <w:shd w:val="clear" w:color="auto" w:fill="auto"/>
            <w:noWrap/>
            <w:vAlign w:val="center"/>
          </w:tcPr>
          <w:p w14:paraId="01FD396E" w14:textId="1A684374" w:rsidR="00C204FB" w:rsidRPr="001F0359" w:rsidRDefault="00C204FB" w:rsidP="00C204FB">
            <w:pPr>
              <w:spacing w:line="240" w:lineRule="auto"/>
              <w:jc w:val="right"/>
              <w:rPr>
                <w:rFonts w:cs="Arial"/>
                <w:color w:val="000000"/>
                <w:sz w:val="16"/>
                <w:szCs w:val="16"/>
              </w:rPr>
            </w:pPr>
            <w:r>
              <w:rPr>
                <w:rFonts w:cs="Arial"/>
                <w:color w:val="000000"/>
                <w:sz w:val="16"/>
                <w:szCs w:val="16"/>
              </w:rPr>
              <w:t>0,8902</w:t>
            </w:r>
          </w:p>
        </w:tc>
        <w:tc>
          <w:tcPr>
            <w:tcW w:w="710" w:type="dxa"/>
            <w:shd w:val="clear" w:color="auto" w:fill="auto"/>
            <w:noWrap/>
            <w:vAlign w:val="center"/>
          </w:tcPr>
          <w:p w14:paraId="6A90D90C" w14:textId="2CF07A68" w:rsidR="00C204FB" w:rsidRPr="001F0359" w:rsidRDefault="00C204FB" w:rsidP="00C204FB">
            <w:pPr>
              <w:spacing w:line="240" w:lineRule="auto"/>
              <w:jc w:val="right"/>
              <w:rPr>
                <w:rFonts w:cs="Arial"/>
                <w:color w:val="000000"/>
                <w:sz w:val="16"/>
                <w:szCs w:val="16"/>
              </w:rPr>
            </w:pPr>
            <w:r>
              <w:rPr>
                <w:rFonts w:cs="Arial"/>
                <w:color w:val="000000"/>
                <w:sz w:val="16"/>
                <w:szCs w:val="16"/>
              </w:rPr>
              <w:t>-0,5149</w:t>
            </w:r>
          </w:p>
        </w:tc>
        <w:tc>
          <w:tcPr>
            <w:tcW w:w="709" w:type="dxa"/>
            <w:shd w:val="clear" w:color="auto" w:fill="auto"/>
            <w:noWrap/>
            <w:vAlign w:val="center"/>
          </w:tcPr>
          <w:p w14:paraId="51E38205" w14:textId="2094A347" w:rsidR="00C204FB" w:rsidRPr="001F0359" w:rsidRDefault="00C204FB" w:rsidP="00C204FB">
            <w:pPr>
              <w:spacing w:line="240" w:lineRule="auto"/>
              <w:jc w:val="right"/>
              <w:rPr>
                <w:rFonts w:cs="Arial"/>
                <w:color w:val="000000"/>
                <w:sz w:val="16"/>
                <w:szCs w:val="16"/>
              </w:rPr>
            </w:pPr>
            <w:r>
              <w:rPr>
                <w:rFonts w:cs="Arial"/>
                <w:color w:val="000000"/>
                <w:sz w:val="16"/>
                <w:szCs w:val="16"/>
              </w:rPr>
              <w:t>0,0970</w:t>
            </w:r>
          </w:p>
        </w:tc>
        <w:tc>
          <w:tcPr>
            <w:tcW w:w="710" w:type="dxa"/>
            <w:shd w:val="clear" w:color="auto" w:fill="auto"/>
            <w:noWrap/>
            <w:vAlign w:val="center"/>
          </w:tcPr>
          <w:p w14:paraId="1FFFD070" w14:textId="014896D1" w:rsidR="00C204FB" w:rsidRPr="001F0359" w:rsidRDefault="00C204FB" w:rsidP="00C204FB">
            <w:pPr>
              <w:spacing w:line="240" w:lineRule="auto"/>
              <w:jc w:val="right"/>
              <w:rPr>
                <w:rFonts w:cs="Arial"/>
                <w:color w:val="000000"/>
                <w:sz w:val="16"/>
                <w:szCs w:val="16"/>
              </w:rPr>
            </w:pPr>
            <w:r>
              <w:rPr>
                <w:rFonts w:cs="Arial"/>
                <w:color w:val="000000"/>
                <w:sz w:val="16"/>
                <w:szCs w:val="16"/>
              </w:rPr>
              <w:t>-0,3123</w:t>
            </w:r>
          </w:p>
        </w:tc>
        <w:tc>
          <w:tcPr>
            <w:tcW w:w="710" w:type="dxa"/>
            <w:shd w:val="clear" w:color="auto" w:fill="auto"/>
            <w:noWrap/>
            <w:vAlign w:val="center"/>
          </w:tcPr>
          <w:p w14:paraId="33EC0B44" w14:textId="58CE6FFE" w:rsidR="00C204FB" w:rsidRPr="001F0359" w:rsidRDefault="00C204FB" w:rsidP="00C204FB">
            <w:pPr>
              <w:spacing w:line="240" w:lineRule="auto"/>
              <w:jc w:val="right"/>
              <w:rPr>
                <w:rFonts w:cs="Arial"/>
                <w:color w:val="000000"/>
                <w:sz w:val="16"/>
                <w:szCs w:val="16"/>
              </w:rPr>
            </w:pPr>
            <w:r>
              <w:rPr>
                <w:rFonts w:cs="Arial"/>
                <w:color w:val="000000"/>
                <w:sz w:val="16"/>
                <w:szCs w:val="16"/>
              </w:rPr>
              <w:t>-0,0403</w:t>
            </w:r>
          </w:p>
        </w:tc>
        <w:tc>
          <w:tcPr>
            <w:tcW w:w="710" w:type="dxa"/>
            <w:shd w:val="clear" w:color="auto" w:fill="auto"/>
            <w:noWrap/>
            <w:vAlign w:val="center"/>
          </w:tcPr>
          <w:p w14:paraId="0178FA7C" w14:textId="02AB5997" w:rsidR="00C204FB" w:rsidRPr="001F0359" w:rsidRDefault="00C204FB" w:rsidP="00C204FB">
            <w:pPr>
              <w:spacing w:line="240" w:lineRule="auto"/>
              <w:jc w:val="right"/>
              <w:rPr>
                <w:rFonts w:cs="Arial"/>
                <w:color w:val="000000"/>
                <w:sz w:val="16"/>
                <w:szCs w:val="16"/>
              </w:rPr>
            </w:pPr>
            <w:r>
              <w:rPr>
                <w:rFonts w:cs="Arial"/>
                <w:color w:val="000000"/>
                <w:sz w:val="16"/>
                <w:szCs w:val="16"/>
              </w:rPr>
              <w:t>0,2036</w:t>
            </w:r>
          </w:p>
        </w:tc>
        <w:tc>
          <w:tcPr>
            <w:tcW w:w="709" w:type="dxa"/>
            <w:shd w:val="clear" w:color="auto" w:fill="auto"/>
            <w:noWrap/>
            <w:vAlign w:val="center"/>
          </w:tcPr>
          <w:p w14:paraId="192E252A" w14:textId="0298AD88" w:rsidR="00C204FB" w:rsidRPr="001F0359" w:rsidRDefault="00C204FB" w:rsidP="00C204FB">
            <w:pPr>
              <w:spacing w:line="240" w:lineRule="auto"/>
              <w:jc w:val="right"/>
              <w:rPr>
                <w:rFonts w:cs="Arial"/>
                <w:color w:val="000000"/>
                <w:sz w:val="16"/>
                <w:szCs w:val="16"/>
              </w:rPr>
            </w:pPr>
            <w:r>
              <w:rPr>
                <w:rFonts w:cs="Arial"/>
                <w:color w:val="000000"/>
                <w:sz w:val="16"/>
                <w:szCs w:val="16"/>
              </w:rPr>
              <w:t>-0,1673</w:t>
            </w:r>
          </w:p>
        </w:tc>
        <w:tc>
          <w:tcPr>
            <w:tcW w:w="710" w:type="dxa"/>
            <w:shd w:val="clear" w:color="auto" w:fill="auto"/>
            <w:noWrap/>
            <w:vAlign w:val="center"/>
          </w:tcPr>
          <w:p w14:paraId="1A5485FE" w14:textId="3645EC50" w:rsidR="00C204FB" w:rsidRPr="001F0359" w:rsidRDefault="00C204FB" w:rsidP="00C204FB">
            <w:pPr>
              <w:spacing w:line="240" w:lineRule="auto"/>
              <w:jc w:val="right"/>
              <w:rPr>
                <w:rFonts w:cs="Arial"/>
                <w:color w:val="000000"/>
                <w:sz w:val="16"/>
                <w:szCs w:val="16"/>
              </w:rPr>
            </w:pPr>
            <w:r>
              <w:rPr>
                <w:rFonts w:cs="Arial"/>
                <w:color w:val="000000"/>
                <w:sz w:val="16"/>
                <w:szCs w:val="16"/>
              </w:rPr>
              <w:t>-0,1773</w:t>
            </w:r>
          </w:p>
        </w:tc>
        <w:tc>
          <w:tcPr>
            <w:tcW w:w="710" w:type="dxa"/>
            <w:shd w:val="clear" w:color="auto" w:fill="auto"/>
            <w:noWrap/>
            <w:vAlign w:val="center"/>
          </w:tcPr>
          <w:p w14:paraId="37A51610" w14:textId="3387827D" w:rsidR="00C204FB" w:rsidRPr="001F0359" w:rsidRDefault="00C204FB" w:rsidP="00C204FB">
            <w:pPr>
              <w:spacing w:line="240" w:lineRule="auto"/>
              <w:jc w:val="right"/>
              <w:rPr>
                <w:rFonts w:cs="Arial"/>
                <w:color w:val="000000"/>
                <w:sz w:val="16"/>
                <w:szCs w:val="16"/>
              </w:rPr>
            </w:pPr>
            <w:r>
              <w:rPr>
                <w:rFonts w:cs="Arial"/>
                <w:color w:val="000000"/>
                <w:sz w:val="16"/>
                <w:szCs w:val="16"/>
              </w:rPr>
              <w:t>0,0897</w:t>
            </w:r>
          </w:p>
        </w:tc>
        <w:tc>
          <w:tcPr>
            <w:tcW w:w="710" w:type="dxa"/>
            <w:shd w:val="clear" w:color="auto" w:fill="auto"/>
            <w:noWrap/>
            <w:vAlign w:val="center"/>
          </w:tcPr>
          <w:p w14:paraId="534C2928" w14:textId="70A5C7E7" w:rsidR="00C204FB" w:rsidRPr="001F0359" w:rsidRDefault="00C204FB" w:rsidP="00C204FB">
            <w:pPr>
              <w:spacing w:line="240" w:lineRule="auto"/>
              <w:jc w:val="right"/>
              <w:rPr>
                <w:rFonts w:cs="Arial"/>
                <w:color w:val="000000"/>
                <w:sz w:val="16"/>
                <w:szCs w:val="16"/>
              </w:rPr>
            </w:pPr>
            <w:r>
              <w:rPr>
                <w:rFonts w:cs="Arial"/>
                <w:color w:val="000000"/>
                <w:sz w:val="16"/>
                <w:szCs w:val="16"/>
              </w:rPr>
              <w:t>0,0386</w:t>
            </w:r>
          </w:p>
        </w:tc>
      </w:tr>
      <w:tr w:rsidR="00D31FB3" w:rsidRPr="001F0359" w14:paraId="6792523D" w14:textId="77777777" w:rsidTr="00D31FB3">
        <w:trPr>
          <w:trHeight w:val="284"/>
        </w:trPr>
        <w:tc>
          <w:tcPr>
            <w:tcW w:w="1276" w:type="dxa"/>
            <w:shd w:val="clear" w:color="auto" w:fill="auto"/>
            <w:noWrap/>
            <w:vAlign w:val="center"/>
          </w:tcPr>
          <w:p w14:paraId="7892AEF6" w14:textId="494A32A5"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14</w:t>
            </w:r>
          </w:p>
        </w:tc>
        <w:tc>
          <w:tcPr>
            <w:tcW w:w="709" w:type="dxa"/>
            <w:shd w:val="clear" w:color="auto" w:fill="auto"/>
            <w:noWrap/>
            <w:vAlign w:val="center"/>
          </w:tcPr>
          <w:p w14:paraId="2E4F0376" w14:textId="22F2E899" w:rsidR="00C204FB" w:rsidRPr="001F0359" w:rsidRDefault="00C204FB" w:rsidP="00C204FB">
            <w:pPr>
              <w:spacing w:line="240" w:lineRule="auto"/>
              <w:jc w:val="right"/>
              <w:rPr>
                <w:rFonts w:cs="Arial"/>
                <w:color w:val="000000"/>
                <w:sz w:val="16"/>
                <w:szCs w:val="16"/>
              </w:rPr>
            </w:pPr>
            <w:r>
              <w:rPr>
                <w:rFonts w:cs="Arial"/>
                <w:color w:val="000000"/>
                <w:sz w:val="16"/>
                <w:szCs w:val="16"/>
              </w:rPr>
              <w:t>-0,6959</w:t>
            </w:r>
          </w:p>
        </w:tc>
        <w:tc>
          <w:tcPr>
            <w:tcW w:w="710" w:type="dxa"/>
            <w:shd w:val="clear" w:color="auto" w:fill="auto"/>
            <w:noWrap/>
            <w:vAlign w:val="center"/>
          </w:tcPr>
          <w:p w14:paraId="28449585" w14:textId="5BD1FCD6" w:rsidR="00C204FB" w:rsidRPr="001F0359" w:rsidRDefault="00C204FB" w:rsidP="00C204FB">
            <w:pPr>
              <w:spacing w:line="240" w:lineRule="auto"/>
              <w:jc w:val="right"/>
              <w:rPr>
                <w:rFonts w:cs="Arial"/>
                <w:color w:val="000000"/>
                <w:sz w:val="16"/>
                <w:szCs w:val="16"/>
              </w:rPr>
            </w:pPr>
            <w:r>
              <w:rPr>
                <w:rFonts w:cs="Arial"/>
                <w:color w:val="000000"/>
                <w:sz w:val="16"/>
                <w:szCs w:val="16"/>
              </w:rPr>
              <w:t>-0,5256</w:t>
            </w:r>
          </w:p>
        </w:tc>
        <w:tc>
          <w:tcPr>
            <w:tcW w:w="710" w:type="dxa"/>
            <w:shd w:val="clear" w:color="auto" w:fill="auto"/>
            <w:noWrap/>
            <w:vAlign w:val="center"/>
          </w:tcPr>
          <w:p w14:paraId="6A28C603" w14:textId="21DD93FB" w:rsidR="00C204FB" w:rsidRPr="001F0359" w:rsidRDefault="00C204FB" w:rsidP="00C204FB">
            <w:pPr>
              <w:spacing w:line="240" w:lineRule="auto"/>
              <w:jc w:val="right"/>
              <w:rPr>
                <w:rFonts w:cs="Arial"/>
                <w:color w:val="000000"/>
                <w:sz w:val="16"/>
                <w:szCs w:val="16"/>
              </w:rPr>
            </w:pPr>
            <w:r>
              <w:rPr>
                <w:rFonts w:cs="Arial"/>
                <w:color w:val="000000"/>
                <w:sz w:val="16"/>
                <w:szCs w:val="16"/>
              </w:rPr>
              <w:t>0,5518</w:t>
            </w:r>
          </w:p>
        </w:tc>
        <w:tc>
          <w:tcPr>
            <w:tcW w:w="709" w:type="dxa"/>
            <w:shd w:val="clear" w:color="auto" w:fill="auto"/>
            <w:noWrap/>
            <w:vAlign w:val="center"/>
          </w:tcPr>
          <w:p w14:paraId="394151DC" w14:textId="4C82CFC9" w:rsidR="00C204FB" w:rsidRPr="001F0359" w:rsidRDefault="00C204FB" w:rsidP="00C204FB">
            <w:pPr>
              <w:spacing w:line="240" w:lineRule="auto"/>
              <w:jc w:val="right"/>
              <w:rPr>
                <w:rFonts w:cs="Arial"/>
                <w:color w:val="000000"/>
                <w:sz w:val="16"/>
                <w:szCs w:val="16"/>
              </w:rPr>
            </w:pPr>
            <w:r>
              <w:rPr>
                <w:rFonts w:cs="Arial"/>
                <w:color w:val="000000"/>
                <w:sz w:val="16"/>
                <w:szCs w:val="16"/>
              </w:rPr>
              <w:t>0,4718</w:t>
            </w:r>
          </w:p>
        </w:tc>
        <w:tc>
          <w:tcPr>
            <w:tcW w:w="710" w:type="dxa"/>
            <w:shd w:val="clear" w:color="auto" w:fill="auto"/>
            <w:noWrap/>
            <w:vAlign w:val="center"/>
          </w:tcPr>
          <w:p w14:paraId="19EE2690" w14:textId="516A366C" w:rsidR="00C204FB" w:rsidRPr="001F0359" w:rsidRDefault="00C204FB" w:rsidP="00C204FB">
            <w:pPr>
              <w:spacing w:line="240" w:lineRule="auto"/>
              <w:jc w:val="right"/>
              <w:rPr>
                <w:rFonts w:cs="Arial"/>
                <w:color w:val="000000"/>
                <w:sz w:val="16"/>
                <w:szCs w:val="16"/>
              </w:rPr>
            </w:pPr>
            <w:r>
              <w:rPr>
                <w:rFonts w:cs="Arial"/>
                <w:color w:val="000000"/>
                <w:sz w:val="16"/>
                <w:szCs w:val="16"/>
              </w:rPr>
              <w:t>0,1876</w:t>
            </w:r>
          </w:p>
        </w:tc>
        <w:tc>
          <w:tcPr>
            <w:tcW w:w="710" w:type="dxa"/>
            <w:shd w:val="clear" w:color="auto" w:fill="auto"/>
            <w:noWrap/>
            <w:vAlign w:val="center"/>
          </w:tcPr>
          <w:p w14:paraId="604A1A48" w14:textId="72B6B65B" w:rsidR="00C204FB" w:rsidRPr="001F0359" w:rsidRDefault="00C204FB" w:rsidP="00C204FB">
            <w:pPr>
              <w:spacing w:line="240" w:lineRule="auto"/>
              <w:jc w:val="right"/>
              <w:rPr>
                <w:rFonts w:cs="Arial"/>
                <w:color w:val="000000"/>
                <w:sz w:val="16"/>
                <w:szCs w:val="16"/>
              </w:rPr>
            </w:pPr>
            <w:r>
              <w:rPr>
                <w:rFonts w:cs="Arial"/>
                <w:color w:val="000000"/>
                <w:sz w:val="16"/>
                <w:szCs w:val="16"/>
              </w:rPr>
              <w:t>-0,7269</w:t>
            </w:r>
          </w:p>
        </w:tc>
        <w:tc>
          <w:tcPr>
            <w:tcW w:w="710" w:type="dxa"/>
            <w:shd w:val="clear" w:color="auto" w:fill="auto"/>
            <w:noWrap/>
            <w:vAlign w:val="center"/>
          </w:tcPr>
          <w:p w14:paraId="15DF304C" w14:textId="667EBB31" w:rsidR="00C204FB" w:rsidRPr="001F0359" w:rsidRDefault="00C204FB" w:rsidP="00C204FB">
            <w:pPr>
              <w:spacing w:line="240" w:lineRule="auto"/>
              <w:jc w:val="right"/>
              <w:rPr>
                <w:rFonts w:cs="Arial"/>
                <w:color w:val="000000"/>
                <w:sz w:val="16"/>
                <w:szCs w:val="16"/>
              </w:rPr>
            </w:pPr>
            <w:r>
              <w:rPr>
                <w:rFonts w:cs="Arial"/>
                <w:color w:val="000000"/>
                <w:sz w:val="16"/>
                <w:szCs w:val="16"/>
              </w:rPr>
              <w:t>-0,3348</w:t>
            </w:r>
          </w:p>
        </w:tc>
        <w:tc>
          <w:tcPr>
            <w:tcW w:w="709" w:type="dxa"/>
            <w:shd w:val="clear" w:color="auto" w:fill="auto"/>
            <w:noWrap/>
            <w:vAlign w:val="center"/>
          </w:tcPr>
          <w:p w14:paraId="2E4C9BEB" w14:textId="26E023A4"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C0644B6" w14:textId="7FC40013" w:rsidR="00C204FB" w:rsidRPr="001F0359" w:rsidRDefault="00C204FB" w:rsidP="00C204FB">
            <w:pPr>
              <w:spacing w:line="240" w:lineRule="auto"/>
              <w:jc w:val="right"/>
              <w:rPr>
                <w:rFonts w:cs="Arial"/>
                <w:color w:val="000000"/>
                <w:sz w:val="16"/>
                <w:szCs w:val="16"/>
              </w:rPr>
            </w:pPr>
            <w:r>
              <w:rPr>
                <w:rFonts w:cs="Arial"/>
                <w:color w:val="000000"/>
                <w:sz w:val="16"/>
                <w:szCs w:val="16"/>
              </w:rPr>
              <w:t>0,0424</w:t>
            </w:r>
          </w:p>
        </w:tc>
        <w:tc>
          <w:tcPr>
            <w:tcW w:w="710" w:type="dxa"/>
            <w:shd w:val="clear" w:color="auto" w:fill="auto"/>
            <w:noWrap/>
            <w:vAlign w:val="center"/>
          </w:tcPr>
          <w:p w14:paraId="2786D8C1" w14:textId="1D43CD45" w:rsidR="00C204FB" w:rsidRPr="001F0359" w:rsidRDefault="00C204FB" w:rsidP="00C204FB">
            <w:pPr>
              <w:spacing w:line="240" w:lineRule="auto"/>
              <w:jc w:val="right"/>
              <w:rPr>
                <w:rFonts w:cs="Arial"/>
                <w:color w:val="000000"/>
                <w:sz w:val="16"/>
                <w:szCs w:val="16"/>
              </w:rPr>
            </w:pPr>
            <w:r>
              <w:rPr>
                <w:rFonts w:cs="Arial"/>
                <w:color w:val="000000"/>
                <w:sz w:val="16"/>
                <w:szCs w:val="16"/>
              </w:rPr>
              <w:t>-0,0094</w:t>
            </w:r>
          </w:p>
        </w:tc>
        <w:tc>
          <w:tcPr>
            <w:tcW w:w="710" w:type="dxa"/>
            <w:shd w:val="clear" w:color="auto" w:fill="auto"/>
            <w:noWrap/>
            <w:vAlign w:val="center"/>
          </w:tcPr>
          <w:p w14:paraId="7B362765" w14:textId="4D2686FD" w:rsidR="00C204FB" w:rsidRPr="001F0359" w:rsidRDefault="00C204FB" w:rsidP="00C204FB">
            <w:pPr>
              <w:spacing w:line="240" w:lineRule="auto"/>
              <w:jc w:val="right"/>
              <w:rPr>
                <w:rFonts w:cs="Arial"/>
                <w:color w:val="000000"/>
                <w:sz w:val="16"/>
                <w:szCs w:val="16"/>
              </w:rPr>
            </w:pPr>
            <w:r>
              <w:rPr>
                <w:rFonts w:cs="Arial"/>
                <w:color w:val="000000"/>
                <w:sz w:val="16"/>
                <w:szCs w:val="16"/>
              </w:rPr>
              <w:t>0,0629</w:t>
            </w:r>
          </w:p>
        </w:tc>
      </w:tr>
      <w:tr w:rsidR="00D31FB3" w:rsidRPr="001F0359" w14:paraId="6292E106" w14:textId="77777777" w:rsidTr="00D31FB3">
        <w:trPr>
          <w:trHeight w:val="284"/>
        </w:trPr>
        <w:tc>
          <w:tcPr>
            <w:tcW w:w="1276" w:type="dxa"/>
            <w:tcBorders>
              <w:bottom w:val="single" w:sz="12" w:space="0" w:color="auto"/>
            </w:tcBorders>
            <w:shd w:val="clear" w:color="auto" w:fill="auto"/>
            <w:noWrap/>
            <w:vAlign w:val="center"/>
          </w:tcPr>
          <w:p w14:paraId="7369D46F" w14:textId="0E82C19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15</w:t>
            </w:r>
          </w:p>
        </w:tc>
        <w:tc>
          <w:tcPr>
            <w:tcW w:w="709" w:type="dxa"/>
            <w:tcBorders>
              <w:bottom w:val="single" w:sz="12" w:space="0" w:color="auto"/>
            </w:tcBorders>
            <w:shd w:val="clear" w:color="auto" w:fill="auto"/>
            <w:noWrap/>
            <w:vAlign w:val="center"/>
          </w:tcPr>
          <w:p w14:paraId="3E07A434" w14:textId="5A157738" w:rsidR="00C204FB" w:rsidRPr="001F0359" w:rsidRDefault="00C204FB" w:rsidP="00C204FB">
            <w:pPr>
              <w:spacing w:line="240" w:lineRule="auto"/>
              <w:jc w:val="right"/>
              <w:rPr>
                <w:rFonts w:cs="Arial"/>
                <w:color w:val="000000"/>
                <w:sz w:val="16"/>
                <w:szCs w:val="16"/>
              </w:rPr>
            </w:pPr>
            <w:r>
              <w:rPr>
                <w:rFonts w:cs="Arial"/>
                <w:color w:val="000000"/>
                <w:sz w:val="16"/>
                <w:szCs w:val="16"/>
              </w:rPr>
              <w:t>-0,6514</w:t>
            </w:r>
          </w:p>
        </w:tc>
        <w:tc>
          <w:tcPr>
            <w:tcW w:w="710" w:type="dxa"/>
            <w:tcBorders>
              <w:bottom w:val="single" w:sz="12" w:space="0" w:color="auto"/>
            </w:tcBorders>
            <w:shd w:val="clear" w:color="auto" w:fill="auto"/>
            <w:noWrap/>
            <w:vAlign w:val="center"/>
          </w:tcPr>
          <w:p w14:paraId="46333EB9" w14:textId="048B7AFC" w:rsidR="00C204FB" w:rsidRPr="001F0359" w:rsidRDefault="00C204FB" w:rsidP="00C204FB">
            <w:pPr>
              <w:spacing w:line="240" w:lineRule="auto"/>
              <w:jc w:val="right"/>
              <w:rPr>
                <w:rFonts w:cs="Arial"/>
                <w:color w:val="000000"/>
                <w:sz w:val="16"/>
                <w:szCs w:val="16"/>
              </w:rPr>
            </w:pPr>
            <w:r>
              <w:rPr>
                <w:rFonts w:cs="Arial"/>
                <w:color w:val="000000"/>
                <w:sz w:val="16"/>
                <w:szCs w:val="16"/>
              </w:rPr>
              <w:t>0,3415</w:t>
            </w:r>
          </w:p>
        </w:tc>
        <w:tc>
          <w:tcPr>
            <w:tcW w:w="710" w:type="dxa"/>
            <w:tcBorders>
              <w:bottom w:val="single" w:sz="12" w:space="0" w:color="auto"/>
            </w:tcBorders>
            <w:shd w:val="clear" w:color="auto" w:fill="auto"/>
            <w:noWrap/>
            <w:vAlign w:val="center"/>
          </w:tcPr>
          <w:p w14:paraId="36FA2543" w14:textId="75F9CEA4" w:rsidR="00C204FB" w:rsidRPr="001F0359" w:rsidRDefault="00C204FB" w:rsidP="00C204FB">
            <w:pPr>
              <w:spacing w:line="240" w:lineRule="auto"/>
              <w:jc w:val="right"/>
              <w:rPr>
                <w:rFonts w:cs="Arial"/>
                <w:color w:val="000000"/>
                <w:sz w:val="16"/>
                <w:szCs w:val="16"/>
              </w:rPr>
            </w:pPr>
            <w:r>
              <w:rPr>
                <w:rFonts w:cs="Arial"/>
                <w:color w:val="000000"/>
                <w:sz w:val="16"/>
                <w:szCs w:val="16"/>
              </w:rPr>
              <w:t>-0,8811</w:t>
            </w:r>
          </w:p>
        </w:tc>
        <w:tc>
          <w:tcPr>
            <w:tcW w:w="709" w:type="dxa"/>
            <w:tcBorders>
              <w:bottom w:val="single" w:sz="12" w:space="0" w:color="auto"/>
            </w:tcBorders>
            <w:shd w:val="clear" w:color="auto" w:fill="auto"/>
            <w:noWrap/>
            <w:vAlign w:val="center"/>
          </w:tcPr>
          <w:p w14:paraId="35743DF4" w14:textId="0B795328" w:rsidR="00C204FB" w:rsidRPr="001F0359" w:rsidRDefault="00C204FB" w:rsidP="00C204FB">
            <w:pPr>
              <w:spacing w:line="240" w:lineRule="auto"/>
              <w:jc w:val="right"/>
              <w:rPr>
                <w:rFonts w:cs="Arial"/>
                <w:color w:val="000000"/>
                <w:sz w:val="16"/>
                <w:szCs w:val="16"/>
              </w:rPr>
            </w:pPr>
            <w:r>
              <w:rPr>
                <w:rFonts w:cs="Arial"/>
                <w:color w:val="000000"/>
                <w:sz w:val="16"/>
                <w:szCs w:val="16"/>
              </w:rPr>
              <w:t>-0,2529</w:t>
            </w:r>
          </w:p>
        </w:tc>
        <w:tc>
          <w:tcPr>
            <w:tcW w:w="710" w:type="dxa"/>
            <w:tcBorders>
              <w:bottom w:val="single" w:sz="12" w:space="0" w:color="auto"/>
            </w:tcBorders>
            <w:shd w:val="clear" w:color="auto" w:fill="auto"/>
            <w:noWrap/>
            <w:vAlign w:val="center"/>
          </w:tcPr>
          <w:p w14:paraId="47797F79" w14:textId="4877D676" w:rsidR="00C204FB" w:rsidRPr="001F0359" w:rsidRDefault="00C204FB" w:rsidP="00C204FB">
            <w:pPr>
              <w:spacing w:line="240" w:lineRule="auto"/>
              <w:jc w:val="right"/>
              <w:rPr>
                <w:rFonts w:cs="Arial"/>
                <w:color w:val="000000"/>
                <w:sz w:val="16"/>
                <w:szCs w:val="16"/>
              </w:rPr>
            </w:pPr>
            <w:r>
              <w:rPr>
                <w:rFonts w:cs="Arial"/>
                <w:color w:val="000000"/>
                <w:sz w:val="16"/>
                <w:szCs w:val="16"/>
              </w:rPr>
              <w:t>0,6137</w:t>
            </w:r>
          </w:p>
        </w:tc>
        <w:tc>
          <w:tcPr>
            <w:tcW w:w="710" w:type="dxa"/>
            <w:tcBorders>
              <w:bottom w:val="single" w:sz="12" w:space="0" w:color="auto"/>
            </w:tcBorders>
            <w:shd w:val="clear" w:color="auto" w:fill="auto"/>
            <w:noWrap/>
            <w:vAlign w:val="center"/>
          </w:tcPr>
          <w:p w14:paraId="1B1C29E3" w14:textId="386B37CC" w:rsidR="00C204FB" w:rsidRPr="001F0359" w:rsidRDefault="00C204FB" w:rsidP="00C204FB">
            <w:pPr>
              <w:spacing w:line="240" w:lineRule="auto"/>
              <w:jc w:val="right"/>
              <w:rPr>
                <w:rFonts w:cs="Arial"/>
                <w:color w:val="000000"/>
                <w:sz w:val="16"/>
                <w:szCs w:val="16"/>
              </w:rPr>
            </w:pPr>
            <w:r>
              <w:rPr>
                <w:rFonts w:cs="Arial"/>
                <w:color w:val="000000"/>
                <w:sz w:val="16"/>
                <w:szCs w:val="16"/>
              </w:rPr>
              <w:t>0,1730</w:t>
            </w:r>
          </w:p>
        </w:tc>
        <w:tc>
          <w:tcPr>
            <w:tcW w:w="710" w:type="dxa"/>
            <w:tcBorders>
              <w:bottom w:val="single" w:sz="12" w:space="0" w:color="auto"/>
            </w:tcBorders>
            <w:shd w:val="clear" w:color="auto" w:fill="auto"/>
            <w:noWrap/>
            <w:vAlign w:val="center"/>
          </w:tcPr>
          <w:p w14:paraId="227FB6A5" w14:textId="0448592A" w:rsidR="00C204FB" w:rsidRPr="001F0359" w:rsidRDefault="00C204FB" w:rsidP="00C204FB">
            <w:pPr>
              <w:spacing w:line="240" w:lineRule="auto"/>
              <w:jc w:val="right"/>
              <w:rPr>
                <w:rFonts w:cs="Arial"/>
                <w:color w:val="000000"/>
                <w:sz w:val="16"/>
                <w:szCs w:val="16"/>
              </w:rPr>
            </w:pPr>
            <w:r>
              <w:rPr>
                <w:rFonts w:cs="Arial"/>
                <w:color w:val="000000"/>
                <w:sz w:val="16"/>
                <w:szCs w:val="16"/>
              </w:rPr>
              <w:t>-0,3853</w:t>
            </w:r>
          </w:p>
        </w:tc>
        <w:tc>
          <w:tcPr>
            <w:tcW w:w="709" w:type="dxa"/>
            <w:tcBorders>
              <w:bottom w:val="single" w:sz="12" w:space="0" w:color="auto"/>
            </w:tcBorders>
            <w:shd w:val="clear" w:color="auto" w:fill="auto"/>
            <w:noWrap/>
            <w:vAlign w:val="center"/>
          </w:tcPr>
          <w:p w14:paraId="188E8EDE" w14:textId="669161BE" w:rsidR="00C204FB" w:rsidRPr="001F0359" w:rsidRDefault="00C204FB" w:rsidP="00C204FB">
            <w:pPr>
              <w:spacing w:line="240" w:lineRule="auto"/>
              <w:jc w:val="right"/>
              <w:rPr>
                <w:rFonts w:cs="Arial"/>
                <w:color w:val="000000"/>
                <w:sz w:val="16"/>
                <w:szCs w:val="16"/>
              </w:rPr>
            </w:pPr>
            <w:r>
              <w:rPr>
                <w:rFonts w:cs="Arial"/>
                <w:color w:val="000000"/>
                <w:sz w:val="16"/>
                <w:szCs w:val="16"/>
              </w:rPr>
              <w:t>0,3602</w:t>
            </w:r>
          </w:p>
        </w:tc>
        <w:tc>
          <w:tcPr>
            <w:tcW w:w="710" w:type="dxa"/>
            <w:tcBorders>
              <w:bottom w:val="single" w:sz="12" w:space="0" w:color="auto"/>
            </w:tcBorders>
            <w:shd w:val="clear" w:color="auto" w:fill="auto"/>
            <w:noWrap/>
            <w:vAlign w:val="center"/>
          </w:tcPr>
          <w:p w14:paraId="300B9398" w14:textId="725FACC8" w:rsidR="00C204FB" w:rsidRPr="001F0359" w:rsidRDefault="00C204FB" w:rsidP="00C204FB">
            <w:pPr>
              <w:spacing w:line="240" w:lineRule="auto"/>
              <w:jc w:val="right"/>
              <w:rPr>
                <w:rFonts w:cs="Arial"/>
                <w:color w:val="000000"/>
                <w:sz w:val="16"/>
                <w:szCs w:val="16"/>
              </w:rPr>
            </w:pPr>
            <w:r>
              <w:rPr>
                <w:rFonts w:cs="Arial"/>
                <w:color w:val="000000"/>
                <w:sz w:val="16"/>
                <w:szCs w:val="16"/>
              </w:rPr>
              <w:t>-0,3492</w:t>
            </w:r>
          </w:p>
        </w:tc>
        <w:tc>
          <w:tcPr>
            <w:tcW w:w="710" w:type="dxa"/>
            <w:tcBorders>
              <w:bottom w:val="single" w:sz="12" w:space="0" w:color="auto"/>
            </w:tcBorders>
            <w:shd w:val="clear" w:color="auto" w:fill="auto"/>
            <w:noWrap/>
            <w:vAlign w:val="center"/>
          </w:tcPr>
          <w:p w14:paraId="472A09DB" w14:textId="5B747109" w:rsidR="00C204FB" w:rsidRPr="001F0359" w:rsidRDefault="00C204FB" w:rsidP="00C204FB">
            <w:pPr>
              <w:spacing w:line="240" w:lineRule="auto"/>
              <w:jc w:val="right"/>
              <w:rPr>
                <w:rFonts w:cs="Arial"/>
                <w:color w:val="000000"/>
                <w:sz w:val="16"/>
                <w:szCs w:val="16"/>
              </w:rPr>
            </w:pPr>
            <w:r>
              <w:rPr>
                <w:rFonts w:cs="Arial"/>
                <w:color w:val="000000"/>
                <w:sz w:val="16"/>
                <w:szCs w:val="16"/>
              </w:rPr>
              <w:t>0,0103</w:t>
            </w:r>
          </w:p>
        </w:tc>
        <w:tc>
          <w:tcPr>
            <w:tcW w:w="710" w:type="dxa"/>
            <w:tcBorders>
              <w:bottom w:val="single" w:sz="12" w:space="0" w:color="auto"/>
            </w:tcBorders>
            <w:shd w:val="clear" w:color="auto" w:fill="auto"/>
            <w:noWrap/>
            <w:vAlign w:val="center"/>
          </w:tcPr>
          <w:p w14:paraId="32C8F605" w14:textId="1D215431" w:rsidR="00C204FB" w:rsidRPr="001F0359" w:rsidRDefault="00C204FB" w:rsidP="00C204FB">
            <w:pPr>
              <w:spacing w:line="240" w:lineRule="auto"/>
              <w:jc w:val="right"/>
              <w:rPr>
                <w:rFonts w:cs="Arial"/>
                <w:color w:val="000000"/>
                <w:sz w:val="16"/>
                <w:szCs w:val="16"/>
              </w:rPr>
            </w:pPr>
            <w:r>
              <w:rPr>
                <w:rFonts w:cs="Arial"/>
                <w:color w:val="000000"/>
                <w:sz w:val="16"/>
                <w:szCs w:val="16"/>
              </w:rPr>
              <w:t>0,1405</w:t>
            </w:r>
          </w:p>
        </w:tc>
      </w:tr>
    </w:tbl>
    <w:p w14:paraId="4ABFFC8A" w14:textId="77777777" w:rsidR="00775E93" w:rsidRDefault="00775E93" w:rsidP="009D6BDC">
      <w:pPr>
        <w:ind w:firstLine="1134"/>
        <w:rPr>
          <w:rFonts w:cs="Arial"/>
          <w:szCs w:val="24"/>
        </w:rPr>
      </w:pPr>
    </w:p>
    <w:p w14:paraId="1288767B" w14:textId="5243B5EA" w:rsidR="00B15955" w:rsidRDefault="0078482B" w:rsidP="009D6BDC">
      <w:pPr>
        <w:ind w:firstLine="1134"/>
        <w:rPr>
          <w:rFonts w:cs="Arial"/>
          <w:szCs w:val="24"/>
        </w:rPr>
      </w:pPr>
      <w:r>
        <w:rPr>
          <w:rFonts w:cs="Arial"/>
          <w:szCs w:val="24"/>
        </w:rPr>
        <w:t xml:space="preserve">O último, porém não menos importante, passo do </w:t>
      </w:r>
      <w:r w:rsidRPr="0078482B">
        <w:rPr>
          <w:rFonts w:cs="Arial"/>
          <w:i/>
          <w:szCs w:val="24"/>
        </w:rPr>
        <w:t>Dual Scaling</w:t>
      </w:r>
      <w:r>
        <w:rPr>
          <w:rFonts w:cs="Arial"/>
          <w:szCs w:val="24"/>
        </w:rPr>
        <w:t xml:space="preserve"> é o cálculo de delta </w:t>
      </w:r>
      <m:oMath>
        <m:r>
          <w:rPr>
            <w:rFonts w:ascii="Cambria Math" w:hAnsi="Cambria Math" w:cs="Arial"/>
            <w:szCs w:val="24"/>
          </w:rPr>
          <m:t>(δ</m:t>
        </m:r>
      </m:oMath>
      <w:r>
        <w:rPr>
          <w:rFonts w:cs="Arial"/>
          <w:szCs w:val="24"/>
        </w:rPr>
        <w:t xml:space="preserve">). </w:t>
      </w:r>
      <w:r w:rsidR="009D6BDC" w:rsidRPr="0078482B">
        <w:rPr>
          <w:rFonts w:cs="Arial"/>
          <w:szCs w:val="24"/>
        </w:rPr>
        <w:t>Cada uma das dimensões</w:t>
      </w:r>
      <w:r w:rsidRPr="0078482B">
        <w:rPr>
          <w:rFonts w:cs="Arial"/>
          <w:szCs w:val="24"/>
        </w:rPr>
        <w:t xml:space="preserve"> do espaço-solução</w:t>
      </w:r>
      <w:r w:rsidR="009D6BDC" w:rsidRPr="0078482B">
        <w:rPr>
          <w:rFonts w:cs="Arial"/>
          <w:szCs w:val="24"/>
        </w:rPr>
        <w:t xml:space="preserve"> tem um valor delta associado a ela, que significa o seu percentual de representatividade </w:t>
      </w:r>
      <w:r w:rsidR="00C40590" w:rsidRPr="0078482B">
        <w:rPr>
          <w:rFonts w:cs="Arial"/>
          <w:szCs w:val="24"/>
        </w:rPr>
        <w:t>n</w:t>
      </w:r>
      <w:r w:rsidR="009D6BDC" w:rsidRPr="0078482B">
        <w:rPr>
          <w:rFonts w:cs="Arial"/>
          <w:szCs w:val="24"/>
        </w:rPr>
        <w:t>a solução como um todo no espaço</w:t>
      </w:r>
      <w:r w:rsidR="002E4B31" w:rsidRPr="0078482B">
        <w:rPr>
          <w:rFonts w:cs="Arial"/>
          <w:szCs w:val="24"/>
        </w:rPr>
        <w:t>-</w:t>
      </w:r>
      <w:r w:rsidR="009D6BDC" w:rsidRPr="0078482B">
        <w:rPr>
          <w:rFonts w:cs="Arial"/>
          <w:szCs w:val="24"/>
        </w:rPr>
        <w:t xml:space="preserve">solução. </w:t>
      </w:r>
      <w:r>
        <w:rPr>
          <w:rFonts w:cs="Arial"/>
          <w:szCs w:val="24"/>
        </w:rPr>
        <w:t xml:space="preserve">Utilizando a equação </w:t>
      </w:r>
      <w:r>
        <w:rPr>
          <w:rFonts w:cs="Arial"/>
          <w:szCs w:val="24"/>
        </w:rPr>
        <w:fldChar w:fldCharType="begin"/>
      </w:r>
      <w:r>
        <w:rPr>
          <w:rFonts w:cs="Arial"/>
          <w:szCs w:val="24"/>
        </w:rPr>
        <w:instrText xml:space="preserve"> REF _Ref509836931 \h </w:instrText>
      </w:r>
      <w:r>
        <w:rPr>
          <w:rFonts w:cs="Arial"/>
          <w:szCs w:val="24"/>
        </w:rPr>
      </w:r>
      <w:r>
        <w:rPr>
          <w:rFonts w:cs="Arial"/>
          <w:szCs w:val="24"/>
        </w:rPr>
        <w:fldChar w:fldCharType="separate"/>
      </w:r>
      <w:r w:rsidR="00AF5A3D">
        <w:rPr>
          <w:rFonts w:cs="Arial"/>
          <w:szCs w:val="24"/>
        </w:rPr>
        <w:t>(</w:t>
      </w:r>
      <w:r w:rsidR="00AF5A3D">
        <w:rPr>
          <w:noProof/>
        </w:rPr>
        <w:t>16</w:t>
      </w:r>
      <w:r w:rsidR="00AF5A3D">
        <w:rPr>
          <w:rFonts w:cs="Arial"/>
          <w:szCs w:val="24"/>
        </w:rPr>
        <w:t>)</w:t>
      </w:r>
      <w:r>
        <w:rPr>
          <w:rFonts w:cs="Arial"/>
          <w:szCs w:val="24"/>
        </w:rPr>
        <w:fldChar w:fldCharType="end"/>
      </w:r>
      <w:r>
        <w:rPr>
          <w:rFonts w:cs="Arial"/>
          <w:szCs w:val="24"/>
        </w:rPr>
        <w:t xml:space="preserve">, vamos exemplificar o cálculo de delta para a primeira dimensão do espaço-solução. Sabendo que o somatório </w:t>
      </w:r>
      <w:r w:rsidR="000A75CD">
        <w:rPr>
          <w:rFonts w:cs="Arial"/>
          <w:szCs w:val="24"/>
        </w:rPr>
        <w:t xml:space="preserve">dos valores </w:t>
      </w:r>
      <w:r>
        <w:rPr>
          <w:rFonts w:cs="Arial"/>
          <w:szCs w:val="24"/>
        </w:rPr>
        <w:t>do vetor final de autovalores</w:t>
      </w:r>
      <w:r w:rsidR="000A75CD">
        <w:rPr>
          <w:rFonts w:cs="Arial"/>
          <w:szCs w:val="24"/>
        </w:rPr>
        <w:t xml:space="preserve"> é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r>
          <w:rPr>
            <w:rFonts w:ascii="Cambria Math" w:hAnsi="Cambria Math" w:cs="Arial"/>
            <w:szCs w:val="24"/>
          </w:rPr>
          <m:t>≅2</m:t>
        </m:r>
      </m:oMath>
      <w:r w:rsidR="000A75CD">
        <w:rPr>
          <w:rFonts w:cs="Arial"/>
          <w:szCs w:val="24"/>
        </w:rPr>
        <w:t>,</w:t>
      </w:r>
      <w:r>
        <w:rPr>
          <w:rFonts w:cs="Arial"/>
          <w:szCs w:val="24"/>
        </w:rPr>
        <w:t xml:space="preserve"> teremos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r>
                  <w:rPr>
                    <w:rFonts w:ascii="Cambria Math" w:eastAsiaTheme="minorEastAsia" w:hAnsi="Cambria Math"/>
                    <w:sz w:val="28"/>
                    <w:szCs w:val="28"/>
                  </w:rPr>
                  <m:t>2</m:t>
                </m:r>
              </m:den>
            </m:f>
          </m:e>
        </m:d>
        <m:r>
          <w:rPr>
            <w:rFonts w:ascii="Cambria Math" w:eastAsiaTheme="minorEastAsia" w:hAnsi="Cambria Math"/>
            <w:sz w:val="28"/>
            <w:szCs w:val="28"/>
          </w:rPr>
          <m:t>=</m:t>
        </m:r>
        <m:r>
          <w:rPr>
            <w:rFonts w:ascii="Cambria Math" w:hAnsi="Cambria Math" w:cs="Arial"/>
            <w:sz w:val="28"/>
            <w:szCs w:val="28"/>
          </w:rPr>
          <m:t>0,54412×50≅27,21</m:t>
        </m:r>
      </m:oMath>
      <w:r w:rsidR="000A75CD">
        <w:rPr>
          <w:rFonts w:cs="Arial"/>
          <w:sz w:val="28"/>
          <w:szCs w:val="28"/>
        </w:rPr>
        <w:t xml:space="preserve">. </w:t>
      </w:r>
      <w:r>
        <w:rPr>
          <w:rFonts w:cs="Arial"/>
          <w:sz w:val="28"/>
          <w:szCs w:val="28"/>
        </w:rPr>
        <w:t xml:space="preserve"> </w:t>
      </w:r>
      <w:r w:rsidR="009D6BDC" w:rsidRPr="0078482B">
        <w:rPr>
          <w:rFonts w:cs="Arial"/>
          <w:szCs w:val="24"/>
        </w:rPr>
        <w:t xml:space="preserve">A </w:t>
      </w:r>
      <w:r w:rsidR="000A75CD">
        <w:rPr>
          <w:rFonts w:cs="Arial"/>
          <w:szCs w:val="24"/>
        </w:rPr>
        <w:fldChar w:fldCharType="begin"/>
      </w:r>
      <w:r w:rsidR="000A75CD">
        <w:rPr>
          <w:rFonts w:cs="Arial"/>
          <w:szCs w:val="24"/>
        </w:rPr>
        <w:instrText xml:space="preserve"> REF _Ref509837569 \h </w:instrText>
      </w:r>
      <w:r w:rsidR="000A75CD">
        <w:rPr>
          <w:rFonts w:cs="Arial"/>
          <w:szCs w:val="24"/>
        </w:rPr>
      </w:r>
      <w:r w:rsidR="000A75CD">
        <w:rPr>
          <w:rFonts w:cs="Arial"/>
          <w:szCs w:val="24"/>
        </w:rPr>
        <w:fldChar w:fldCharType="separate"/>
      </w:r>
      <w:r w:rsidR="00AF5A3D">
        <w:t xml:space="preserve">Tabela </w:t>
      </w:r>
      <w:r w:rsidR="00AF5A3D">
        <w:rPr>
          <w:noProof/>
        </w:rPr>
        <w:t>20</w:t>
      </w:r>
      <w:r w:rsidR="000A75CD">
        <w:rPr>
          <w:rFonts w:cs="Arial"/>
          <w:szCs w:val="24"/>
        </w:rPr>
        <w:fldChar w:fldCharType="end"/>
      </w:r>
      <w:r w:rsidR="000A75CD">
        <w:rPr>
          <w:rFonts w:cs="Arial"/>
          <w:szCs w:val="24"/>
        </w:rPr>
        <w:t xml:space="preserve"> </w:t>
      </w:r>
      <w:r w:rsidR="009D6BDC" w:rsidRPr="0078482B">
        <w:rPr>
          <w:rFonts w:cs="Arial"/>
          <w:szCs w:val="24"/>
        </w:rPr>
        <w:t xml:space="preserve">mostra </w:t>
      </w:r>
      <w:r w:rsidR="000A75CD">
        <w:rPr>
          <w:rFonts w:cs="Arial"/>
          <w:szCs w:val="24"/>
        </w:rPr>
        <w:t xml:space="preserve">todos </w:t>
      </w:r>
      <w:r w:rsidR="009D6BDC" w:rsidRPr="0078482B">
        <w:rPr>
          <w:rFonts w:cs="Arial"/>
          <w:szCs w:val="24"/>
        </w:rPr>
        <w:t>os valores de delta para o nosso exemplo em cada uma de suas dimensões, bem como seu acumulado conforme vamos somando as dimensões. O mesmo resultado pode ser visualizado n</w:t>
      </w:r>
      <w:r w:rsidR="00C40590" w:rsidRPr="0078482B">
        <w:rPr>
          <w:rFonts w:cs="Arial"/>
          <w:szCs w:val="24"/>
        </w:rPr>
        <w:t>o</w:t>
      </w:r>
      <w:r w:rsidR="009065ED">
        <w:rPr>
          <w:rFonts w:cs="Arial"/>
          <w:szCs w:val="24"/>
        </w:rPr>
        <w:t xml:space="preserve"> </w:t>
      </w:r>
      <w:r w:rsidR="009065ED">
        <w:rPr>
          <w:rFonts w:cs="Arial"/>
          <w:szCs w:val="24"/>
        </w:rPr>
        <w:fldChar w:fldCharType="begin"/>
      </w:r>
      <w:r w:rsidR="009065ED">
        <w:rPr>
          <w:rFonts w:cs="Arial"/>
          <w:szCs w:val="24"/>
        </w:rPr>
        <w:instrText xml:space="preserve"> REF _Ref510950203 \h </w:instrText>
      </w:r>
      <w:r w:rsidR="009065ED">
        <w:rPr>
          <w:rFonts w:cs="Arial"/>
          <w:szCs w:val="24"/>
        </w:rPr>
      </w:r>
      <w:r w:rsidR="009065ED">
        <w:rPr>
          <w:rFonts w:cs="Arial"/>
          <w:szCs w:val="24"/>
        </w:rPr>
        <w:fldChar w:fldCharType="separate"/>
      </w:r>
      <w:r w:rsidR="00AF5A3D">
        <w:t xml:space="preserve">Gráfico </w:t>
      </w:r>
      <w:r w:rsidR="00AF5A3D">
        <w:rPr>
          <w:noProof/>
        </w:rPr>
        <w:t>1</w:t>
      </w:r>
      <w:r w:rsidR="009065ED">
        <w:rPr>
          <w:rFonts w:cs="Arial"/>
          <w:szCs w:val="24"/>
        </w:rPr>
        <w:fldChar w:fldCharType="end"/>
      </w:r>
      <w:r w:rsidR="009D6BDC" w:rsidRPr="0078482B">
        <w:rPr>
          <w:rFonts w:cs="Arial"/>
          <w:szCs w:val="24"/>
        </w:rPr>
        <w:t>.</w:t>
      </w:r>
    </w:p>
    <w:p w14:paraId="51F39452" w14:textId="5C8F9EE5" w:rsidR="006F131C" w:rsidRDefault="006F131C" w:rsidP="006F131C">
      <w:pPr>
        <w:pStyle w:val="Legenda"/>
        <w:keepNext/>
      </w:pPr>
      <w:bookmarkStart w:id="85" w:name="_Ref509837569"/>
      <w:bookmarkStart w:id="86" w:name="_Ref509837546"/>
      <w:bookmarkStart w:id="87" w:name="_Toc511244424"/>
      <w:r>
        <w:t xml:space="preserve">Tabela </w:t>
      </w:r>
      <w:fldSimple w:instr=" SEQ Tabela \* ARABIC ">
        <w:r w:rsidR="00AF5A3D">
          <w:rPr>
            <w:noProof/>
          </w:rPr>
          <w:t>20</w:t>
        </w:r>
      </w:fldSimple>
      <w:bookmarkEnd w:id="85"/>
      <w:r>
        <w:t xml:space="preserve"> - Valores aproximados dos deltas e do delta acumulado em cada uma das dimensões do espaço</w:t>
      </w:r>
      <w:r w:rsidR="00D4284A">
        <w:t>-</w:t>
      </w:r>
      <w:r>
        <w:t>solução</w:t>
      </w:r>
      <w:r w:rsidR="00FB5EA1">
        <w:t xml:space="preserve">, em </w:t>
      </w:r>
      <w:r w:rsidR="00885411">
        <w:t>percentual</w:t>
      </w:r>
      <w:r>
        <w:t>.</w:t>
      </w:r>
      <w:bookmarkEnd w:id="86"/>
      <w:bookmarkEnd w:id="87"/>
    </w:p>
    <w:tbl>
      <w:tblPr>
        <w:tblStyle w:val="Tabelacomgrade"/>
        <w:tblW w:w="9072" w:type="dxa"/>
        <w:tblLayout w:type="fixed"/>
        <w:tblLook w:val="04A0" w:firstRow="1" w:lastRow="0" w:firstColumn="1" w:lastColumn="0" w:noHBand="0" w:noVBand="1"/>
      </w:tblPr>
      <w:tblGrid>
        <w:gridCol w:w="562"/>
        <w:gridCol w:w="773"/>
        <w:gridCol w:w="774"/>
        <w:gridCol w:w="773"/>
        <w:gridCol w:w="774"/>
        <w:gridCol w:w="774"/>
        <w:gridCol w:w="773"/>
        <w:gridCol w:w="774"/>
        <w:gridCol w:w="774"/>
        <w:gridCol w:w="773"/>
        <w:gridCol w:w="774"/>
        <w:gridCol w:w="774"/>
      </w:tblGrid>
      <w:tr w:rsidR="00690FF1" w14:paraId="3C42E8F7" w14:textId="77777777" w:rsidTr="00690FF1">
        <w:trPr>
          <w:trHeight w:val="284"/>
        </w:trPr>
        <w:tc>
          <w:tcPr>
            <w:tcW w:w="9072" w:type="dxa"/>
            <w:gridSpan w:val="12"/>
            <w:tcBorders>
              <w:top w:val="single" w:sz="12" w:space="0" w:color="auto"/>
              <w:left w:val="nil"/>
              <w:bottom w:val="single" w:sz="4" w:space="0" w:color="auto"/>
              <w:right w:val="nil"/>
            </w:tcBorders>
            <w:vAlign w:val="center"/>
          </w:tcPr>
          <w:p w14:paraId="71E6BF39" w14:textId="28400030" w:rsidR="00690FF1" w:rsidRPr="000A75CD" w:rsidRDefault="00690FF1" w:rsidP="000A75CD">
            <w:pPr>
              <w:spacing w:line="240" w:lineRule="auto"/>
              <w:jc w:val="center"/>
              <w:rPr>
                <w:rFonts w:cs="Arial"/>
                <w:sz w:val="16"/>
                <w:szCs w:val="16"/>
              </w:rPr>
            </w:pPr>
            <w:r>
              <w:rPr>
                <w:rFonts w:cs="Arial"/>
                <w:b/>
                <w:sz w:val="16"/>
                <w:szCs w:val="16"/>
              </w:rPr>
              <w:t xml:space="preserve">Vetor de Representatividade </w:t>
            </w:r>
            <m:oMath>
              <m:r>
                <m:rPr>
                  <m:sty m:val="bi"/>
                </m:rPr>
                <w:rPr>
                  <w:rFonts w:ascii="Cambria Math" w:hAnsi="Cambria Math" w:cs="Arial"/>
                  <w:sz w:val="16"/>
                  <w:szCs w:val="16"/>
                </w:rPr>
                <m:t>δ</m:t>
              </m:r>
            </m:oMath>
          </w:p>
        </w:tc>
      </w:tr>
      <w:tr w:rsidR="000A75CD" w14:paraId="01E8632F" w14:textId="77777777" w:rsidTr="00690FF1">
        <w:trPr>
          <w:trHeight w:val="284"/>
        </w:trPr>
        <w:tc>
          <w:tcPr>
            <w:tcW w:w="562" w:type="dxa"/>
            <w:tcBorders>
              <w:top w:val="single" w:sz="4" w:space="0" w:color="auto"/>
              <w:left w:val="nil"/>
              <w:bottom w:val="nil"/>
              <w:right w:val="nil"/>
            </w:tcBorders>
            <w:vAlign w:val="center"/>
          </w:tcPr>
          <w:p w14:paraId="6DF01DED" w14:textId="0B4D1369" w:rsidR="000A75CD" w:rsidRPr="000A75CD" w:rsidRDefault="000A75CD" w:rsidP="000A75CD">
            <w:pPr>
              <w:spacing w:line="240" w:lineRule="auto"/>
              <w:jc w:val="center"/>
              <w:rPr>
                <w:rFonts w:cs="Arial"/>
                <w:sz w:val="16"/>
                <w:szCs w:val="16"/>
              </w:rPr>
            </w:pPr>
          </w:p>
        </w:tc>
        <w:tc>
          <w:tcPr>
            <w:tcW w:w="8510" w:type="dxa"/>
            <w:gridSpan w:val="11"/>
            <w:tcBorders>
              <w:top w:val="single" w:sz="4" w:space="0" w:color="auto"/>
              <w:left w:val="nil"/>
              <w:bottom w:val="nil"/>
              <w:right w:val="nil"/>
            </w:tcBorders>
            <w:vAlign w:val="center"/>
          </w:tcPr>
          <w:p w14:paraId="7EDD112A" w14:textId="0B863C2A" w:rsidR="000A75CD" w:rsidRPr="000A75CD" w:rsidRDefault="000A75CD" w:rsidP="000A75CD">
            <w:pPr>
              <w:spacing w:line="240" w:lineRule="auto"/>
              <w:jc w:val="center"/>
              <w:rPr>
                <w:rFonts w:cs="Arial"/>
                <w:sz w:val="16"/>
                <w:szCs w:val="16"/>
              </w:rPr>
            </w:pPr>
            <w:r w:rsidRPr="000A75CD">
              <w:rPr>
                <w:rFonts w:cs="Arial"/>
                <w:b/>
                <w:sz w:val="16"/>
                <w:szCs w:val="16"/>
              </w:rPr>
              <w:t>Dimensões</w:t>
            </w:r>
          </w:p>
        </w:tc>
      </w:tr>
      <w:tr w:rsidR="000A75CD" w14:paraId="067B6373" w14:textId="77777777" w:rsidTr="00690FF1">
        <w:trPr>
          <w:trHeight w:val="284"/>
        </w:trPr>
        <w:tc>
          <w:tcPr>
            <w:tcW w:w="562" w:type="dxa"/>
            <w:tcBorders>
              <w:top w:val="nil"/>
              <w:left w:val="nil"/>
              <w:bottom w:val="nil"/>
              <w:right w:val="nil"/>
            </w:tcBorders>
            <w:vAlign w:val="center"/>
          </w:tcPr>
          <w:p w14:paraId="78B496FC" w14:textId="77777777" w:rsidR="000A75CD" w:rsidRPr="000A75CD" w:rsidRDefault="000A75CD" w:rsidP="000A75CD">
            <w:pPr>
              <w:spacing w:line="240" w:lineRule="auto"/>
              <w:jc w:val="center"/>
              <w:rPr>
                <w:rFonts w:cs="Arial"/>
                <w:sz w:val="16"/>
                <w:szCs w:val="16"/>
              </w:rPr>
            </w:pPr>
          </w:p>
        </w:tc>
        <w:tc>
          <w:tcPr>
            <w:tcW w:w="773" w:type="dxa"/>
            <w:tcBorders>
              <w:top w:val="nil"/>
              <w:left w:val="nil"/>
              <w:bottom w:val="single" w:sz="4" w:space="0" w:color="auto"/>
              <w:right w:val="nil"/>
            </w:tcBorders>
            <w:vAlign w:val="center"/>
          </w:tcPr>
          <w:p w14:paraId="431147F8" w14:textId="40CC6425" w:rsidR="000A75CD" w:rsidRPr="000A75CD" w:rsidRDefault="000A75CD" w:rsidP="000A75CD">
            <w:pPr>
              <w:spacing w:line="240" w:lineRule="auto"/>
              <w:jc w:val="center"/>
              <w:rPr>
                <w:rFonts w:cs="Arial"/>
                <w:sz w:val="16"/>
                <w:szCs w:val="16"/>
              </w:rPr>
            </w:pPr>
            <w:r w:rsidRPr="000A75CD">
              <w:rPr>
                <w:rFonts w:cs="Arial"/>
                <w:sz w:val="16"/>
                <w:szCs w:val="16"/>
              </w:rPr>
              <w:t>1</w:t>
            </w:r>
          </w:p>
        </w:tc>
        <w:tc>
          <w:tcPr>
            <w:tcW w:w="774" w:type="dxa"/>
            <w:tcBorders>
              <w:top w:val="nil"/>
              <w:left w:val="nil"/>
              <w:bottom w:val="single" w:sz="4" w:space="0" w:color="auto"/>
              <w:right w:val="nil"/>
            </w:tcBorders>
            <w:vAlign w:val="center"/>
          </w:tcPr>
          <w:p w14:paraId="0902C9D7" w14:textId="7C2AA545" w:rsidR="000A75CD" w:rsidRPr="000A75CD" w:rsidRDefault="000A75CD" w:rsidP="000A75CD">
            <w:pPr>
              <w:spacing w:line="240" w:lineRule="auto"/>
              <w:jc w:val="center"/>
              <w:rPr>
                <w:rFonts w:cs="Arial"/>
                <w:sz w:val="16"/>
                <w:szCs w:val="16"/>
              </w:rPr>
            </w:pPr>
            <w:r w:rsidRPr="000A75CD">
              <w:rPr>
                <w:rFonts w:cs="Arial"/>
                <w:sz w:val="16"/>
                <w:szCs w:val="16"/>
              </w:rPr>
              <w:t>2</w:t>
            </w:r>
          </w:p>
        </w:tc>
        <w:tc>
          <w:tcPr>
            <w:tcW w:w="773" w:type="dxa"/>
            <w:tcBorders>
              <w:top w:val="nil"/>
              <w:left w:val="nil"/>
              <w:bottom w:val="single" w:sz="4" w:space="0" w:color="auto"/>
              <w:right w:val="nil"/>
            </w:tcBorders>
            <w:vAlign w:val="center"/>
          </w:tcPr>
          <w:p w14:paraId="4B06014A" w14:textId="0B13535D" w:rsidR="000A75CD" w:rsidRPr="000A75CD" w:rsidRDefault="000A75CD" w:rsidP="000A75CD">
            <w:pPr>
              <w:spacing w:line="240" w:lineRule="auto"/>
              <w:jc w:val="center"/>
              <w:rPr>
                <w:rFonts w:cs="Arial"/>
                <w:sz w:val="16"/>
                <w:szCs w:val="16"/>
              </w:rPr>
            </w:pPr>
            <w:r w:rsidRPr="000A75CD">
              <w:rPr>
                <w:rFonts w:cs="Arial"/>
                <w:sz w:val="16"/>
                <w:szCs w:val="16"/>
              </w:rPr>
              <w:t>3</w:t>
            </w:r>
          </w:p>
        </w:tc>
        <w:tc>
          <w:tcPr>
            <w:tcW w:w="774" w:type="dxa"/>
            <w:tcBorders>
              <w:top w:val="nil"/>
              <w:left w:val="nil"/>
              <w:bottom w:val="single" w:sz="4" w:space="0" w:color="auto"/>
              <w:right w:val="nil"/>
            </w:tcBorders>
            <w:vAlign w:val="center"/>
          </w:tcPr>
          <w:p w14:paraId="406C58F6" w14:textId="7F71BDAB" w:rsidR="000A75CD" w:rsidRPr="000A75CD" w:rsidRDefault="000A75CD" w:rsidP="000A75CD">
            <w:pPr>
              <w:spacing w:line="240" w:lineRule="auto"/>
              <w:jc w:val="center"/>
              <w:rPr>
                <w:rFonts w:cs="Arial"/>
                <w:sz w:val="16"/>
                <w:szCs w:val="16"/>
              </w:rPr>
            </w:pPr>
            <w:r w:rsidRPr="000A75CD">
              <w:rPr>
                <w:rFonts w:cs="Arial"/>
                <w:sz w:val="16"/>
                <w:szCs w:val="16"/>
              </w:rPr>
              <w:t>4</w:t>
            </w:r>
          </w:p>
        </w:tc>
        <w:tc>
          <w:tcPr>
            <w:tcW w:w="774" w:type="dxa"/>
            <w:tcBorders>
              <w:top w:val="nil"/>
              <w:left w:val="nil"/>
              <w:bottom w:val="single" w:sz="4" w:space="0" w:color="auto"/>
              <w:right w:val="nil"/>
            </w:tcBorders>
            <w:vAlign w:val="center"/>
          </w:tcPr>
          <w:p w14:paraId="179DB07C" w14:textId="498653BD" w:rsidR="000A75CD" w:rsidRPr="000A75CD" w:rsidRDefault="000A75CD" w:rsidP="000A75CD">
            <w:pPr>
              <w:spacing w:line="240" w:lineRule="auto"/>
              <w:jc w:val="center"/>
              <w:rPr>
                <w:rFonts w:cs="Arial"/>
                <w:sz w:val="16"/>
                <w:szCs w:val="16"/>
              </w:rPr>
            </w:pPr>
            <w:r w:rsidRPr="000A75CD">
              <w:rPr>
                <w:rFonts w:cs="Arial"/>
                <w:sz w:val="16"/>
                <w:szCs w:val="16"/>
              </w:rPr>
              <w:t>5</w:t>
            </w:r>
          </w:p>
        </w:tc>
        <w:tc>
          <w:tcPr>
            <w:tcW w:w="773" w:type="dxa"/>
            <w:tcBorders>
              <w:top w:val="nil"/>
              <w:left w:val="nil"/>
              <w:bottom w:val="single" w:sz="4" w:space="0" w:color="auto"/>
              <w:right w:val="nil"/>
            </w:tcBorders>
            <w:vAlign w:val="center"/>
          </w:tcPr>
          <w:p w14:paraId="178833BB" w14:textId="414754FF" w:rsidR="000A75CD" w:rsidRPr="000A75CD" w:rsidRDefault="000A75CD" w:rsidP="000A75CD">
            <w:pPr>
              <w:spacing w:line="240" w:lineRule="auto"/>
              <w:jc w:val="center"/>
              <w:rPr>
                <w:rFonts w:cs="Arial"/>
                <w:sz w:val="16"/>
                <w:szCs w:val="16"/>
              </w:rPr>
            </w:pPr>
            <w:r w:rsidRPr="000A75CD">
              <w:rPr>
                <w:rFonts w:cs="Arial"/>
                <w:sz w:val="16"/>
                <w:szCs w:val="16"/>
              </w:rPr>
              <w:t>6</w:t>
            </w:r>
          </w:p>
        </w:tc>
        <w:tc>
          <w:tcPr>
            <w:tcW w:w="774" w:type="dxa"/>
            <w:tcBorders>
              <w:top w:val="nil"/>
              <w:left w:val="nil"/>
              <w:bottom w:val="single" w:sz="4" w:space="0" w:color="auto"/>
              <w:right w:val="nil"/>
            </w:tcBorders>
            <w:vAlign w:val="center"/>
          </w:tcPr>
          <w:p w14:paraId="5F3546A0" w14:textId="6894A495" w:rsidR="000A75CD" w:rsidRPr="000A75CD" w:rsidRDefault="000A75CD" w:rsidP="000A75CD">
            <w:pPr>
              <w:spacing w:line="240" w:lineRule="auto"/>
              <w:jc w:val="center"/>
              <w:rPr>
                <w:rFonts w:cs="Arial"/>
                <w:sz w:val="16"/>
                <w:szCs w:val="16"/>
              </w:rPr>
            </w:pPr>
            <w:r w:rsidRPr="000A75CD">
              <w:rPr>
                <w:rFonts w:cs="Arial"/>
                <w:sz w:val="16"/>
                <w:szCs w:val="16"/>
              </w:rPr>
              <w:t>7</w:t>
            </w:r>
          </w:p>
        </w:tc>
        <w:tc>
          <w:tcPr>
            <w:tcW w:w="774" w:type="dxa"/>
            <w:tcBorders>
              <w:top w:val="nil"/>
              <w:left w:val="nil"/>
              <w:bottom w:val="single" w:sz="4" w:space="0" w:color="auto"/>
              <w:right w:val="nil"/>
            </w:tcBorders>
            <w:vAlign w:val="center"/>
          </w:tcPr>
          <w:p w14:paraId="19E36316" w14:textId="297AE230" w:rsidR="000A75CD" w:rsidRPr="000A75CD" w:rsidRDefault="000A75CD" w:rsidP="000A75CD">
            <w:pPr>
              <w:spacing w:line="240" w:lineRule="auto"/>
              <w:jc w:val="center"/>
              <w:rPr>
                <w:rFonts w:cs="Arial"/>
                <w:sz w:val="16"/>
                <w:szCs w:val="16"/>
              </w:rPr>
            </w:pPr>
            <w:r w:rsidRPr="000A75CD">
              <w:rPr>
                <w:rFonts w:cs="Arial"/>
                <w:sz w:val="16"/>
                <w:szCs w:val="16"/>
              </w:rPr>
              <w:t>8</w:t>
            </w:r>
          </w:p>
        </w:tc>
        <w:tc>
          <w:tcPr>
            <w:tcW w:w="773" w:type="dxa"/>
            <w:tcBorders>
              <w:top w:val="nil"/>
              <w:left w:val="nil"/>
              <w:bottom w:val="single" w:sz="4" w:space="0" w:color="auto"/>
              <w:right w:val="nil"/>
            </w:tcBorders>
            <w:vAlign w:val="center"/>
          </w:tcPr>
          <w:p w14:paraId="435CF93E" w14:textId="6A442127" w:rsidR="000A75CD" w:rsidRPr="000A75CD" w:rsidRDefault="000A75CD" w:rsidP="000A75CD">
            <w:pPr>
              <w:spacing w:line="240" w:lineRule="auto"/>
              <w:jc w:val="center"/>
              <w:rPr>
                <w:rFonts w:cs="Arial"/>
                <w:sz w:val="16"/>
                <w:szCs w:val="16"/>
              </w:rPr>
            </w:pPr>
            <w:r w:rsidRPr="000A75CD">
              <w:rPr>
                <w:rFonts w:cs="Arial"/>
                <w:sz w:val="16"/>
                <w:szCs w:val="16"/>
              </w:rPr>
              <w:t>9</w:t>
            </w:r>
          </w:p>
        </w:tc>
        <w:tc>
          <w:tcPr>
            <w:tcW w:w="774" w:type="dxa"/>
            <w:tcBorders>
              <w:top w:val="nil"/>
              <w:left w:val="nil"/>
              <w:bottom w:val="single" w:sz="4" w:space="0" w:color="auto"/>
              <w:right w:val="nil"/>
            </w:tcBorders>
            <w:vAlign w:val="center"/>
          </w:tcPr>
          <w:p w14:paraId="60D2867B" w14:textId="52B8CD94" w:rsidR="000A75CD" w:rsidRPr="000A75CD" w:rsidRDefault="000A75CD" w:rsidP="000A75CD">
            <w:pPr>
              <w:spacing w:line="240" w:lineRule="auto"/>
              <w:jc w:val="center"/>
              <w:rPr>
                <w:rFonts w:cs="Arial"/>
                <w:sz w:val="16"/>
                <w:szCs w:val="16"/>
              </w:rPr>
            </w:pPr>
            <w:r w:rsidRPr="000A75CD">
              <w:rPr>
                <w:rFonts w:cs="Arial"/>
                <w:sz w:val="16"/>
                <w:szCs w:val="16"/>
              </w:rPr>
              <w:t>10</w:t>
            </w:r>
          </w:p>
        </w:tc>
        <w:tc>
          <w:tcPr>
            <w:tcW w:w="774" w:type="dxa"/>
            <w:tcBorders>
              <w:top w:val="nil"/>
              <w:left w:val="nil"/>
              <w:bottom w:val="single" w:sz="4" w:space="0" w:color="auto"/>
              <w:right w:val="nil"/>
            </w:tcBorders>
            <w:vAlign w:val="center"/>
          </w:tcPr>
          <w:p w14:paraId="077DF70D" w14:textId="16B37CA3" w:rsidR="000A75CD" w:rsidRPr="000A75CD" w:rsidRDefault="000A75CD" w:rsidP="000A75CD">
            <w:pPr>
              <w:spacing w:line="240" w:lineRule="auto"/>
              <w:jc w:val="center"/>
              <w:rPr>
                <w:rFonts w:cs="Arial"/>
                <w:sz w:val="16"/>
                <w:szCs w:val="16"/>
              </w:rPr>
            </w:pPr>
            <w:r w:rsidRPr="000A75CD">
              <w:rPr>
                <w:rFonts w:cs="Arial"/>
                <w:sz w:val="16"/>
                <w:szCs w:val="16"/>
              </w:rPr>
              <w:t>11</w:t>
            </w:r>
          </w:p>
        </w:tc>
      </w:tr>
      <w:tr w:rsidR="000A75CD" w14:paraId="707612E7" w14:textId="77777777" w:rsidTr="00690FF1">
        <w:trPr>
          <w:trHeight w:val="284"/>
        </w:trPr>
        <w:tc>
          <w:tcPr>
            <w:tcW w:w="562" w:type="dxa"/>
            <w:tcBorders>
              <w:top w:val="nil"/>
              <w:left w:val="nil"/>
              <w:bottom w:val="nil"/>
              <w:right w:val="nil"/>
            </w:tcBorders>
            <w:tcMar>
              <w:left w:w="57" w:type="dxa"/>
              <w:right w:w="57" w:type="dxa"/>
            </w:tcMar>
            <w:vAlign w:val="center"/>
          </w:tcPr>
          <w:p w14:paraId="5E9545F4" w14:textId="26EE495C" w:rsidR="000A75CD" w:rsidRPr="00885411" w:rsidRDefault="000A75CD" w:rsidP="00885411">
            <w:pPr>
              <w:spacing w:line="240" w:lineRule="auto"/>
              <w:jc w:val="center"/>
              <w:rPr>
                <w:rFonts w:cs="Arial"/>
                <w:sz w:val="16"/>
                <w:szCs w:val="16"/>
              </w:rPr>
            </w:pPr>
            <m:oMathPara>
              <m:oMathParaPr>
                <m:jc m:val="center"/>
              </m:oMathParaPr>
              <m:oMath>
                <m:r>
                  <w:rPr>
                    <w:rFonts w:ascii="Cambria Math" w:hAnsi="Cambria Math" w:cs="Arial"/>
                    <w:sz w:val="16"/>
                    <w:szCs w:val="16"/>
                  </w:rPr>
                  <m:t>δ</m:t>
                </m:r>
              </m:oMath>
            </m:oMathPara>
          </w:p>
        </w:tc>
        <w:tc>
          <w:tcPr>
            <w:tcW w:w="773" w:type="dxa"/>
            <w:tcBorders>
              <w:top w:val="single" w:sz="4" w:space="0" w:color="auto"/>
              <w:left w:val="nil"/>
              <w:bottom w:val="nil"/>
              <w:right w:val="nil"/>
            </w:tcBorders>
            <w:tcMar>
              <w:left w:w="57" w:type="dxa"/>
              <w:right w:w="57" w:type="dxa"/>
            </w:tcMar>
            <w:vAlign w:val="center"/>
          </w:tcPr>
          <w:p w14:paraId="1FA99B1A" w14:textId="3245D804"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single" w:sz="4" w:space="0" w:color="auto"/>
              <w:left w:val="nil"/>
              <w:bottom w:val="nil"/>
              <w:right w:val="nil"/>
            </w:tcBorders>
            <w:tcMar>
              <w:left w:w="57" w:type="dxa"/>
              <w:right w:w="57" w:type="dxa"/>
            </w:tcMar>
            <w:vAlign w:val="center"/>
          </w:tcPr>
          <w:p w14:paraId="48AFF8C8" w14:textId="5205E7D9" w:rsidR="000A75CD" w:rsidRPr="000A75CD" w:rsidRDefault="000A75CD" w:rsidP="00885411">
            <w:pPr>
              <w:spacing w:line="240" w:lineRule="auto"/>
              <w:jc w:val="center"/>
              <w:rPr>
                <w:rFonts w:cs="Arial"/>
                <w:sz w:val="16"/>
                <w:szCs w:val="16"/>
              </w:rPr>
            </w:pPr>
            <w:r w:rsidRPr="000A75CD">
              <w:rPr>
                <w:rFonts w:cs="Arial"/>
                <w:sz w:val="16"/>
                <w:szCs w:val="16"/>
              </w:rPr>
              <w:t>18,74</w:t>
            </w:r>
          </w:p>
        </w:tc>
        <w:tc>
          <w:tcPr>
            <w:tcW w:w="773" w:type="dxa"/>
            <w:tcBorders>
              <w:top w:val="single" w:sz="4" w:space="0" w:color="auto"/>
              <w:left w:val="nil"/>
              <w:bottom w:val="nil"/>
              <w:right w:val="nil"/>
            </w:tcBorders>
            <w:tcMar>
              <w:left w:w="57" w:type="dxa"/>
              <w:right w:w="57" w:type="dxa"/>
            </w:tcMar>
            <w:vAlign w:val="center"/>
          </w:tcPr>
          <w:p w14:paraId="21E7DD4F" w14:textId="52CE7121" w:rsidR="000A75CD" w:rsidRPr="000A75CD" w:rsidRDefault="000A75CD" w:rsidP="00885411">
            <w:pPr>
              <w:spacing w:line="240" w:lineRule="auto"/>
              <w:jc w:val="center"/>
              <w:rPr>
                <w:rFonts w:cs="Arial"/>
                <w:sz w:val="16"/>
                <w:szCs w:val="16"/>
              </w:rPr>
            </w:pPr>
            <w:r w:rsidRPr="000A75CD">
              <w:rPr>
                <w:rFonts w:cs="Arial"/>
                <w:sz w:val="16"/>
                <w:szCs w:val="16"/>
              </w:rPr>
              <w:t>17,27</w:t>
            </w:r>
          </w:p>
        </w:tc>
        <w:tc>
          <w:tcPr>
            <w:tcW w:w="774" w:type="dxa"/>
            <w:tcBorders>
              <w:top w:val="single" w:sz="4" w:space="0" w:color="auto"/>
              <w:left w:val="nil"/>
              <w:bottom w:val="nil"/>
              <w:right w:val="nil"/>
            </w:tcBorders>
            <w:tcMar>
              <w:left w:w="57" w:type="dxa"/>
              <w:right w:w="57" w:type="dxa"/>
            </w:tcMar>
            <w:vAlign w:val="center"/>
          </w:tcPr>
          <w:p w14:paraId="5721F292" w14:textId="51462ED1" w:rsidR="000A75CD" w:rsidRPr="000A75CD" w:rsidRDefault="000A75CD" w:rsidP="00885411">
            <w:pPr>
              <w:spacing w:line="240" w:lineRule="auto"/>
              <w:jc w:val="center"/>
              <w:rPr>
                <w:rFonts w:cs="Arial"/>
                <w:sz w:val="16"/>
                <w:szCs w:val="16"/>
              </w:rPr>
            </w:pPr>
            <w:r w:rsidRPr="000A75CD">
              <w:rPr>
                <w:rFonts w:cs="Arial"/>
                <w:sz w:val="16"/>
                <w:szCs w:val="16"/>
              </w:rPr>
              <w:t>15,35</w:t>
            </w:r>
          </w:p>
        </w:tc>
        <w:tc>
          <w:tcPr>
            <w:tcW w:w="774" w:type="dxa"/>
            <w:tcBorders>
              <w:top w:val="single" w:sz="4" w:space="0" w:color="auto"/>
              <w:left w:val="nil"/>
              <w:bottom w:val="nil"/>
              <w:right w:val="nil"/>
            </w:tcBorders>
            <w:tcMar>
              <w:left w:w="57" w:type="dxa"/>
              <w:right w:w="57" w:type="dxa"/>
            </w:tcMar>
            <w:vAlign w:val="center"/>
          </w:tcPr>
          <w:p w14:paraId="4C63A0D5" w14:textId="3C7CD9E9" w:rsidR="000A75CD" w:rsidRPr="000A75CD" w:rsidRDefault="000A75CD" w:rsidP="00885411">
            <w:pPr>
              <w:spacing w:line="240" w:lineRule="auto"/>
              <w:jc w:val="center"/>
              <w:rPr>
                <w:rFonts w:cs="Arial"/>
                <w:sz w:val="16"/>
                <w:szCs w:val="16"/>
              </w:rPr>
            </w:pPr>
            <w:r w:rsidRPr="000A75CD">
              <w:rPr>
                <w:rFonts w:cs="Arial"/>
                <w:sz w:val="16"/>
                <w:szCs w:val="16"/>
              </w:rPr>
              <w:t>6,53</w:t>
            </w:r>
          </w:p>
        </w:tc>
        <w:tc>
          <w:tcPr>
            <w:tcW w:w="773" w:type="dxa"/>
            <w:tcBorders>
              <w:top w:val="single" w:sz="4" w:space="0" w:color="auto"/>
              <w:left w:val="nil"/>
              <w:bottom w:val="nil"/>
              <w:right w:val="nil"/>
            </w:tcBorders>
            <w:tcMar>
              <w:left w:w="57" w:type="dxa"/>
              <w:right w:w="57" w:type="dxa"/>
            </w:tcMar>
            <w:vAlign w:val="center"/>
          </w:tcPr>
          <w:p w14:paraId="251DE465" w14:textId="1CC08BED" w:rsidR="000A75CD" w:rsidRPr="000A75CD" w:rsidRDefault="000A75CD" w:rsidP="00885411">
            <w:pPr>
              <w:spacing w:line="240" w:lineRule="auto"/>
              <w:jc w:val="center"/>
              <w:rPr>
                <w:rFonts w:cs="Arial"/>
                <w:sz w:val="16"/>
                <w:szCs w:val="16"/>
              </w:rPr>
            </w:pPr>
            <w:r w:rsidRPr="000A75CD">
              <w:rPr>
                <w:rFonts w:cs="Arial"/>
                <w:sz w:val="16"/>
                <w:szCs w:val="16"/>
              </w:rPr>
              <w:t>6,01</w:t>
            </w:r>
          </w:p>
        </w:tc>
        <w:tc>
          <w:tcPr>
            <w:tcW w:w="774" w:type="dxa"/>
            <w:tcBorders>
              <w:top w:val="single" w:sz="4" w:space="0" w:color="auto"/>
              <w:left w:val="nil"/>
              <w:bottom w:val="nil"/>
              <w:right w:val="nil"/>
            </w:tcBorders>
            <w:tcMar>
              <w:left w:w="57" w:type="dxa"/>
              <w:right w:w="57" w:type="dxa"/>
            </w:tcMar>
            <w:vAlign w:val="center"/>
          </w:tcPr>
          <w:p w14:paraId="06CFC871" w14:textId="21C4B321" w:rsidR="000A75CD" w:rsidRPr="000A75CD" w:rsidRDefault="000A75CD" w:rsidP="00885411">
            <w:pPr>
              <w:spacing w:line="240" w:lineRule="auto"/>
              <w:jc w:val="center"/>
              <w:rPr>
                <w:rFonts w:cs="Arial"/>
                <w:sz w:val="16"/>
                <w:szCs w:val="16"/>
              </w:rPr>
            </w:pPr>
            <w:r w:rsidRPr="000A75CD">
              <w:rPr>
                <w:rFonts w:cs="Arial"/>
                <w:sz w:val="16"/>
                <w:szCs w:val="16"/>
              </w:rPr>
              <w:t>3,75</w:t>
            </w:r>
          </w:p>
        </w:tc>
        <w:tc>
          <w:tcPr>
            <w:tcW w:w="774" w:type="dxa"/>
            <w:tcBorders>
              <w:top w:val="single" w:sz="4" w:space="0" w:color="auto"/>
              <w:left w:val="nil"/>
              <w:bottom w:val="nil"/>
              <w:right w:val="nil"/>
            </w:tcBorders>
            <w:tcMar>
              <w:left w:w="57" w:type="dxa"/>
              <w:right w:w="57" w:type="dxa"/>
            </w:tcMar>
            <w:vAlign w:val="center"/>
          </w:tcPr>
          <w:p w14:paraId="6C49510B" w14:textId="3945F674" w:rsidR="000A75CD" w:rsidRPr="000A75CD" w:rsidRDefault="000A75CD" w:rsidP="00885411">
            <w:pPr>
              <w:spacing w:line="240" w:lineRule="auto"/>
              <w:jc w:val="center"/>
              <w:rPr>
                <w:rFonts w:cs="Arial"/>
                <w:sz w:val="16"/>
                <w:szCs w:val="16"/>
              </w:rPr>
            </w:pPr>
            <w:r w:rsidRPr="000A75CD">
              <w:rPr>
                <w:rFonts w:cs="Arial"/>
                <w:sz w:val="16"/>
                <w:szCs w:val="16"/>
              </w:rPr>
              <w:t>2,37</w:t>
            </w:r>
          </w:p>
        </w:tc>
        <w:tc>
          <w:tcPr>
            <w:tcW w:w="773" w:type="dxa"/>
            <w:tcBorders>
              <w:top w:val="single" w:sz="4" w:space="0" w:color="auto"/>
              <w:left w:val="nil"/>
              <w:bottom w:val="nil"/>
              <w:right w:val="nil"/>
            </w:tcBorders>
            <w:tcMar>
              <w:left w:w="57" w:type="dxa"/>
              <w:right w:w="57" w:type="dxa"/>
            </w:tcMar>
            <w:vAlign w:val="center"/>
          </w:tcPr>
          <w:p w14:paraId="53B70376" w14:textId="1BC694FC" w:rsidR="000A75CD" w:rsidRPr="000A75CD" w:rsidRDefault="000A75CD" w:rsidP="00885411">
            <w:pPr>
              <w:spacing w:line="240" w:lineRule="auto"/>
              <w:jc w:val="center"/>
              <w:rPr>
                <w:rFonts w:cs="Arial"/>
                <w:sz w:val="16"/>
                <w:szCs w:val="16"/>
              </w:rPr>
            </w:pPr>
            <w:r w:rsidRPr="000A75CD">
              <w:rPr>
                <w:rFonts w:cs="Arial"/>
                <w:sz w:val="16"/>
                <w:szCs w:val="16"/>
              </w:rPr>
              <w:t>1,58</w:t>
            </w:r>
          </w:p>
        </w:tc>
        <w:tc>
          <w:tcPr>
            <w:tcW w:w="774" w:type="dxa"/>
            <w:tcBorders>
              <w:top w:val="single" w:sz="4" w:space="0" w:color="auto"/>
              <w:left w:val="nil"/>
              <w:bottom w:val="nil"/>
              <w:right w:val="nil"/>
            </w:tcBorders>
            <w:tcMar>
              <w:left w:w="57" w:type="dxa"/>
              <w:right w:w="57" w:type="dxa"/>
            </w:tcMar>
            <w:vAlign w:val="center"/>
          </w:tcPr>
          <w:p w14:paraId="2F0CB86F" w14:textId="53E15CD2" w:rsidR="000A75CD" w:rsidRPr="000A75CD" w:rsidRDefault="000A75CD" w:rsidP="00885411">
            <w:pPr>
              <w:spacing w:line="240" w:lineRule="auto"/>
              <w:jc w:val="center"/>
              <w:rPr>
                <w:rFonts w:cs="Arial"/>
                <w:sz w:val="16"/>
                <w:szCs w:val="16"/>
              </w:rPr>
            </w:pPr>
            <w:r w:rsidRPr="000A75CD">
              <w:rPr>
                <w:rFonts w:cs="Arial"/>
                <w:sz w:val="16"/>
                <w:szCs w:val="16"/>
              </w:rPr>
              <w:t>0,86</w:t>
            </w:r>
          </w:p>
        </w:tc>
        <w:tc>
          <w:tcPr>
            <w:tcW w:w="774" w:type="dxa"/>
            <w:tcBorders>
              <w:top w:val="single" w:sz="4" w:space="0" w:color="auto"/>
              <w:left w:val="nil"/>
              <w:bottom w:val="nil"/>
              <w:right w:val="nil"/>
            </w:tcBorders>
            <w:tcMar>
              <w:left w:w="57" w:type="dxa"/>
              <w:right w:w="57" w:type="dxa"/>
            </w:tcMar>
            <w:vAlign w:val="center"/>
          </w:tcPr>
          <w:p w14:paraId="160C49C0" w14:textId="6FA4E49D" w:rsidR="000A75CD" w:rsidRPr="000A75CD" w:rsidRDefault="000A75CD" w:rsidP="00885411">
            <w:pPr>
              <w:spacing w:line="240" w:lineRule="auto"/>
              <w:jc w:val="center"/>
              <w:rPr>
                <w:rFonts w:cs="Arial"/>
                <w:sz w:val="16"/>
                <w:szCs w:val="16"/>
              </w:rPr>
            </w:pPr>
            <w:r w:rsidRPr="000A75CD">
              <w:rPr>
                <w:rFonts w:cs="Arial"/>
                <w:sz w:val="16"/>
                <w:szCs w:val="16"/>
              </w:rPr>
              <w:t>0,33</w:t>
            </w:r>
          </w:p>
        </w:tc>
      </w:tr>
      <w:tr w:rsidR="000A75CD" w14:paraId="709D2BCD" w14:textId="77777777" w:rsidTr="00885411">
        <w:trPr>
          <w:trHeight w:val="284"/>
        </w:trPr>
        <w:tc>
          <w:tcPr>
            <w:tcW w:w="562" w:type="dxa"/>
            <w:tcBorders>
              <w:top w:val="nil"/>
              <w:left w:val="nil"/>
              <w:bottom w:val="single" w:sz="12" w:space="0" w:color="auto"/>
              <w:right w:val="nil"/>
            </w:tcBorders>
            <w:tcMar>
              <w:left w:w="57" w:type="dxa"/>
              <w:right w:w="57" w:type="dxa"/>
            </w:tcMar>
            <w:vAlign w:val="center"/>
          </w:tcPr>
          <w:p w14:paraId="4B31BD58" w14:textId="0DA969AE" w:rsidR="000A75CD" w:rsidRPr="00885411" w:rsidRDefault="003F5C5C" w:rsidP="00885411">
            <w:pPr>
              <w:spacing w:line="240" w:lineRule="auto"/>
              <w:jc w:val="center"/>
              <w:rPr>
                <w:rFonts w:cs="Arial"/>
                <w:sz w:val="16"/>
                <w:szCs w:val="16"/>
              </w:rPr>
            </w:pPr>
            <m:oMathPara>
              <m:oMathParaPr>
                <m:jc m:val="center"/>
              </m:oMathParaPr>
              <m:oMath>
                <m:nary>
                  <m:naryPr>
                    <m:chr m:val="∑"/>
                    <m:limLoc m:val="undOvr"/>
                    <m:subHide m:val="1"/>
                    <m:supHide m:val="1"/>
                    <m:ctrlPr>
                      <w:rPr>
                        <w:rFonts w:ascii="Cambria Math" w:hAnsi="Cambria Math" w:cs="Arial"/>
                        <w:i/>
                        <w:sz w:val="16"/>
                        <w:szCs w:val="16"/>
                      </w:rPr>
                    </m:ctrlPr>
                  </m:naryPr>
                  <m:sub/>
                  <m:sup/>
                  <m:e>
                    <m:r>
                      <w:rPr>
                        <w:rFonts w:ascii="Cambria Math" w:hAnsi="Cambria Math" w:cs="Arial"/>
                        <w:sz w:val="16"/>
                        <w:szCs w:val="16"/>
                      </w:rPr>
                      <m:t>δ</m:t>
                    </m:r>
                  </m:e>
                </m:nary>
              </m:oMath>
            </m:oMathPara>
          </w:p>
        </w:tc>
        <w:tc>
          <w:tcPr>
            <w:tcW w:w="773" w:type="dxa"/>
            <w:tcBorders>
              <w:top w:val="nil"/>
              <w:left w:val="nil"/>
              <w:bottom w:val="single" w:sz="12" w:space="0" w:color="auto"/>
              <w:right w:val="nil"/>
            </w:tcBorders>
            <w:tcMar>
              <w:left w:w="57" w:type="dxa"/>
              <w:right w:w="57" w:type="dxa"/>
            </w:tcMar>
            <w:vAlign w:val="center"/>
          </w:tcPr>
          <w:p w14:paraId="4E39A672" w14:textId="1218BD07"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nil"/>
              <w:left w:val="nil"/>
              <w:bottom w:val="single" w:sz="12" w:space="0" w:color="auto"/>
              <w:right w:val="nil"/>
            </w:tcBorders>
            <w:tcMar>
              <w:left w:w="57" w:type="dxa"/>
              <w:right w:w="57" w:type="dxa"/>
            </w:tcMar>
            <w:vAlign w:val="center"/>
          </w:tcPr>
          <w:p w14:paraId="14B34D37" w14:textId="647866E8" w:rsidR="000A75CD" w:rsidRPr="000A75CD" w:rsidRDefault="000A75CD" w:rsidP="00885411">
            <w:pPr>
              <w:spacing w:line="240" w:lineRule="auto"/>
              <w:jc w:val="center"/>
              <w:rPr>
                <w:rFonts w:cs="Arial"/>
                <w:sz w:val="16"/>
                <w:szCs w:val="16"/>
              </w:rPr>
            </w:pPr>
            <w:r w:rsidRPr="000A75CD">
              <w:rPr>
                <w:rFonts w:cs="Arial"/>
                <w:sz w:val="16"/>
                <w:szCs w:val="16"/>
              </w:rPr>
              <w:t>45,95</w:t>
            </w:r>
          </w:p>
        </w:tc>
        <w:tc>
          <w:tcPr>
            <w:tcW w:w="773" w:type="dxa"/>
            <w:tcBorders>
              <w:top w:val="nil"/>
              <w:left w:val="nil"/>
              <w:bottom w:val="single" w:sz="12" w:space="0" w:color="auto"/>
              <w:right w:val="nil"/>
            </w:tcBorders>
            <w:tcMar>
              <w:left w:w="57" w:type="dxa"/>
              <w:right w:w="57" w:type="dxa"/>
            </w:tcMar>
            <w:vAlign w:val="center"/>
          </w:tcPr>
          <w:p w14:paraId="3DA5FCBD" w14:textId="6D294D1D" w:rsidR="000A75CD" w:rsidRPr="000A75CD" w:rsidRDefault="000A75CD" w:rsidP="00885411">
            <w:pPr>
              <w:spacing w:line="240" w:lineRule="auto"/>
              <w:jc w:val="center"/>
              <w:rPr>
                <w:rFonts w:cs="Arial"/>
                <w:sz w:val="16"/>
                <w:szCs w:val="16"/>
              </w:rPr>
            </w:pPr>
            <w:r w:rsidRPr="000A75CD">
              <w:rPr>
                <w:rFonts w:cs="Arial"/>
                <w:sz w:val="16"/>
                <w:szCs w:val="16"/>
              </w:rPr>
              <w:t>63,22</w:t>
            </w:r>
          </w:p>
        </w:tc>
        <w:tc>
          <w:tcPr>
            <w:tcW w:w="774" w:type="dxa"/>
            <w:tcBorders>
              <w:top w:val="nil"/>
              <w:left w:val="nil"/>
              <w:bottom w:val="single" w:sz="12" w:space="0" w:color="auto"/>
              <w:right w:val="nil"/>
            </w:tcBorders>
            <w:tcMar>
              <w:left w:w="57" w:type="dxa"/>
              <w:right w:w="57" w:type="dxa"/>
            </w:tcMar>
            <w:vAlign w:val="center"/>
          </w:tcPr>
          <w:p w14:paraId="23DDBC9F" w14:textId="65CD7EA3" w:rsidR="000A75CD" w:rsidRPr="000A75CD" w:rsidRDefault="000A75CD" w:rsidP="00885411">
            <w:pPr>
              <w:spacing w:line="240" w:lineRule="auto"/>
              <w:jc w:val="center"/>
              <w:rPr>
                <w:rFonts w:cs="Arial"/>
                <w:sz w:val="16"/>
                <w:szCs w:val="16"/>
              </w:rPr>
            </w:pPr>
            <w:r w:rsidRPr="000A75CD">
              <w:rPr>
                <w:rFonts w:cs="Arial"/>
                <w:sz w:val="16"/>
                <w:szCs w:val="16"/>
              </w:rPr>
              <w:t>78,57</w:t>
            </w:r>
          </w:p>
        </w:tc>
        <w:tc>
          <w:tcPr>
            <w:tcW w:w="774" w:type="dxa"/>
            <w:tcBorders>
              <w:top w:val="nil"/>
              <w:left w:val="nil"/>
              <w:bottom w:val="single" w:sz="12" w:space="0" w:color="auto"/>
              <w:right w:val="nil"/>
            </w:tcBorders>
            <w:tcMar>
              <w:left w:w="57" w:type="dxa"/>
              <w:right w:w="57" w:type="dxa"/>
            </w:tcMar>
            <w:vAlign w:val="center"/>
          </w:tcPr>
          <w:p w14:paraId="0C99F110" w14:textId="2B726ADB" w:rsidR="000A75CD" w:rsidRPr="000A75CD" w:rsidRDefault="000A75CD" w:rsidP="00885411">
            <w:pPr>
              <w:spacing w:line="240" w:lineRule="auto"/>
              <w:jc w:val="center"/>
              <w:rPr>
                <w:rFonts w:cs="Arial"/>
                <w:sz w:val="16"/>
                <w:szCs w:val="16"/>
              </w:rPr>
            </w:pPr>
            <w:r w:rsidRPr="000A75CD">
              <w:rPr>
                <w:rFonts w:cs="Arial"/>
                <w:sz w:val="16"/>
                <w:szCs w:val="16"/>
              </w:rPr>
              <w:t>85,10</w:t>
            </w:r>
          </w:p>
        </w:tc>
        <w:tc>
          <w:tcPr>
            <w:tcW w:w="773" w:type="dxa"/>
            <w:tcBorders>
              <w:top w:val="nil"/>
              <w:left w:val="nil"/>
              <w:bottom w:val="single" w:sz="12" w:space="0" w:color="auto"/>
              <w:right w:val="nil"/>
            </w:tcBorders>
            <w:tcMar>
              <w:left w:w="57" w:type="dxa"/>
              <w:right w:w="57" w:type="dxa"/>
            </w:tcMar>
            <w:vAlign w:val="center"/>
          </w:tcPr>
          <w:p w14:paraId="08C1A95D" w14:textId="09A3617F" w:rsidR="000A75CD" w:rsidRPr="000A75CD" w:rsidRDefault="000A75CD" w:rsidP="00885411">
            <w:pPr>
              <w:spacing w:line="240" w:lineRule="auto"/>
              <w:jc w:val="center"/>
              <w:rPr>
                <w:rFonts w:cs="Arial"/>
                <w:sz w:val="16"/>
                <w:szCs w:val="16"/>
              </w:rPr>
            </w:pPr>
            <w:r w:rsidRPr="000A75CD">
              <w:rPr>
                <w:rFonts w:cs="Arial"/>
                <w:sz w:val="16"/>
                <w:szCs w:val="16"/>
              </w:rPr>
              <w:t>91,11</w:t>
            </w:r>
          </w:p>
        </w:tc>
        <w:tc>
          <w:tcPr>
            <w:tcW w:w="774" w:type="dxa"/>
            <w:tcBorders>
              <w:top w:val="nil"/>
              <w:left w:val="nil"/>
              <w:bottom w:val="single" w:sz="12" w:space="0" w:color="auto"/>
              <w:right w:val="nil"/>
            </w:tcBorders>
            <w:tcMar>
              <w:left w:w="57" w:type="dxa"/>
              <w:right w:w="57" w:type="dxa"/>
            </w:tcMar>
            <w:vAlign w:val="center"/>
          </w:tcPr>
          <w:p w14:paraId="088B1142" w14:textId="5BDFEB0D" w:rsidR="000A75CD" w:rsidRPr="000A75CD" w:rsidRDefault="000A75CD" w:rsidP="00885411">
            <w:pPr>
              <w:spacing w:line="240" w:lineRule="auto"/>
              <w:jc w:val="center"/>
              <w:rPr>
                <w:rFonts w:cs="Arial"/>
                <w:sz w:val="16"/>
                <w:szCs w:val="16"/>
              </w:rPr>
            </w:pPr>
            <w:r w:rsidRPr="000A75CD">
              <w:rPr>
                <w:rFonts w:cs="Arial"/>
                <w:sz w:val="16"/>
                <w:szCs w:val="16"/>
              </w:rPr>
              <w:t>94,86</w:t>
            </w:r>
          </w:p>
        </w:tc>
        <w:tc>
          <w:tcPr>
            <w:tcW w:w="774" w:type="dxa"/>
            <w:tcBorders>
              <w:top w:val="nil"/>
              <w:left w:val="nil"/>
              <w:bottom w:val="single" w:sz="12" w:space="0" w:color="auto"/>
              <w:right w:val="nil"/>
            </w:tcBorders>
            <w:tcMar>
              <w:left w:w="57" w:type="dxa"/>
              <w:right w:w="57" w:type="dxa"/>
            </w:tcMar>
            <w:vAlign w:val="center"/>
          </w:tcPr>
          <w:p w14:paraId="5A21B47E" w14:textId="6994CAEE" w:rsidR="000A75CD" w:rsidRPr="000A75CD" w:rsidRDefault="000A75CD" w:rsidP="00885411">
            <w:pPr>
              <w:spacing w:line="240" w:lineRule="auto"/>
              <w:jc w:val="center"/>
              <w:rPr>
                <w:rFonts w:cs="Arial"/>
                <w:sz w:val="16"/>
                <w:szCs w:val="16"/>
              </w:rPr>
            </w:pPr>
            <w:r w:rsidRPr="000A75CD">
              <w:rPr>
                <w:rFonts w:cs="Arial"/>
                <w:sz w:val="16"/>
                <w:szCs w:val="16"/>
              </w:rPr>
              <w:t>97,23</w:t>
            </w:r>
          </w:p>
        </w:tc>
        <w:tc>
          <w:tcPr>
            <w:tcW w:w="773" w:type="dxa"/>
            <w:tcBorders>
              <w:top w:val="nil"/>
              <w:left w:val="nil"/>
              <w:bottom w:val="single" w:sz="12" w:space="0" w:color="auto"/>
              <w:right w:val="nil"/>
            </w:tcBorders>
            <w:tcMar>
              <w:left w:w="57" w:type="dxa"/>
              <w:right w:w="57" w:type="dxa"/>
            </w:tcMar>
            <w:vAlign w:val="center"/>
          </w:tcPr>
          <w:p w14:paraId="5A16235C" w14:textId="299D2C16" w:rsidR="000A75CD" w:rsidRPr="000A75CD" w:rsidRDefault="000A75CD" w:rsidP="00885411">
            <w:pPr>
              <w:spacing w:line="240" w:lineRule="auto"/>
              <w:jc w:val="center"/>
              <w:rPr>
                <w:rFonts w:cs="Arial"/>
                <w:sz w:val="16"/>
                <w:szCs w:val="16"/>
              </w:rPr>
            </w:pPr>
            <w:r w:rsidRPr="000A75CD">
              <w:rPr>
                <w:rFonts w:cs="Arial"/>
                <w:sz w:val="16"/>
                <w:szCs w:val="16"/>
              </w:rPr>
              <w:t>98,81</w:t>
            </w:r>
          </w:p>
        </w:tc>
        <w:tc>
          <w:tcPr>
            <w:tcW w:w="774" w:type="dxa"/>
            <w:tcBorders>
              <w:top w:val="nil"/>
              <w:left w:val="nil"/>
              <w:bottom w:val="single" w:sz="12" w:space="0" w:color="auto"/>
              <w:right w:val="nil"/>
            </w:tcBorders>
            <w:tcMar>
              <w:left w:w="57" w:type="dxa"/>
              <w:right w:w="57" w:type="dxa"/>
            </w:tcMar>
            <w:vAlign w:val="center"/>
          </w:tcPr>
          <w:p w14:paraId="1E57553E" w14:textId="0DB11C4A" w:rsidR="000A75CD" w:rsidRPr="000A75CD" w:rsidRDefault="000A75CD" w:rsidP="00885411">
            <w:pPr>
              <w:spacing w:line="240" w:lineRule="auto"/>
              <w:jc w:val="center"/>
              <w:rPr>
                <w:rFonts w:cs="Arial"/>
                <w:sz w:val="16"/>
                <w:szCs w:val="16"/>
              </w:rPr>
            </w:pPr>
            <w:r w:rsidRPr="000A75CD">
              <w:rPr>
                <w:rFonts w:cs="Arial"/>
                <w:sz w:val="16"/>
                <w:szCs w:val="16"/>
              </w:rPr>
              <w:t>99,67</w:t>
            </w:r>
          </w:p>
        </w:tc>
        <w:tc>
          <w:tcPr>
            <w:tcW w:w="774" w:type="dxa"/>
            <w:tcBorders>
              <w:top w:val="nil"/>
              <w:left w:val="nil"/>
              <w:bottom w:val="single" w:sz="12" w:space="0" w:color="auto"/>
              <w:right w:val="nil"/>
            </w:tcBorders>
            <w:tcMar>
              <w:left w:w="57" w:type="dxa"/>
              <w:right w:w="57" w:type="dxa"/>
            </w:tcMar>
            <w:vAlign w:val="center"/>
          </w:tcPr>
          <w:p w14:paraId="176DF6AE" w14:textId="1BDF4D2B" w:rsidR="000A75CD" w:rsidRPr="000A75CD" w:rsidRDefault="000A75CD" w:rsidP="00885411">
            <w:pPr>
              <w:spacing w:line="240" w:lineRule="auto"/>
              <w:jc w:val="center"/>
              <w:rPr>
                <w:rFonts w:cs="Arial"/>
                <w:sz w:val="16"/>
                <w:szCs w:val="16"/>
              </w:rPr>
            </w:pPr>
            <w:r w:rsidRPr="000A75CD">
              <w:rPr>
                <w:rFonts w:cs="Arial"/>
                <w:sz w:val="16"/>
                <w:szCs w:val="16"/>
              </w:rPr>
              <w:t>100</w:t>
            </w:r>
          </w:p>
        </w:tc>
      </w:tr>
    </w:tbl>
    <w:p w14:paraId="17DDA8CA" w14:textId="77777777" w:rsidR="00063904" w:rsidRDefault="00063904" w:rsidP="00063904">
      <w:pPr>
        <w:ind w:firstLine="1134"/>
        <w:rPr>
          <w:rFonts w:cs="Arial"/>
          <w:szCs w:val="24"/>
        </w:rPr>
      </w:pPr>
    </w:p>
    <w:p w14:paraId="67051B4B" w14:textId="0B7B9E19" w:rsidR="00200ED4" w:rsidRDefault="004873E7" w:rsidP="004873E7">
      <w:pPr>
        <w:pStyle w:val="Legenda"/>
      </w:pPr>
      <w:bookmarkStart w:id="88" w:name="_Ref510950203"/>
      <w:bookmarkStart w:id="89" w:name="_Toc511244429"/>
      <w:r>
        <w:t xml:space="preserve">Gráfico </w:t>
      </w:r>
      <w:fldSimple w:instr=" SEQ Gráfico \* ARABIC ">
        <w:r w:rsidR="00AF5A3D">
          <w:rPr>
            <w:noProof/>
          </w:rPr>
          <w:t>1</w:t>
        </w:r>
      </w:fldSimple>
      <w:bookmarkEnd w:id="88"/>
      <w:r>
        <w:t xml:space="preserve"> - Valores aproximados dos deltas e do delta acumulado em cada uma das dimensões do espaço-solução.</w:t>
      </w:r>
      <w:bookmarkEnd w:id="89"/>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56F7D" w14:paraId="784E6674" w14:textId="77777777" w:rsidTr="003A53C2">
        <w:tc>
          <w:tcPr>
            <w:tcW w:w="9072" w:type="dxa"/>
            <w:tcMar>
              <w:left w:w="0" w:type="dxa"/>
              <w:right w:w="0" w:type="dxa"/>
            </w:tcMar>
            <w:vAlign w:val="center"/>
          </w:tcPr>
          <w:p w14:paraId="0106AE03" w14:textId="2DABCCF5" w:rsidR="00556F7D" w:rsidRDefault="006F131C" w:rsidP="00D40F84">
            <w:pPr>
              <w:spacing w:line="240" w:lineRule="auto"/>
              <w:jc w:val="center"/>
              <w:rPr>
                <w:rFonts w:cs="Arial"/>
                <w:szCs w:val="24"/>
              </w:rPr>
            </w:pPr>
            <w:r>
              <w:rPr>
                <w:rFonts w:cs="Arial"/>
                <w:noProof/>
                <w:szCs w:val="24"/>
              </w:rPr>
              <w:drawing>
                <wp:inline distT="0" distB="0" distL="0" distR="0" wp14:anchorId="32E2AAE5" wp14:editId="79987372">
                  <wp:extent cx="5760720" cy="4149090"/>
                  <wp:effectExtent l="0" t="0" r="0" b="381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60720" cy="4149090"/>
                          </a:xfrm>
                          <a:prstGeom prst="rect">
                            <a:avLst/>
                          </a:prstGeom>
                        </pic:spPr>
                      </pic:pic>
                    </a:graphicData>
                  </a:graphic>
                </wp:inline>
              </w:drawing>
            </w:r>
          </w:p>
        </w:tc>
      </w:tr>
    </w:tbl>
    <w:p w14:paraId="6774B70F" w14:textId="77777777" w:rsidR="00447CBF" w:rsidRDefault="00447CBF" w:rsidP="00063904">
      <w:pPr>
        <w:ind w:firstLine="1134"/>
        <w:rPr>
          <w:rFonts w:cs="Arial"/>
          <w:szCs w:val="24"/>
        </w:rPr>
      </w:pPr>
    </w:p>
    <w:p w14:paraId="18C5766C" w14:textId="788A29DB" w:rsidR="00EE2E60" w:rsidRDefault="00EE2E60" w:rsidP="00063904">
      <w:pPr>
        <w:ind w:firstLine="1134"/>
        <w:rPr>
          <w:rFonts w:cs="Arial"/>
          <w:szCs w:val="24"/>
        </w:rPr>
      </w:pPr>
      <w:r>
        <w:rPr>
          <w:rFonts w:cs="Arial"/>
          <w:szCs w:val="24"/>
        </w:rPr>
        <w:t xml:space="preserve">Uma vez munidos de todas as informações geradas pelos dados obtidos nos cálculos efetuados até então na utilização do </w:t>
      </w:r>
      <w:r w:rsidRPr="00603753">
        <w:rPr>
          <w:rFonts w:cs="Arial"/>
          <w:i/>
          <w:szCs w:val="24"/>
        </w:rPr>
        <w:t>Dual Scaling</w:t>
      </w:r>
      <w:r>
        <w:rPr>
          <w:rFonts w:cs="Arial"/>
          <w:szCs w:val="24"/>
        </w:rPr>
        <w:t xml:space="preserve">, podemos gerar o gráfico de solução da análise. </w:t>
      </w:r>
    </w:p>
    <w:p w14:paraId="6A5CCC19" w14:textId="72341AB6" w:rsidR="00EE2E60" w:rsidRDefault="00EE2E60" w:rsidP="00063904">
      <w:pPr>
        <w:ind w:firstLine="1134"/>
        <w:rPr>
          <w:rFonts w:cs="Arial"/>
          <w:szCs w:val="24"/>
        </w:rPr>
      </w:pPr>
      <w:r>
        <w:rPr>
          <w:rFonts w:cs="Arial"/>
          <w:szCs w:val="24"/>
        </w:rPr>
        <w:t xml:space="preserve">Ao analisar o gráfico, vemos que as categorias de uma única variável não são forçadas a estar representadas por uma única linha, mas sim por um triângulo, </w:t>
      </w:r>
      <w:r w:rsidRPr="00AA6C1E">
        <w:rPr>
          <w:rFonts w:cs="Arial"/>
          <w:szCs w:val="24"/>
        </w:rPr>
        <w:t>cuja área está monotonicamente relacionada à contribuição da variável para essas dimensões.</w:t>
      </w:r>
      <w:r>
        <w:rPr>
          <w:rFonts w:cs="Arial"/>
          <w:szCs w:val="24"/>
        </w:rPr>
        <w:t xml:space="preserve"> O gráfico</w:t>
      </w:r>
      <w:r w:rsidR="00516B1A">
        <w:rPr>
          <w:rFonts w:cs="Arial"/>
          <w:szCs w:val="24"/>
        </w:rPr>
        <w:t xml:space="preserve"> de solução da análise</w:t>
      </w:r>
      <w:r>
        <w:rPr>
          <w:rFonts w:cs="Arial"/>
          <w:szCs w:val="24"/>
        </w:rPr>
        <w:t xml:space="preserve"> das duas primeiras dimensões pode ser observado no</w:t>
      </w:r>
      <w:r w:rsidR="001925B1">
        <w:rPr>
          <w:rFonts w:cs="Arial"/>
          <w:szCs w:val="24"/>
        </w:rPr>
        <w:t xml:space="preserve"> </w:t>
      </w:r>
      <w:r w:rsidR="001925B1">
        <w:rPr>
          <w:rFonts w:cs="Arial"/>
          <w:szCs w:val="24"/>
        </w:rPr>
        <w:fldChar w:fldCharType="begin"/>
      </w:r>
      <w:r w:rsidR="001925B1">
        <w:rPr>
          <w:rFonts w:cs="Arial"/>
          <w:szCs w:val="24"/>
        </w:rPr>
        <w:instrText xml:space="preserve"> REF _Ref510950277 \h </w:instrText>
      </w:r>
      <w:r w:rsidR="001925B1">
        <w:rPr>
          <w:rFonts w:cs="Arial"/>
          <w:szCs w:val="24"/>
        </w:rPr>
      </w:r>
      <w:r w:rsidR="001925B1">
        <w:rPr>
          <w:rFonts w:cs="Arial"/>
          <w:szCs w:val="24"/>
        </w:rPr>
        <w:fldChar w:fldCharType="separate"/>
      </w:r>
      <w:r w:rsidR="00AF5A3D">
        <w:t xml:space="preserve">Gráfico </w:t>
      </w:r>
      <w:r w:rsidR="00AF5A3D">
        <w:rPr>
          <w:noProof/>
        </w:rPr>
        <w:t>2</w:t>
      </w:r>
      <w:r w:rsidR="001925B1">
        <w:rPr>
          <w:rFonts w:cs="Arial"/>
          <w:szCs w:val="24"/>
        </w:rPr>
        <w:fldChar w:fldCharType="end"/>
      </w:r>
      <w:r w:rsidR="00516B1A">
        <w:rPr>
          <w:rFonts w:cs="Arial"/>
          <w:szCs w:val="24"/>
        </w:rPr>
        <w:t>, onde os triângulos representam os itens e os quadrados representam as transações</w:t>
      </w:r>
      <w:r>
        <w:rPr>
          <w:rFonts w:cs="Arial"/>
          <w:szCs w:val="24"/>
        </w:rPr>
        <w:t>.</w:t>
      </w:r>
    </w:p>
    <w:p w14:paraId="53735EB0" w14:textId="783DD45E" w:rsidR="00FD66A7" w:rsidRDefault="00FD66A7" w:rsidP="00FD66A7">
      <w:pPr>
        <w:pStyle w:val="Legenda"/>
      </w:pPr>
      <w:bookmarkStart w:id="90" w:name="_Ref510950277"/>
      <w:bookmarkStart w:id="91" w:name="_Toc511244430"/>
      <w:r>
        <w:lastRenderedPageBreak/>
        <w:t xml:space="preserve">Gráfico </w:t>
      </w:r>
      <w:fldSimple w:instr=" SEQ Gráfico \* ARABIC ">
        <w:r w:rsidR="00AF5A3D">
          <w:rPr>
            <w:noProof/>
          </w:rPr>
          <w:t>2</w:t>
        </w:r>
      </w:fldSimple>
      <w:bookmarkEnd w:id="90"/>
      <w:r>
        <w:t xml:space="preserve"> - Solução da análise utilizando </w:t>
      </w:r>
      <w:r w:rsidRPr="003C19F5">
        <w:rPr>
          <w:i/>
        </w:rPr>
        <w:t>Dual Scaling</w:t>
      </w:r>
      <w:r w:rsidRPr="008F00F4">
        <w:t>, usando as duas primeiras dimensões</w:t>
      </w:r>
      <w:r>
        <w:t>.</w:t>
      </w:r>
      <w:r w:rsidR="00E70785">
        <w:t xml:space="preserve"> Os itens estão representados por triângulos e as transações por quadrados.</w:t>
      </w:r>
      <w:bookmarkEnd w:id="91"/>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D66A7" w14:paraId="32502881" w14:textId="77777777" w:rsidTr="006A7491">
        <w:trPr>
          <w:trHeight w:val="5138"/>
        </w:trPr>
        <w:tc>
          <w:tcPr>
            <w:tcW w:w="7074" w:type="dxa"/>
            <w:tcMar>
              <w:left w:w="0" w:type="dxa"/>
              <w:right w:w="0" w:type="dxa"/>
            </w:tcMar>
            <w:vAlign w:val="center"/>
          </w:tcPr>
          <w:p w14:paraId="2E05DF31" w14:textId="07A75019" w:rsidR="00FD66A7" w:rsidRDefault="00063904" w:rsidP="00D40F84">
            <w:pPr>
              <w:spacing w:line="240" w:lineRule="auto"/>
              <w:jc w:val="center"/>
              <w:rPr>
                <w:rFonts w:cs="Arial"/>
                <w:szCs w:val="24"/>
              </w:rPr>
            </w:pPr>
            <w:r>
              <w:rPr>
                <w:rStyle w:val="Refdecomentrio"/>
              </w:rPr>
              <w:commentReference w:id="92"/>
            </w:r>
            <w:r w:rsidR="006008EC">
              <w:rPr>
                <w:rFonts w:cs="Arial"/>
                <w:noProof/>
                <w:szCs w:val="24"/>
              </w:rPr>
              <w:drawing>
                <wp:inline distT="0" distB="0" distL="0" distR="0" wp14:anchorId="38B8749F" wp14:editId="02323AAF">
                  <wp:extent cx="5760720" cy="3790950"/>
                  <wp:effectExtent l="0" t="0" r="0" b="0"/>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lucaoAnalise.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3790950"/>
                          </a:xfrm>
                          <a:prstGeom prst="rect">
                            <a:avLst/>
                          </a:prstGeom>
                        </pic:spPr>
                      </pic:pic>
                    </a:graphicData>
                  </a:graphic>
                </wp:inline>
              </w:drawing>
            </w:r>
          </w:p>
        </w:tc>
      </w:tr>
    </w:tbl>
    <w:p w14:paraId="4D40F2E9" w14:textId="77777777" w:rsidR="00FD66A7" w:rsidRPr="00FD66A7" w:rsidRDefault="00FD66A7" w:rsidP="00FD66A7"/>
    <w:p w14:paraId="3A2C26F3" w14:textId="0B704937" w:rsidR="00540FBA" w:rsidRDefault="00540FBA" w:rsidP="006F6C51">
      <w:pPr>
        <w:rPr>
          <w:ins w:id="93" w:author="alto" w:date="2018-04-16T16:09:00Z"/>
        </w:rPr>
      </w:pPr>
    </w:p>
    <w:p w14:paraId="6DB58A03" w14:textId="6585146A" w:rsidR="00DC5985" w:rsidRDefault="00DC5985" w:rsidP="006F6C51">
      <w:pPr>
        <w:rPr>
          <w:ins w:id="94" w:author="alto" w:date="2018-04-16T16:09:00Z"/>
        </w:rPr>
      </w:pPr>
    </w:p>
    <w:p w14:paraId="3D6D121B" w14:textId="0B3A41D5" w:rsidR="00DC5985" w:rsidRDefault="00DC5985" w:rsidP="006F6C51">
      <w:pPr>
        <w:rPr>
          <w:ins w:id="95" w:author="alto" w:date="2018-04-16T16:09:00Z"/>
        </w:rPr>
      </w:pPr>
    </w:p>
    <w:p w14:paraId="54FC33D6" w14:textId="587C24C9" w:rsidR="00DC5985" w:rsidRDefault="00DC5985" w:rsidP="006F6C51">
      <w:pPr>
        <w:rPr>
          <w:ins w:id="96" w:author="alto" w:date="2018-04-16T16:09:00Z"/>
        </w:rPr>
      </w:pPr>
    </w:p>
    <w:p w14:paraId="2D9C1FBE" w14:textId="5FF6AFD6" w:rsidR="00DC5985" w:rsidRDefault="00DC5985" w:rsidP="006F6C51">
      <w:pPr>
        <w:rPr>
          <w:ins w:id="97" w:author="alto" w:date="2018-04-16T16:09:00Z"/>
        </w:rPr>
      </w:pPr>
    </w:p>
    <w:p w14:paraId="15C483E7" w14:textId="26B2F46C" w:rsidR="00DC5985" w:rsidRDefault="00DC5985" w:rsidP="006F6C51">
      <w:pPr>
        <w:rPr>
          <w:ins w:id="98" w:author="alto" w:date="2018-04-16T16:09:00Z"/>
        </w:rPr>
      </w:pPr>
    </w:p>
    <w:p w14:paraId="3A579A1E" w14:textId="6C48F469" w:rsidR="00DC5985" w:rsidRDefault="00DC5985" w:rsidP="006F6C51">
      <w:pPr>
        <w:rPr>
          <w:ins w:id="99" w:author="alto" w:date="2018-04-16T16:09:00Z"/>
        </w:rPr>
      </w:pPr>
    </w:p>
    <w:p w14:paraId="45D55AE1" w14:textId="4C1A4700" w:rsidR="00DC5985" w:rsidRDefault="00DC5985" w:rsidP="006F6C51">
      <w:pPr>
        <w:rPr>
          <w:ins w:id="100" w:author="alto" w:date="2018-04-16T16:09:00Z"/>
        </w:rPr>
      </w:pPr>
    </w:p>
    <w:p w14:paraId="2722B506" w14:textId="6B378D9C" w:rsidR="00DC5985" w:rsidRDefault="00DC5985" w:rsidP="006F6C51">
      <w:pPr>
        <w:rPr>
          <w:ins w:id="101" w:author="alto" w:date="2018-04-16T16:13:00Z"/>
        </w:rPr>
      </w:pPr>
    </w:p>
    <w:p w14:paraId="4D40820C" w14:textId="32A363EB" w:rsidR="00DC5985" w:rsidRDefault="00DC5985" w:rsidP="006F6C51">
      <w:pPr>
        <w:rPr>
          <w:ins w:id="102" w:author="alto" w:date="2018-04-16T16:13:00Z"/>
        </w:rPr>
      </w:pPr>
    </w:p>
    <w:p w14:paraId="413D0C68" w14:textId="2D72C311" w:rsidR="00DC5985" w:rsidRDefault="00DC5985" w:rsidP="006F6C51">
      <w:pPr>
        <w:rPr>
          <w:ins w:id="103" w:author="alto" w:date="2018-04-16T16:13:00Z"/>
        </w:rPr>
      </w:pPr>
    </w:p>
    <w:p w14:paraId="26B221AB" w14:textId="0BD549A0" w:rsidR="00DC5985" w:rsidRDefault="00DC5985" w:rsidP="006F6C51">
      <w:pPr>
        <w:rPr>
          <w:ins w:id="104" w:author="alto" w:date="2018-04-16T16:13:00Z"/>
        </w:rPr>
      </w:pPr>
    </w:p>
    <w:p w14:paraId="1076464F" w14:textId="365305FF" w:rsidR="00DC5985" w:rsidRDefault="00DC5985" w:rsidP="006F6C51">
      <w:pPr>
        <w:rPr>
          <w:ins w:id="105" w:author="alto" w:date="2018-04-16T16:13:00Z"/>
        </w:rPr>
      </w:pPr>
    </w:p>
    <w:p w14:paraId="2A19DB1C" w14:textId="57C30CB4" w:rsidR="00DC5985" w:rsidRDefault="00DC5985" w:rsidP="006F6C51">
      <w:pPr>
        <w:rPr>
          <w:ins w:id="106" w:author="alto" w:date="2018-04-16T16:13:00Z"/>
        </w:rPr>
      </w:pPr>
    </w:p>
    <w:p w14:paraId="70CB3BBD" w14:textId="3DDEE8EC" w:rsidR="00DC5985" w:rsidRDefault="00DC5985" w:rsidP="006F6C51">
      <w:pPr>
        <w:rPr>
          <w:ins w:id="107" w:author="alto" w:date="2018-04-16T16:13:00Z"/>
        </w:rPr>
      </w:pPr>
    </w:p>
    <w:p w14:paraId="2B9A7CCD" w14:textId="1F65CA59" w:rsidR="00DC5985" w:rsidRPr="00DC5985" w:rsidRDefault="00DC5985" w:rsidP="00DC5985">
      <w:pPr>
        <w:pStyle w:val="Ttulo1"/>
        <w:rPr>
          <w:ins w:id="108" w:author="alto" w:date="2018-04-16T16:15:00Z"/>
          <w:kern w:val="0"/>
          <w:sz w:val="24"/>
          <w:rPrChange w:id="109" w:author="alto" w:date="2018-04-16T16:15:00Z">
            <w:rPr>
              <w:ins w:id="110" w:author="alto" w:date="2018-04-16T16:15:00Z"/>
            </w:rPr>
          </w:rPrChange>
        </w:rPr>
      </w:pPr>
      <w:ins w:id="111" w:author="alto" w:date="2018-04-16T16:14:00Z">
        <w:r>
          <w:lastRenderedPageBreak/>
          <w:t>DUAL SCALING</w:t>
        </w:r>
      </w:ins>
    </w:p>
    <w:p w14:paraId="1F1068F6" w14:textId="77777777" w:rsidR="00DC5985" w:rsidRPr="00DC5985" w:rsidRDefault="00DC5985" w:rsidP="00DC5985">
      <w:pPr>
        <w:rPr>
          <w:ins w:id="112" w:author="alto" w:date="2018-04-16T16:14:00Z"/>
        </w:rPr>
        <w:pPrChange w:id="113" w:author="alto" w:date="2018-04-16T16:15:00Z">
          <w:pPr>
            <w:pStyle w:val="Ttulo1"/>
          </w:pPr>
        </w:pPrChange>
      </w:pPr>
      <w:ins w:id="114" w:author="alto" w:date="2018-04-16T16:15:00Z">
        <w:r>
          <w:rPr>
            <w:rStyle w:val="Refdecomentrio"/>
            <w:b/>
            <w:caps/>
          </w:rPr>
          <w:commentReference w:id="115"/>
        </w:r>
      </w:ins>
    </w:p>
    <w:p w14:paraId="34BED303" w14:textId="77777777" w:rsidR="00DC5985" w:rsidRPr="00DC5985" w:rsidRDefault="00DC5985" w:rsidP="00DC5985"/>
    <w:p w14:paraId="4ADF1770" w14:textId="48034ADF" w:rsidR="00540FBA" w:rsidRPr="00DC5985" w:rsidRDefault="00053353" w:rsidP="00DC5985">
      <w:pPr>
        <w:pStyle w:val="Ttulo2"/>
      </w:pPr>
      <w:bookmarkStart w:id="116" w:name="_Toc511244471"/>
      <w:bookmarkEnd w:id="23"/>
      <w:r w:rsidRPr="00DC5985">
        <w:t>Cálculo das distâncias</w:t>
      </w:r>
      <w:bookmarkStart w:id="117" w:name="_GoBack"/>
      <w:bookmarkEnd w:id="116"/>
      <w:bookmarkEnd w:id="117"/>
    </w:p>
    <w:p w14:paraId="3363289C" w14:textId="1F031E70" w:rsidR="0064769F" w:rsidRDefault="00AC01BF" w:rsidP="00EE2E60">
      <w:pPr>
        <w:ind w:firstLine="1134"/>
        <w:rPr>
          <w:rFonts w:cs="Arial"/>
          <w:szCs w:val="24"/>
        </w:rPr>
      </w:pPr>
      <w:r>
        <w:rPr>
          <w:rFonts w:cs="Arial"/>
          <w:szCs w:val="24"/>
        </w:rPr>
        <w:t xml:space="preserve">Como o </w:t>
      </w:r>
      <w:r w:rsidR="002D1E08">
        <w:rPr>
          <w:rFonts w:cs="Arial"/>
          <w:szCs w:val="24"/>
        </w:rPr>
        <w:t xml:space="preserve">espaço-solução do </w:t>
      </w:r>
      <w:r w:rsidR="002D1E08" w:rsidRPr="002D1E08">
        <w:rPr>
          <w:rFonts w:cs="Arial"/>
          <w:i/>
          <w:szCs w:val="24"/>
        </w:rPr>
        <w:t>Dual Scaling</w:t>
      </w:r>
      <w:r w:rsidR="007F365D">
        <w:rPr>
          <w:rFonts w:cs="Arial"/>
          <w:szCs w:val="24"/>
        </w:rPr>
        <w:t xml:space="preserve"> possui </w:t>
      </w:r>
      <m:oMath>
        <m:r>
          <w:rPr>
            <w:rFonts w:ascii="Cambria Math" w:hAnsi="Cambria Math" w:cs="Arial"/>
            <w:szCs w:val="24"/>
          </w:rPr>
          <m:t>n</m:t>
        </m:r>
      </m:oMath>
      <w:r w:rsidR="002D1E08">
        <w:rPr>
          <w:rFonts w:cs="Arial"/>
          <w:szCs w:val="24"/>
        </w:rPr>
        <w:t xml:space="preserve"> dimensões, e nossa capacidade de representar graficamente </w:t>
      </w:r>
      <w:r w:rsidR="0008559F">
        <w:rPr>
          <w:rFonts w:cs="Arial"/>
          <w:szCs w:val="24"/>
        </w:rPr>
        <w:t xml:space="preserve">seus resultados </w:t>
      </w:r>
      <w:r w:rsidR="002D1E08">
        <w:rPr>
          <w:rFonts w:cs="Arial"/>
          <w:szCs w:val="24"/>
        </w:rPr>
        <w:t>está limitada a apenas 3 dimensões</w:t>
      </w:r>
      <w:r w:rsidR="00C7422F">
        <w:rPr>
          <w:rFonts w:cs="Arial"/>
          <w:szCs w:val="24"/>
        </w:rPr>
        <w:t xml:space="preserve">, o gráfico das coordenadas finais dos itens e transações nem sempre </w:t>
      </w:r>
      <w:r w:rsidR="009C6B7F">
        <w:rPr>
          <w:rFonts w:cs="Arial"/>
          <w:szCs w:val="24"/>
        </w:rPr>
        <w:t>possui</w:t>
      </w:r>
      <w:r w:rsidR="004E0BB6">
        <w:rPr>
          <w:rFonts w:cs="Arial"/>
          <w:szCs w:val="24"/>
        </w:rPr>
        <w:t>, visualmente,</w:t>
      </w:r>
      <w:r w:rsidR="009C6B7F">
        <w:rPr>
          <w:rFonts w:cs="Arial"/>
          <w:szCs w:val="24"/>
        </w:rPr>
        <w:t xml:space="preserve"> a </w:t>
      </w:r>
      <w:r w:rsidR="00BA0D10">
        <w:rPr>
          <w:rFonts w:cs="Arial"/>
          <w:szCs w:val="24"/>
        </w:rPr>
        <w:t>acurácia</w:t>
      </w:r>
      <w:r w:rsidR="009C6B7F">
        <w:rPr>
          <w:rFonts w:cs="Arial"/>
          <w:szCs w:val="24"/>
        </w:rPr>
        <w:t xml:space="preserve"> </w:t>
      </w:r>
      <w:r w:rsidR="004E0BB6">
        <w:rPr>
          <w:rFonts w:cs="Arial"/>
          <w:szCs w:val="24"/>
        </w:rPr>
        <w:t xml:space="preserve">das distâncias entre </w:t>
      </w:r>
      <w:r w:rsidR="00FE590E">
        <w:rPr>
          <w:rFonts w:cs="Arial"/>
          <w:szCs w:val="24"/>
        </w:rPr>
        <w:t>su</w:t>
      </w:r>
      <w:r w:rsidR="0038684E">
        <w:rPr>
          <w:rFonts w:cs="Arial"/>
          <w:szCs w:val="24"/>
        </w:rPr>
        <w:t>as coordenadas</w:t>
      </w:r>
      <w:r w:rsidR="009D3FA4">
        <w:rPr>
          <w:rFonts w:cs="Arial"/>
          <w:szCs w:val="24"/>
        </w:rPr>
        <w:t>.</w:t>
      </w:r>
      <w:r w:rsidR="00BA0D10">
        <w:rPr>
          <w:rFonts w:cs="Arial"/>
          <w:szCs w:val="24"/>
        </w:rPr>
        <w:t xml:space="preserve"> </w:t>
      </w:r>
      <w:r w:rsidR="003A7DB5">
        <w:rPr>
          <w:rFonts w:cs="Arial"/>
          <w:szCs w:val="24"/>
        </w:rPr>
        <w:t xml:space="preserve">Como essa distância é fundamental para o nosso processo de </w:t>
      </w:r>
      <w:r w:rsidR="009258C1">
        <w:rPr>
          <w:rFonts w:cs="Arial"/>
          <w:szCs w:val="24"/>
        </w:rPr>
        <w:t>análise dos resultados</w:t>
      </w:r>
      <w:r w:rsidR="00EB446E">
        <w:rPr>
          <w:rFonts w:cs="Arial"/>
          <w:szCs w:val="24"/>
        </w:rPr>
        <w:t xml:space="preserve"> da base de dados de múltipla escolha, uma vez que </w:t>
      </w:r>
      <w:r w:rsidR="009F5338">
        <w:rPr>
          <w:rFonts w:cs="Arial"/>
          <w:szCs w:val="24"/>
        </w:rPr>
        <w:t>seu valor</w:t>
      </w:r>
      <w:r w:rsidR="00EB446E">
        <w:rPr>
          <w:rFonts w:cs="Arial"/>
          <w:szCs w:val="24"/>
        </w:rPr>
        <w:t xml:space="preserve"> </w:t>
      </w:r>
      <w:r w:rsidR="008A7810">
        <w:rPr>
          <w:rFonts w:cs="Arial"/>
          <w:szCs w:val="24"/>
        </w:rPr>
        <w:t xml:space="preserve">é </w:t>
      </w:r>
      <w:r w:rsidR="009F5338">
        <w:rPr>
          <w:rFonts w:cs="Arial"/>
          <w:szCs w:val="24"/>
        </w:rPr>
        <w:t>inversamente proporcional</w:t>
      </w:r>
      <w:r w:rsidR="00EB446E">
        <w:rPr>
          <w:rFonts w:cs="Arial"/>
          <w:szCs w:val="24"/>
        </w:rPr>
        <w:t xml:space="preserve"> </w:t>
      </w:r>
      <w:r w:rsidR="007F365D">
        <w:rPr>
          <w:rFonts w:cs="Arial"/>
          <w:szCs w:val="24"/>
        </w:rPr>
        <w:t>ao maior relacionamento</w:t>
      </w:r>
      <w:r w:rsidR="00EB446E">
        <w:rPr>
          <w:rFonts w:cs="Arial"/>
          <w:szCs w:val="24"/>
        </w:rPr>
        <w:t xml:space="preserve"> entre os itens</w:t>
      </w:r>
      <w:r w:rsidR="008A7810">
        <w:rPr>
          <w:rFonts w:cs="Arial"/>
          <w:szCs w:val="24"/>
        </w:rPr>
        <w:t xml:space="preserve"> e</w:t>
      </w:r>
      <w:r w:rsidR="007F365D">
        <w:rPr>
          <w:rFonts w:cs="Arial"/>
          <w:szCs w:val="24"/>
        </w:rPr>
        <w:t xml:space="preserve"> </w:t>
      </w:r>
      <w:r w:rsidR="008A7810">
        <w:rPr>
          <w:rFonts w:cs="Arial"/>
          <w:szCs w:val="24"/>
        </w:rPr>
        <w:t>as transações</w:t>
      </w:r>
      <w:r w:rsidR="009570E2">
        <w:rPr>
          <w:rFonts w:cs="Arial"/>
          <w:szCs w:val="24"/>
        </w:rPr>
        <w:t xml:space="preserve">, </w:t>
      </w:r>
      <w:r w:rsidR="00A67264">
        <w:rPr>
          <w:rFonts w:cs="Arial"/>
          <w:szCs w:val="24"/>
        </w:rPr>
        <w:t xml:space="preserve">é necessário </w:t>
      </w:r>
      <w:r w:rsidR="00E178B7">
        <w:rPr>
          <w:rFonts w:cs="Arial"/>
          <w:szCs w:val="24"/>
        </w:rPr>
        <w:t xml:space="preserve">definir uma métrica para </w:t>
      </w:r>
      <w:r w:rsidR="00A67264">
        <w:rPr>
          <w:rFonts w:cs="Arial"/>
          <w:szCs w:val="24"/>
        </w:rPr>
        <w:t>calcular</w:t>
      </w:r>
      <w:r w:rsidR="00EF1855">
        <w:rPr>
          <w:rFonts w:cs="Arial"/>
          <w:szCs w:val="24"/>
        </w:rPr>
        <w:t xml:space="preserve"> corretamente ess</w:t>
      </w:r>
      <w:r w:rsidR="00A67264">
        <w:rPr>
          <w:rFonts w:cs="Arial"/>
          <w:szCs w:val="24"/>
        </w:rPr>
        <w:t>as distâncias</w:t>
      </w:r>
      <w:r w:rsidR="00E178B7">
        <w:rPr>
          <w:rFonts w:cs="Arial"/>
          <w:szCs w:val="24"/>
        </w:rPr>
        <w:t>,</w:t>
      </w:r>
      <w:r w:rsidR="00A67264">
        <w:rPr>
          <w:rFonts w:cs="Arial"/>
          <w:szCs w:val="24"/>
        </w:rPr>
        <w:t xml:space="preserve"> </w:t>
      </w:r>
      <w:r w:rsidR="00EF1855">
        <w:rPr>
          <w:rFonts w:cs="Arial"/>
          <w:szCs w:val="24"/>
        </w:rPr>
        <w:t>viabilizando assim</w:t>
      </w:r>
      <w:r w:rsidR="00362223">
        <w:rPr>
          <w:rFonts w:cs="Arial"/>
          <w:szCs w:val="24"/>
        </w:rPr>
        <w:t xml:space="preserve">, através de sua representação gráfica, </w:t>
      </w:r>
      <w:r w:rsidR="00EF1855">
        <w:rPr>
          <w:rFonts w:cs="Arial"/>
          <w:szCs w:val="24"/>
        </w:rPr>
        <w:t xml:space="preserve">as </w:t>
      </w:r>
      <w:r w:rsidR="00362223">
        <w:rPr>
          <w:rFonts w:cs="Arial"/>
          <w:szCs w:val="24"/>
        </w:rPr>
        <w:t>análise</w:t>
      </w:r>
      <w:r w:rsidR="00EF1855">
        <w:rPr>
          <w:rFonts w:cs="Arial"/>
          <w:szCs w:val="24"/>
        </w:rPr>
        <w:t>s</w:t>
      </w:r>
      <w:r w:rsidR="00362223">
        <w:rPr>
          <w:rFonts w:cs="Arial"/>
          <w:szCs w:val="24"/>
        </w:rPr>
        <w:t xml:space="preserve"> visua</w:t>
      </w:r>
      <w:r w:rsidR="00EF1855">
        <w:rPr>
          <w:rFonts w:cs="Arial"/>
          <w:szCs w:val="24"/>
        </w:rPr>
        <w:t>is</w:t>
      </w:r>
      <w:r w:rsidR="00362223">
        <w:rPr>
          <w:rFonts w:cs="Arial"/>
          <w:szCs w:val="24"/>
        </w:rPr>
        <w:t xml:space="preserve"> dessas relações.</w:t>
      </w:r>
    </w:p>
    <w:p w14:paraId="55B3672F" w14:textId="73C7C759" w:rsidR="007F365D" w:rsidRDefault="007F365D" w:rsidP="00EE2E60">
      <w:pPr>
        <w:ind w:firstLine="1134"/>
        <w:rPr>
          <w:rFonts w:cs="Arial"/>
          <w:szCs w:val="24"/>
        </w:rPr>
      </w:pPr>
      <w:r>
        <w:rPr>
          <w:rFonts w:cs="Arial"/>
          <w:szCs w:val="24"/>
        </w:rPr>
        <w:t>As distâncias podem ser classificadas de duas formas: (1) distância intra-grupo (</w:t>
      </w:r>
      <w:r w:rsidRPr="006E553C">
        <w:rPr>
          <w:rFonts w:cs="Arial"/>
          <w:i/>
          <w:szCs w:val="24"/>
        </w:rPr>
        <w:t>within-set distance</w:t>
      </w:r>
      <w:r>
        <w:rPr>
          <w:rFonts w:cs="Arial"/>
          <w:szCs w:val="24"/>
        </w:rPr>
        <w:t>)</w:t>
      </w:r>
      <w:r w:rsidR="006E553C">
        <w:rPr>
          <w:rFonts w:cs="Arial"/>
          <w:szCs w:val="24"/>
        </w:rPr>
        <w:t xml:space="preserve">, que são as distâncias de um item (coluna) para os demais itens e de uma transação (linha) para as demais transações; e (2) distância </w:t>
      </w:r>
      <w:r w:rsidR="004D7B2E">
        <w:rPr>
          <w:rFonts w:cs="Arial"/>
          <w:szCs w:val="24"/>
        </w:rPr>
        <w:t>inter</w:t>
      </w:r>
      <w:r w:rsidR="006E553C">
        <w:rPr>
          <w:rFonts w:cs="Arial"/>
          <w:szCs w:val="24"/>
        </w:rPr>
        <w:t>-grupo (</w:t>
      </w:r>
      <w:r w:rsidR="006E553C" w:rsidRPr="006E553C">
        <w:rPr>
          <w:rFonts w:cs="Arial"/>
          <w:i/>
          <w:szCs w:val="24"/>
        </w:rPr>
        <w:t>between-set distance</w:t>
      </w:r>
      <w:r w:rsidR="006E553C">
        <w:rPr>
          <w:rFonts w:cs="Arial"/>
          <w:szCs w:val="24"/>
        </w:rPr>
        <w:t>), que são as distâncias dos itens para as transações, e vice-versa.</w:t>
      </w:r>
    </w:p>
    <w:p w14:paraId="5917D9FC" w14:textId="6B951F18" w:rsidR="00B67CEE" w:rsidRDefault="00944CE6" w:rsidP="00944CE6">
      <w:pPr>
        <w:ind w:firstLine="1134"/>
        <w:rPr>
          <w:rFonts w:cs="Arial"/>
          <w:szCs w:val="24"/>
        </w:rPr>
      </w:pPr>
      <w:r>
        <w:rPr>
          <w:rFonts w:cs="Arial"/>
          <w:szCs w:val="24"/>
        </w:rPr>
        <w:t>Dentre as diversas métricas disponíveis</w:t>
      </w:r>
      <w:r w:rsidR="006E553C">
        <w:rPr>
          <w:rFonts w:cs="Arial"/>
          <w:szCs w:val="24"/>
        </w:rPr>
        <w:t xml:space="preserve"> que poderiam ser utilizados para o cálculo das distâncias</w:t>
      </w:r>
      <w:r>
        <w:rPr>
          <w:rFonts w:cs="Arial"/>
          <w:szCs w:val="24"/>
        </w:rPr>
        <w:t xml:space="preserve">, Nishisato recomenda a utilização da </w:t>
      </w:r>
      <w:r w:rsidR="00EE2E60">
        <w:rPr>
          <w:rFonts w:cs="Arial"/>
          <w:szCs w:val="24"/>
        </w:rPr>
        <w:t xml:space="preserve">métrica </w:t>
      </w:r>
      <w:r w:rsidR="00EE2E60" w:rsidRPr="00654021">
        <w:rPr>
          <w:rFonts w:ascii="Cambria Math" w:hAnsi="Cambria Math" w:cs="Arial"/>
          <w:position w:val="-6"/>
          <w:szCs w:val="24"/>
        </w:rPr>
        <w:t>𝒳</w:t>
      </w:r>
      <w:r w:rsidR="00EE2E60">
        <w:rPr>
          <w:rFonts w:ascii="Cambria Math" w:hAnsi="Cambria Math" w:cs="Arial"/>
          <w:position w:val="-6"/>
          <w:szCs w:val="24"/>
        </w:rPr>
        <w:t xml:space="preserve"> </w:t>
      </w:r>
      <w:r w:rsidR="00EE2E60" w:rsidRPr="000C65BB">
        <w:rPr>
          <w:rFonts w:cs="Arial"/>
          <w:szCs w:val="24"/>
        </w:rPr>
        <w:t>-quadrado</w:t>
      </w:r>
      <w:r w:rsidR="00B67CEE">
        <w:rPr>
          <w:rFonts w:cs="Arial"/>
          <w:szCs w:val="24"/>
        </w:rPr>
        <w:t xml:space="preserve">. Utilizando esta métrica, é possível calcular </w:t>
      </w:r>
      <w:r w:rsidR="006E553C">
        <w:rPr>
          <w:rFonts w:cs="Arial"/>
          <w:szCs w:val="24"/>
        </w:rPr>
        <w:t>tod</w:t>
      </w:r>
      <w:r w:rsidR="00B67CEE">
        <w:rPr>
          <w:rFonts w:cs="Arial"/>
          <w:szCs w:val="24"/>
        </w:rPr>
        <w:t xml:space="preserve">as </w:t>
      </w:r>
      <w:r w:rsidR="006E553C">
        <w:rPr>
          <w:rFonts w:cs="Arial"/>
          <w:szCs w:val="24"/>
        </w:rPr>
        <w:t xml:space="preserve">as </w:t>
      </w:r>
      <w:r w:rsidR="00B67CEE">
        <w:rPr>
          <w:rFonts w:cs="Arial"/>
          <w:szCs w:val="24"/>
        </w:rPr>
        <w:t>distâncias</w:t>
      </w:r>
      <w:r w:rsidR="006E553C">
        <w:rPr>
          <w:rFonts w:cs="Arial"/>
          <w:szCs w:val="24"/>
        </w:rPr>
        <w:t xml:space="preserve">, sejam elas intra-grupos ou </w:t>
      </w:r>
      <w:r w:rsidR="004D7B2E">
        <w:rPr>
          <w:rFonts w:cs="Arial"/>
          <w:szCs w:val="24"/>
        </w:rPr>
        <w:t>inter</w:t>
      </w:r>
      <w:r w:rsidR="006E553C">
        <w:rPr>
          <w:rFonts w:cs="Arial"/>
          <w:szCs w:val="24"/>
        </w:rPr>
        <w:t>-grupos.</w:t>
      </w:r>
    </w:p>
    <w:p w14:paraId="3D06DA8E" w14:textId="2556D49F" w:rsidR="00545F0E" w:rsidRPr="00DC5985" w:rsidRDefault="00545F0E" w:rsidP="00DC5985">
      <w:pPr>
        <w:pStyle w:val="Ttulo3"/>
      </w:pPr>
      <w:bookmarkStart w:id="118" w:name="_Toc511244472"/>
      <w:r w:rsidRPr="00DC5985">
        <w:lastRenderedPageBreak/>
        <w:t xml:space="preserve">Distâncias </w:t>
      </w:r>
      <w:r w:rsidR="006E553C" w:rsidRPr="00DC5985">
        <w:t>Intra-Grupo - Itens</w:t>
      </w:r>
      <w:bookmarkEnd w:id="118"/>
    </w:p>
    <w:p w14:paraId="72AD9F88" w14:textId="0AC7117A" w:rsidR="00EE2E60" w:rsidRDefault="00074437" w:rsidP="00944CE6">
      <w:pPr>
        <w:ind w:firstLine="1134"/>
        <w:rPr>
          <w:rFonts w:cs="Arial"/>
          <w:szCs w:val="24"/>
        </w:rPr>
      </w:pPr>
      <w:r>
        <w:rPr>
          <w:rFonts w:cs="Arial"/>
          <w:szCs w:val="24"/>
        </w:rPr>
        <w:t xml:space="preserve">Para descobrir a distância </w:t>
      </w:r>
      <w:r w:rsidR="002B5AA9">
        <w:rPr>
          <w:rFonts w:cs="Arial"/>
          <w:szCs w:val="24"/>
        </w:rPr>
        <w:t xml:space="preserve">quadrada </w:t>
      </w:r>
      <w:r>
        <w:rPr>
          <w:rFonts w:cs="Arial"/>
          <w:szCs w:val="24"/>
        </w:rPr>
        <w:t xml:space="preserve">entre os itens </w:t>
      </w:r>
      <w:r w:rsidR="00F667A4">
        <w:rPr>
          <w:rFonts w:cs="Arial"/>
          <w:szCs w:val="24"/>
        </w:rPr>
        <w:t>em um</w:t>
      </w:r>
      <w:r>
        <w:rPr>
          <w:rFonts w:cs="Arial"/>
          <w:szCs w:val="24"/>
        </w:rPr>
        <w:t xml:space="preserve"> espaço-solução de n</w:t>
      </w:r>
      <w:r w:rsidR="00F667A4">
        <w:rPr>
          <w:rFonts w:cs="Arial"/>
          <w:szCs w:val="24"/>
        </w:rPr>
        <w:t xml:space="preserve"> dimensões utilizando a métrica </w:t>
      </w:r>
      <w:r w:rsidR="00F667A4" w:rsidRPr="00654021">
        <w:rPr>
          <w:rFonts w:ascii="Cambria Math" w:hAnsi="Cambria Math" w:cs="Arial"/>
          <w:position w:val="-6"/>
          <w:szCs w:val="24"/>
        </w:rPr>
        <w:t>𝒳</w:t>
      </w:r>
      <w:r w:rsidR="00F667A4">
        <w:rPr>
          <w:rFonts w:ascii="Cambria Math" w:hAnsi="Cambria Math" w:cs="Arial"/>
          <w:position w:val="-6"/>
          <w:szCs w:val="24"/>
        </w:rPr>
        <w:t xml:space="preserve"> </w:t>
      </w:r>
      <w:r w:rsidR="00F667A4" w:rsidRPr="000C65BB">
        <w:rPr>
          <w:rFonts w:cs="Arial"/>
          <w:szCs w:val="24"/>
        </w:rPr>
        <w:t>-quadrado</w:t>
      </w:r>
      <w:r w:rsidR="00D771E1">
        <w:rPr>
          <w:rFonts w:cs="Arial"/>
          <w:szCs w:val="24"/>
        </w:rPr>
        <w:t>, utilizaremos a equação 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EE2E60" w14:paraId="565A2023" w14:textId="77777777" w:rsidTr="00EE2E60">
        <w:tc>
          <w:tcPr>
            <w:tcW w:w="562" w:type="dxa"/>
            <w:vAlign w:val="center"/>
          </w:tcPr>
          <w:p w14:paraId="09CE06F1" w14:textId="77777777" w:rsidR="00EE2E60" w:rsidRDefault="00EE2E60" w:rsidP="00EE2E60">
            <w:pPr>
              <w:spacing w:line="240" w:lineRule="auto"/>
              <w:jc w:val="center"/>
              <w:rPr>
                <w:rFonts w:cs="Arial"/>
                <w:szCs w:val="24"/>
              </w:rPr>
            </w:pPr>
          </w:p>
        </w:tc>
        <w:tc>
          <w:tcPr>
            <w:tcW w:w="7866" w:type="dxa"/>
            <w:vAlign w:val="center"/>
          </w:tcPr>
          <w:p w14:paraId="3FECF9A2" w14:textId="33F5BA4B" w:rsidR="00EE2E60" w:rsidRPr="00E23E32" w:rsidRDefault="003F5C5C" w:rsidP="00EE2E60">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i</m:t>
                                          </m:r>
                                        </m:sub>
                                      </m:sSub>
                                    </m:num>
                                    <m:den>
                                      <m:r>
                                        <w:rPr>
                                          <w:rFonts w:ascii="Cambria Math" w:eastAsiaTheme="minorEastAsia" w:hAnsi="Cambria Math"/>
                                          <w:sz w:val="28"/>
                                          <w:szCs w:val="28"/>
                                        </w:rPr>
                                        <m:t>n</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sub>
                                      </m:sSub>
                                    </m:num>
                                    <m:den>
                                      <m:r>
                                        <w:rPr>
                                          <w:rFonts w:ascii="Cambria Math" w:eastAsiaTheme="minorEastAsia" w:hAnsi="Cambria Math"/>
                                          <w:sz w:val="28"/>
                                          <w:szCs w:val="28"/>
                                        </w:rPr>
                                        <m:t>n</m:t>
                                      </m:r>
                                    </m:den>
                                  </m:f>
                                </m:e>
                              </m:rad>
                            </m:den>
                          </m:f>
                        </m:e>
                      </m:d>
                    </m:e>
                    <m:sup>
                      <m:r>
                        <w:rPr>
                          <w:rFonts w:ascii="Cambria Math" w:eastAsiaTheme="minorEastAsia" w:hAnsi="Cambria Math"/>
                          <w:sz w:val="28"/>
                          <w:szCs w:val="28"/>
                        </w:rPr>
                        <m:t>2</m:t>
                      </m:r>
                    </m:sup>
                  </m:sSup>
                </m:e>
              </m:d>
            </m:oMath>
            <w:r w:rsidR="00EE2E60" w:rsidRPr="00E23E32">
              <w:rPr>
                <w:rFonts w:eastAsiaTheme="minorEastAsia"/>
                <w:szCs w:val="24"/>
              </w:rPr>
              <w:t>,</w:t>
            </w:r>
          </w:p>
          <w:p w14:paraId="01318A88" w14:textId="77777777" w:rsidR="00EE2E60" w:rsidRDefault="00EE2E60" w:rsidP="00EE2E60">
            <w:pPr>
              <w:spacing w:line="240" w:lineRule="auto"/>
              <w:jc w:val="center"/>
              <w:rPr>
                <w:rFonts w:cs="Arial"/>
                <w:szCs w:val="24"/>
              </w:rPr>
            </w:pPr>
          </w:p>
        </w:tc>
        <w:tc>
          <w:tcPr>
            <w:tcW w:w="643" w:type="dxa"/>
            <w:vAlign w:val="center"/>
          </w:tcPr>
          <w:p w14:paraId="649C2C3E" w14:textId="51D49CF5" w:rsidR="00EE2E60" w:rsidRDefault="00EE2E60" w:rsidP="00EE2E60">
            <w:pPr>
              <w:spacing w:line="240" w:lineRule="auto"/>
              <w:jc w:val="right"/>
              <w:rPr>
                <w:rFonts w:cs="Arial"/>
                <w:szCs w:val="24"/>
              </w:rPr>
            </w:pPr>
            <w:bookmarkStart w:id="119" w:name="_Ref510952577"/>
            <w:r>
              <w:rPr>
                <w:rFonts w:cs="Arial"/>
                <w:szCs w:val="24"/>
              </w:rPr>
              <w:t>(</w:t>
            </w:r>
            <w:fldSimple w:instr=" SEQ Equação \* ARABIC ">
              <w:r w:rsidR="00AF5A3D">
                <w:rPr>
                  <w:noProof/>
                </w:rPr>
                <w:t>17</w:t>
              </w:r>
            </w:fldSimple>
            <w:r>
              <w:rPr>
                <w:rFonts w:cs="Arial"/>
                <w:szCs w:val="24"/>
              </w:rPr>
              <w:t>)</w:t>
            </w:r>
            <w:bookmarkEnd w:id="119"/>
          </w:p>
        </w:tc>
      </w:tr>
    </w:tbl>
    <w:p w14:paraId="5A8FCD4F" w14:textId="77777777" w:rsidR="00EE2E60" w:rsidRDefault="00EE2E60" w:rsidP="00EE2E60">
      <w:pPr>
        <w:ind w:firstLine="1134"/>
        <w:rPr>
          <w:rFonts w:cs="Arial"/>
          <w:szCs w:val="24"/>
        </w:rPr>
      </w:pPr>
    </w:p>
    <w:p w14:paraId="6B92F163" w14:textId="0008DEDC" w:rsidR="00540FBA" w:rsidRDefault="00EE2E60" w:rsidP="00D771E1">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Px</m:t>
            </m:r>
          </m:e>
          <m:sub>
            <m:r>
              <w:rPr>
                <w:rFonts w:ascii="Cambria Math" w:eastAsiaTheme="minorEastAsia" w:hAnsi="Cambria Math"/>
                <w:szCs w:val="24"/>
              </w:rPr>
              <m:t>i,k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Px</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 xml:space="preserve">-ésimas coordenadas dos itens indexados por </w:t>
      </w:r>
      <m:oMath>
        <m:r>
          <w:rPr>
            <w:rFonts w:ascii="Cambria Math" w:eastAsiaTheme="minorEastAsia" w:hAnsi="Cambria Math"/>
            <w:szCs w:val="24"/>
          </w:rPr>
          <m:t>i</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fc</m:t>
            </m:r>
          </m:e>
          <m:sub>
            <m:r>
              <w:rPr>
                <w:rFonts w:ascii="Cambria Math" w:eastAsiaTheme="minorEastAsia" w:hAnsi="Cambria Math"/>
                <w:szCs w:val="24"/>
              </w:rPr>
              <m:t>i</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fc</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colunas e </w:t>
      </w:r>
      <m:oMath>
        <m:r>
          <w:rPr>
            <w:rFonts w:ascii="Cambria Math" w:eastAsiaTheme="minorEastAsia" w:hAnsi="Cambria Math"/>
            <w:szCs w:val="24"/>
          </w:rPr>
          <m:t>n</m:t>
        </m:r>
      </m:oMath>
      <w:r>
        <w:rPr>
          <w:rFonts w:eastAsiaTheme="minorEastAsia"/>
          <w:szCs w:val="24"/>
        </w:rPr>
        <w:t xml:space="preserve"> é o número de linhas da matriz de padrão de respostas </w:t>
      </w:r>
      <m:oMath>
        <m:r>
          <w:rPr>
            <w:rFonts w:ascii="Cambria Math" w:eastAsiaTheme="minorEastAsia" w:hAnsi="Cambria Math"/>
            <w:szCs w:val="24"/>
          </w:rPr>
          <m:t>F</m:t>
        </m:r>
      </m:oMath>
      <w:r>
        <w:rPr>
          <w:rFonts w:eastAsiaTheme="minorEastAsia"/>
          <w:szCs w:val="24"/>
        </w:rPr>
        <w:t>.</w:t>
      </w:r>
    </w:p>
    <w:p w14:paraId="06D38F0F" w14:textId="23E101B8" w:rsidR="00EE2E60" w:rsidRDefault="00EE2E60" w:rsidP="00EE2E60">
      <w:pPr>
        <w:ind w:firstLine="1134"/>
        <w:rPr>
          <w:rFonts w:cs="Arial"/>
          <w:szCs w:val="24"/>
        </w:rPr>
      </w:pPr>
      <w:r>
        <w:rPr>
          <w:rFonts w:cs="Arial"/>
          <w:szCs w:val="24"/>
        </w:rPr>
        <w:t>Através das coordenadas de cada item, é possível então calcular a matriz de distância quadrada entre eles. Essa matriz é de extrema importância para a análise, pois quanto menor a distância ente os itens, mais relacionados eles estão. Utilizando a equação</w:t>
      </w:r>
      <w:r w:rsidR="002B5AA9">
        <w:rPr>
          <w:rFonts w:cs="Arial"/>
          <w:szCs w:val="24"/>
        </w:rPr>
        <w:t xml:space="preserve"> </w:t>
      </w:r>
      <w:r w:rsidR="001B333C">
        <w:rPr>
          <w:rFonts w:cs="Arial"/>
          <w:szCs w:val="24"/>
        </w:rPr>
        <w:fldChar w:fldCharType="begin"/>
      </w:r>
      <w:r w:rsidR="001B333C">
        <w:rPr>
          <w:rFonts w:cs="Arial"/>
          <w:szCs w:val="24"/>
        </w:rPr>
        <w:instrText xml:space="preserve"> REF _Ref510952577 \h </w:instrText>
      </w:r>
      <w:r w:rsidR="001B333C">
        <w:rPr>
          <w:rFonts w:cs="Arial"/>
          <w:szCs w:val="24"/>
        </w:rPr>
      </w:r>
      <w:r w:rsidR="001B333C">
        <w:rPr>
          <w:rFonts w:cs="Arial"/>
          <w:szCs w:val="24"/>
        </w:rPr>
        <w:fldChar w:fldCharType="separate"/>
      </w:r>
      <w:r w:rsidR="00AF5A3D">
        <w:rPr>
          <w:rFonts w:cs="Arial"/>
          <w:szCs w:val="24"/>
        </w:rPr>
        <w:t>(</w:t>
      </w:r>
      <w:r w:rsidR="00AF5A3D">
        <w:rPr>
          <w:noProof/>
        </w:rPr>
        <w:t>17</w:t>
      </w:r>
      <w:r w:rsidR="00AF5A3D">
        <w:rPr>
          <w:rFonts w:cs="Arial"/>
          <w:szCs w:val="24"/>
        </w:rPr>
        <w:t>)</w:t>
      </w:r>
      <w:r w:rsidR="001B333C">
        <w:rPr>
          <w:rFonts w:cs="Arial"/>
          <w:szCs w:val="24"/>
        </w:rPr>
        <w:fldChar w:fldCharType="end"/>
      </w:r>
      <w:r>
        <w:rPr>
          <w:rFonts w:cs="Arial"/>
          <w:szCs w:val="24"/>
        </w:rPr>
        <w:t>, vamos exemplificar o cálculo da distância dos itens 3 (pressão alta) e 9 (idoso). Temos então</w:t>
      </w:r>
      <w:r w:rsidR="006E553C">
        <w:rPr>
          <w:rFonts w:cs="Arial"/>
          <w:szCs w:val="24"/>
        </w:rPr>
        <w:t>:</w:t>
      </w:r>
      <w:r>
        <w:rPr>
          <w:rFonts w:cs="Arial"/>
          <w:szCs w:val="24"/>
        </w:rPr>
        <w:t xml:space="preserve"> </w:t>
      </w:r>
    </w:p>
    <w:p w14:paraId="7D23E0E7" w14:textId="4A96A3D2" w:rsidR="00EE2E60" w:rsidRDefault="003F5C5C" w:rsidP="00EE2E60">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e>
        </m:nary>
      </m:oMath>
      <w:r w:rsidR="00EE2E60">
        <w:rPr>
          <w:rFonts w:cs="Arial"/>
          <w:szCs w:val="24"/>
        </w:rPr>
        <w:t>.</w:t>
      </w:r>
    </w:p>
    <w:p w14:paraId="6477EF6F" w14:textId="77777777" w:rsidR="00EE2E60" w:rsidRDefault="00EE2E60" w:rsidP="00EE2E60">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829565B" w14:textId="49F905A5" w:rsidR="00EE2E60" w:rsidRPr="00DD0445" w:rsidRDefault="00EE2E60" w:rsidP="00EE2E60">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15</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15</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
                            <w:rPr>
                              <w:rFonts w:ascii="Cambria Math" w:hAnsi="Cambria Math" w:cs="Arial"/>
                              <w:szCs w:val="24"/>
                            </w:rPr>
                            <m:t>0,5164</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
                            <w:rPr>
                              <w:rFonts w:ascii="Cambria Math" w:hAnsi="Cambria Math" w:cs="Arial"/>
                              <w:szCs w:val="24"/>
                            </w:rPr>
                            <m:t>0,6324</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-1,2138-(-1,0439)</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-0,1699</m:t>
                      </m:r>
                    </m:e>
                  </m:d>
                </m:e>
                <m:sup>
                  <m:r>
                    <w:rPr>
                      <w:rFonts w:ascii="Cambria Math" w:hAnsi="Cambria Math" w:cs="Arial"/>
                      <w:szCs w:val="24"/>
                    </w:rPr>
                    <m:t>2</m:t>
                  </m:r>
                </m:sup>
              </m:sSup>
            </m:e>
          </m:d>
          <m:r>
            <w:rPr>
              <w:rFonts w:ascii="Cambria Math" w:hAnsi="Cambria Math" w:cs="Arial"/>
              <w:szCs w:val="24"/>
            </w:rPr>
            <m:t>=0,7376 ×0,0289≅0,212</m:t>
          </m:r>
        </m:oMath>
      </m:oMathPara>
    </w:p>
    <w:p w14:paraId="14E2C384" w14:textId="34351A31" w:rsidR="00EE2E60" w:rsidRPr="00DD0445" w:rsidRDefault="00EE2E60" w:rsidP="00EE2E60">
      <w:pPr>
        <w:rPr>
          <w:rFonts w:cs="Arial"/>
          <w:szCs w:val="24"/>
        </w:rPr>
      </w:pPr>
      <m:oMathPara>
        <m:oMathParaPr>
          <m:jc m:val="left"/>
        </m:oMathParaPr>
        <m:oMath>
          <m:r>
            <w:rPr>
              <w:rFonts w:ascii="Cambria Math" w:hAnsi="Cambria Math" w:cs="Arial"/>
              <w:szCs w:val="24"/>
            </w:rPr>
            <m:t>k=2≅0,0058</m:t>
          </m:r>
        </m:oMath>
      </m:oMathPara>
    </w:p>
    <w:p w14:paraId="5A736C5A" w14:textId="061539BD" w:rsidR="00EE2E60" w:rsidRPr="00DD0445" w:rsidRDefault="00EE2E60" w:rsidP="00EE2E60">
      <w:pPr>
        <w:rPr>
          <w:rFonts w:cs="Arial"/>
          <w:szCs w:val="24"/>
        </w:rPr>
      </w:pPr>
      <m:oMathPara>
        <m:oMathParaPr>
          <m:jc m:val="left"/>
        </m:oMathParaPr>
        <m:oMath>
          <m:r>
            <w:rPr>
              <w:rFonts w:ascii="Cambria Math" w:hAnsi="Cambria Math" w:cs="Arial"/>
              <w:szCs w:val="24"/>
            </w:rPr>
            <m:t>k=3≅0,0009</m:t>
          </m:r>
        </m:oMath>
      </m:oMathPara>
    </w:p>
    <w:p w14:paraId="1910AAE4" w14:textId="0B64DF51" w:rsidR="00EE2E60" w:rsidRPr="00DD0445" w:rsidRDefault="00EE2E60" w:rsidP="00EE2E60">
      <w:pPr>
        <w:rPr>
          <w:rFonts w:cs="Arial"/>
          <w:szCs w:val="24"/>
        </w:rPr>
      </w:pPr>
      <m:oMathPara>
        <m:oMathParaPr>
          <m:jc m:val="left"/>
        </m:oMathParaPr>
        <m:oMath>
          <m:r>
            <w:rPr>
              <w:rFonts w:ascii="Cambria Math" w:hAnsi="Cambria Math" w:cs="Arial"/>
              <w:szCs w:val="24"/>
            </w:rPr>
            <w:lastRenderedPageBreak/>
            <m:t>k=4≅0,1874</m:t>
          </m:r>
        </m:oMath>
      </m:oMathPara>
    </w:p>
    <w:p w14:paraId="2F789969" w14:textId="70D4AD4F" w:rsidR="00EE2E60" w:rsidRPr="00DD0445" w:rsidRDefault="00EE2E60" w:rsidP="00EE2E60">
      <w:pPr>
        <w:rPr>
          <w:rFonts w:cs="Arial"/>
          <w:szCs w:val="24"/>
        </w:rPr>
      </w:pPr>
      <m:oMathPara>
        <m:oMathParaPr>
          <m:jc m:val="left"/>
        </m:oMathParaPr>
        <m:oMath>
          <m:r>
            <w:rPr>
              <w:rFonts w:ascii="Cambria Math" w:hAnsi="Cambria Math" w:cs="Arial"/>
              <w:szCs w:val="24"/>
            </w:rPr>
            <m:t>k=5≅0,0003</m:t>
          </m:r>
        </m:oMath>
      </m:oMathPara>
    </w:p>
    <w:p w14:paraId="40A22DE8" w14:textId="4EAE59AF" w:rsidR="00EE2E60" w:rsidRPr="00DD0445" w:rsidRDefault="00EE2E60" w:rsidP="00EE2E60">
      <w:pPr>
        <w:rPr>
          <w:rFonts w:cs="Arial"/>
          <w:szCs w:val="24"/>
        </w:rPr>
      </w:pPr>
      <m:oMathPara>
        <m:oMathParaPr>
          <m:jc m:val="left"/>
        </m:oMathParaPr>
        <m:oMath>
          <m:r>
            <w:rPr>
              <w:rFonts w:ascii="Cambria Math" w:hAnsi="Cambria Math" w:cs="Arial"/>
              <w:szCs w:val="24"/>
            </w:rPr>
            <m:t>k=6≅0,3049</m:t>
          </m:r>
        </m:oMath>
      </m:oMathPara>
    </w:p>
    <w:p w14:paraId="28C7F22D" w14:textId="2C65C8E9" w:rsidR="00EE2E60" w:rsidRPr="00DD0445" w:rsidRDefault="00EE2E60" w:rsidP="00EE2E60">
      <w:pPr>
        <w:rPr>
          <w:rFonts w:cs="Arial"/>
          <w:szCs w:val="24"/>
        </w:rPr>
      </w:pPr>
      <m:oMathPara>
        <m:oMathParaPr>
          <m:jc m:val="left"/>
        </m:oMathParaPr>
        <m:oMath>
          <m:r>
            <w:rPr>
              <w:rFonts w:ascii="Cambria Math" w:hAnsi="Cambria Math" w:cs="Arial"/>
              <w:szCs w:val="24"/>
            </w:rPr>
            <m:t>k=7≅0,3160</m:t>
          </m:r>
        </m:oMath>
      </m:oMathPara>
    </w:p>
    <w:p w14:paraId="19A27A79" w14:textId="4B09C3E2" w:rsidR="00EE2E60" w:rsidRPr="00DD0445" w:rsidRDefault="00EE2E60" w:rsidP="00EE2E60">
      <w:pPr>
        <w:rPr>
          <w:rFonts w:cs="Arial"/>
          <w:szCs w:val="24"/>
        </w:rPr>
      </w:pPr>
      <m:oMathPara>
        <m:oMathParaPr>
          <m:jc m:val="left"/>
        </m:oMathParaPr>
        <m:oMath>
          <m:r>
            <w:rPr>
              <w:rFonts w:ascii="Cambria Math" w:hAnsi="Cambria Math" w:cs="Arial"/>
              <w:szCs w:val="24"/>
            </w:rPr>
            <m:t>k=8≅0,1474</m:t>
          </m:r>
        </m:oMath>
      </m:oMathPara>
    </w:p>
    <w:p w14:paraId="09412A6F" w14:textId="06B26833" w:rsidR="00EE2E60" w:rsidRPr="00DD0445" w:rsidRDefault="00EE2E60" w:rsidP="00EE2E60">
      <w:pPr>
        <w:rPr>
          <w:rFonts w:cs="Arial"/>
          <w:szCs w:val="24"/>
        </w:rPr>
      </w:pPr>
      <m:oMathPara>
        <m:oMathParaPr>
          <m:jc m:val="left"/>
        </m:oMathParaPr>
        <m:oMath>
          <m:r>
            <w:rPr>
              <w:rFonts w:ascii="Cambria Math" w:hAnsi="Cambria Math" w:cs="Arial"/>
              <w:szCs w:val="24"/>
            </w:rPr>
            <m:t>k=9≅0,0109</m:t>
          </m:r>
        </m:oMath>
      </m:oMathPara>
    </w:p>
    <w:p w14:paraId="240599D3" w14:textId="0A0019A6" w:rsidR="00EE2E60" w:rsidRPr="00DD0445" w:rsidRDefault="00EE2E60" w:rsidP="00EE2E60">
      <w:pPr>
        <w:rPr>
          <w:rFonts w:cs="Arial"/>
          <w:szCs w:val="24"/>
        </w:rPr>
      </w:pPr>
      <m:oMathPara>
        <m:oMathParaPr>
          <m:jc m:val="left"/>
        </m:oMathParaPr>
        <m:oMath>
          <m:r>
            <w:rPr>
              <w:rFonts w:ascii="Cambria Math" w:hAnsi="Cambria Math" w:cs="Arial"/>
              <w:szCs w:val="24"/>
            </w:rPr>
            <m:t>k=10≅0,0208</m:t>
          </m:r>
        </m:oMath>
      </m:oMathPara>
    </w:p>
    <w:p w14:paraId="05EB01A8" w14:textId="1DB34346" w:rsidR="00EE2E60" w:rsidRPr="00DD0445" w:rsidRDefault="00EE2E60" w:rsidP="00EE2E60">
      <w:pPr>
        <w:rPr>
          <w:rFonts w:cs="Arial"/>
          <w:szCs w:val="24"/>
        </w:rPr>
      </w:pPr>
      <m:oMathPara>
        <m:oMathParaPr>
          <m:jc m:val="left"/>
        </m:oMathParaPr>
        <m:oMath>
          <m:r>
            <w:rPr>
              <w:rFonts w:ascii="Cambria Math" w:hAnsi="Cambria Math" w:cs="Arial"/>
              <w:szCs w:val="24"/>
            </w:rPr>
            <m:t>k=11≅0,0120</m:t>
          </m:r>
        </m:oMath>
      </m:oMathPara>
    </w:p>
    <w:p w14:paraId="23AB40E1" w14:textId="27438597" w:rsidR="00EE2E60" w:rsidRPr="00B94E13" w:rsidRDefault="003F5C5C" w:rsidP="00EE2E60">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={0,0212+0,0058+0,0009+ 0,1874+0,0003+0,3049+0,3160+0,1474+0,0109+0,0208+0,0120}≅1.0276</m:t>
          </m:r>
        </m:oMath>
      </m:oMathPara>
    </w:p>
    <w:p w14:paraId="7BE4D013" w14:textId="77777777" w:rsidR="00EE2E60" w:rsidRPr="00DD0445" w:rsidRDefault="00EE2E60" w:rsidP="00EE2E60">
      <w:pPr>
        <w:rPr>
          <w:rFonts w:cs="Arial"/>
          <w:szCs w:val="24"/>
        </w:rPr>
      </w:pPr>
    </w:p>
    <w:p w14:paraId="140F6F07" w14:textId="1FD00817" w:rsidR="00EE2E60" w:rsidRDefault="00EE2E60" w:rsidP="00EE2E60">
      <w:pPr>
        <w:rPr>
          <w:rFonts w:cs="Arial"/>
          <w:szCs w:val="24"/>
        </w:rPr>
      </w:pPr>
      <w:r>
        <w:rPr>
          <w:rFonts w:cs="Arial"/>
          <w:szCs w:val="24"/>
        </w:rPr>
        <w:t>A distância</w:t>
      </w:r>
      <w:r w:rsidR="00FA3EBB">
        <w:rPr>
          <w:rFonts w:cs="Arial"/>
          <w:szCs w:val="24"/>
        </w:rPr>
        <w:t xml:space="preserve"> quadrada</w:t>
      </w:r>
      <w:r>
        <w:rPr>
          <w:rFonts w:cs="Arial"/>
          <w:szCs w:val="24"/>
        </w:rPr>
        <w:t xml:space="preserve"> final então entre os itens 3 e 9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≅1.03</m:t>
        </m:r>
      </m:oMath>
      <w:r>
        <w:rPr>
          <w:rFonts w:cs="Arial"/>
          <w:szCs w:val="24"/>
        </w:rPr>
        <w:t>. A matriz completa da distância quadrada entre os itens pode ser visualizada na</w:t>
      </w:r>
      <w:r w:rsidR="0047477B">
        <w:rPr>
          <w:rFonts w:cs="Arial"/>
          <w:szCs w:val="24"/>
        </w:rPr>
        <w:t xml:space="preserve"> </w:t>
      </w:r>
      <w:r w:rsidR="0047477B">
        <w:rPr>
          <w:rFonts w:cs="Arial"/>
          <w:szCs w:val="24"/>
        </w:rPr>
        <w:fldChar w:fldCharType="begin"/>
      </w:r>
      <w:r w:rsidR="0047477B">
        <w:rPr>
          <w:rFonts w:cs="Arial"/>
          <w:szCs w:val="24"/>
        </w:rPr>
        <w:instrText xml:space="preserve"> REF _Ref510952658 \h </w:instrText>
      </w:r>
      <w:r w:rsidR="0047477B">
        <w:rPr>
          <w:rFonts w:cs="Arial"/>
          <w:szCs w:val="24"/>
        </w:rPr>
      </w:r>
      <w:r w:rsidR="0047477B">
        <w:rPr>
          <w:rFonts w:cs="Arial"/>
          <w:szCs w:val="24"/>
        </w:rPr>
        <w:fldChar w:fldCharType="separate"/>
      </w:r>
      <w:r w:rsidR="00AF5A3D">
        <w:t xml:space="preserve">Tabela </w:t>
      </w:r>
      <w:r w:rsidR="00AF5A3D">
        <w:rPr>
          <w:noProof/>
        </w:rPr>
        <w:t>21</w:t>
      </w:r>
      <w:r w:rsidR="0047477B">
        <w:rPr>
          <w:rFonts w:cs="Arial"/>
          <w:szCs w:val="24"/>
        </w:rPr>
        <w:fldChar w:fldCharType="end"/>
      </w:r>
      <w:r>
        <w:rPr>
          <w:rFonts w:cs="Arial"/>
          <w:szCs w:val="24"/>
        </w:rPr>
        <w:t>.</w:t>
      </w:r>
    </w:p>
    <w:p w14:paraId="2F23186A" w14:textId="15AAB36F" w:rsidR="00EE2E60" w:rsidRDefault="00EE2E60" w:rsidP="00EE2E60">
      <w:pPr>
        <w:pStyle w:val="Legenda"/>
        <w:keepNext/>
      </w:pPr>
      <w:bookmarkStart w:id="120" w:name="_Ref510952658"/>
      <w:bookmarkStart w:id="121" w:name="_Toc511244425"/>
      <w:r>
        <w:t xml:space="preserve">Tabela </w:t>
      </w:r>
      <w:fldSimple w:instr=" SEQ Tabela \* ARABIC ">
        <w:r w:rsidR="00AF5A3D">
          <w:rPr>
            <w:noProof/>
          </w:rPr>
          <w:t>21</w:t>
        </w:r>
      </w:fldSimple>
      <w:bookmarkEnd w:id="120"/>
      <w:r>
        <w:t xml:space="preserve"> -</w:t>
      </w:r>
      <w:r w:rsidRPr="00C12929">
        <w:t xml:space="preserve"> </w:t>
      </w:r>
      <w:r w:rsidRPr="00855257">
        <w:t>Valores aproximados das distâncias entre os Itens no espaço-solução</w:t>
      </w:r>
      <w:r>
        <w:t>.</w:t>
      </w:r>
      <w:bookmarkEnd w:id="121"/>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5"/>
        <w:gridCol w:w="445"/>
        <w:gridCol w:w="445"/>
        <w:gridCol w:w="444"/>
        <w:gridCol w:w="445"/>
        <w:gridCol w:w="444"/>
        <w:gridCol w:w="444"/>
        <w:gridCol w:w="443"/>
        <w:gridCol w:w="444"/>
        <w:gridCol w:w="444"/>
        <w:gridCol w:w="444"/>
        <w:gridCol w:w="443"/>
        <w:gridCol w:w="444"/>
        <w:gridCol w:w="443"/>
        <w:gridCol w:w="444"/>
        <w:gridCol w:w="443"/>
        <w:gridCol w:w="444"/>
        <w:gridCol w:w="443"/>
        <w:gridCol w:w="445"/>
      </w:tblGrid>
      <w:tr w:rsidR="00EE2E60" w14:paraId="0AF1F4EE" w14:textId="77777777" w:rsidTr="00EE2E60">
        <w:trPr>
          <w:trHeight w:val="284"/>
        </w:trPr>
        <w:tc>
          <w:tcPr>
            <w:tcW w:w="9076" w:type="dxa"/>
            <w:gridSpan w:val="19"/>
            <w:tcBorders>
              <w:top w:val="single" w:sz="12" w:space="0" w:color="auto"/>
            </w:tcBorders>
            <w:vAlign w:val="center"/>
          </w:tcPr>
          <w:p w14:paraId="706C6F2D" w14:textId="77777777" w:rsidR="00EE2E60" w:rsidRPr="00690FF1" w:rsidRDefault="00EE2E60" w:rsidP="00EE2E60">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os </w:t>
            </w:r>
            <w:r>
              <w:rPr>
                <w:rFonts w:cs="Arial"/>
                <w:b/>
                <w:bCs/>
                <w:color w:val="000000"/>
                <w:sz w:val="16"/>
                <w:szCs w:val="16"/>
              </w:rPr>
              <w:t>I</w:t>
            </w:r>
            <w:r w:rsidRPr="00690FF1">
              <w:rPr>
                <w:rFonts w:cs="Arial"/>
                <w:b/>
                <w:bCs/>
                <w:color w:val="000000"/>
                <w:sz w:val="16"/>
                <w:szCs w:val="16"/>
              </w:rPr>
              <w:t>tens</w:t>
            </w:r>
          </w:p>
        </w:tc>
      </w:tr>
      <w:tr w:rsidR="00EE2E60" w14:paraId="33304391" w14:textId="77777777" w:rsidTr="00FA3EBB">
        <w:trPr>
          <w:trHeight w:val="284"/>
        </w:trPr>
        <w:tc>
          <w:tcPr>
            <w:tcW w:w="1072" w:type="dxa"/>
            <w:vMerge w:val="restart"/>
            <w:tcBorders>
              <w:top w:val="single" w:sz="4" w:space="0" w:color="auto"/>
            </w:tcBorders>
            <w:vAlign w:val="center"/>
          </w:tcPr>
          <w:p w14:paraId="7F4E115E" w14:textId="77777777" w:rsidR="00EE2E60" w:rsidRPr="00690FF1" w:rsidRDefault="00EE2E60" w:rsidP="00EE2E60">
            <w:pPr>
              <w:spacing w:line="240" w:lineRule="auto"/>
              <w:jc w:val="center"/>
              <w:rPr>
                <w:rFonts w:cs="Arial"/>
                <w:b/>
                <w:color w:val="000000"/>
                <w:sz w:val="12"/>
                <w:szCs w:val="12"/>
              </w:rPr>
            </w:pPr>
            <w:r w:rsidRPr="00690FF1">
              <w:rPr>
                <w:rFonts w:cs="Arial"/>
                <w:b/>
                <w:color w:val="000000"/>
                <w:sz w:val="12"/>
                <w:szCs w:val="12"/>
              </w:rPr>
              <w:t>Itens</w:t>
            </w:r>
          </w:p>
        </w:tc>
        <w:tc>
          <w:tcPr>
            <w:tcW w:w="1334" w:type="dxa"/>
            <w:gridSpan w:val="3"/>
            <w:tcBorders>
              <w:top w:val="single" w:sz="4" w:space="0" w:color="auto"/>
            </w:tcBorders>
            <w:vAlign w:val="center"/>
          </w:tcPr>
          <w:p w14:paraId="70FD4B3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Pressão</w:t>
            </w:r>
          </w:p>
        </w:tc>
        <w:tc>
          <w:tcPr>
            <w:tcW w:w="1334" w:type="dxa"/>
            <w:gridSpan w:val="3"/>
            <w:tcBorders>
              <w:top w:val="single" w:sz="4" w:space="0" w:color="auto"/>
            </w:tcBorders>
            <w:vAlign w:val="center"/>
          </w:tcPr>
          <w:p w14:paraId="403B77C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Enxaquecas</w:t>
            </w:r>
          </w:p>
        </w:tc>
        <w:tc>
          <w:tcPr>
            <w:tcW w:w="1334" w:type="dxa"/>
            <w:gridSpan w:val="3"/>
            <w:tcBorders>
              <w:top w:val="single" w:sz="4" w:space="0" w:color="auto"/>
            </w:tcBorders>
            <w:vAlign w:val="center"/>
          </w:tcPr>
          <w:p w14:paraId="446F4F2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Idade</w:t>
            </w:r>
          </w:p>
        </w:tc>
        <w:tc>
          <w:tcPr>
            <w:tcW w:w="1334" w:type="dxa"/>
            <w:gridSpan w:val="3"/>
            <w:tcBorders>
              <w:top w:val="single" w:sz="4" w:space="0" w:color="auto"/>
            </w:tcBorders>
            <w:vAlign w:val="center"/>
          </w:tcPr>
          <w:p w14:paraId="7D3BA18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Ansiedade</w:t>
            </w:r>
          </w:p>
        </w:tc>
        <w:tc>
          <w:tcPr>
            <w:tcW w:w="1333" w:type="dxa"/>
            <w:gridSpan w:val="3"/>
            <w:tcBorders>
              <w:top w:val="single" w:sz="4" w:space="0" w:color="auto"/>
            </w:tcBorders>
            <w:vAlign w:val="center"/>
          </w:tcPr>
          <w:p w14:paraId="73B040C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Peso</w:t>
            </w:r>
          </w:p>
        </w:tc>
        <w:tc>
          <w:tcPr>
            <w:tcW w:w="1335" w:type="dxa"/>
            <w:gridSpan w:val="3"/>
            <w:tcBorders>
              <w:top w:val="single" w:sz="4" w:space="0" w:color="auto"/>
            </w:tcBorders>
            <w:vAlign w:val="center"/>
          </w:tcPr>
          <w:p w14:paraId="4BB328C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Altura</w:t>
            </w:r>
          </w:p>
        </w:tc>
      </w:tr>
      <w:tr w:rsidR="00EE2E60" w14:paraId="3D6EE942" w14:textId="77777777" w:rsidTr="00FA3EBB">
        <w:trPr>
          <w:trHeight w:val="284"/>
        </w:trPr>
        <w:tc>
          <w:tcPr>
            <w:tcW w:w="1072" w:type="dxa"/>
            <w:vMerge/>
            <w:tcBorders>
              <w:bottom w:val="single" w:sz="4" w:space="0" w:color="auto"/>
            </w:tcBorders>
            <w:vAlign w:val="center"/>
          </w:tcPr>
          <w:p w14:paraId="5D9CF361" w14:textId="77777777" w:rsidR="00EE2E60" w:rsidRPr="00690FF1" w:rsidRDefault="00EE2E60" w:rsidP="00EE2E60">
            <w:pPr>
              <w:spacing w:line="240" w:lineRule="auto"/>
              <w:jc w:val="center"/>
              <w:rPr>
                <w:rFonts w:cs="Arial"/>
                <w:b/>
                <w:color w:val="000000"/>
                <w:sz w:val="12"/>
                <w:szCs w:val="12"/>
              </w:rPr>
            </w:pPr>
          </w:p>
        </w:tc>
        <w:tc>
          <w:tcPr>
            <w:tcW w:w="445" w:type="dxa"/>
            <w:tcBorders>
              <w:bottom w:val="single" w:sz="4" w:space="0" w:color="auto"/>
            </w:tcBorders>
            <w:vAlign w:val="center"/>
          </w:tcPr>
          <w:p w14:paraId="6931CB0B"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5" w:type="dxa"/>
            <w:tcBorders>
              <w:bottom w:val="single" w:sz="4" w:space="0" w:color="auto"/>
            </w:tcBorders>
            <w:vAlign w:val="center"/>
          </w:tcPr>
          <w:p w14:paraId="36475A0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4" w:type="dxa"/>
            <w:tcBorders>
              <w:bottom w:val="single" w:sz="4" w:space="0" w:color="auto"/>
            </w:tcBorders>
            <w:vAlign w:val="center"/>
          </w:tcPr>
          <w:p w14:paraId="6A55DA7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5" w:type="dxa"/>
            <w:tcBorders>
              <w:bottom w:val="single" w:sz="4" w:space="0" w:color="auto"/>
            </w:tcBorders>
            <w:vAlign w:val="center"/>
          </w:tcPr>
          <w:p w14:paraId="7AAB073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Raras</w:t>
            </w:r>
          </w:p>
        </w:tc>
        <w:tc>
          <w:tcPr>
            <w:tcW w:w="444" w:type="dxa"/>
            <w:tcBorders>
              <w:bottom w:val="single" w:sz="4" w:space="0" w:color="auto"/>
            </w:tcBorders>
            <w:vAlign w:val="center"/>
          </w:tcPr>
          <w:p w14:paraId="0E405F63"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Esporádicas</w:t>
            </w:r>
          </w:p>
        </w:tc>
        <w:tc>
          <w:tcPr>
            <w:tcW w:w="445" w:type="dxa"/>
            <w:tcBorders>
              <w:bottom w:val="single" w:sz="4" w:space="0" w:color="auto"/>
            </w:tcBorders>
            <w:vAlign w:val="center"/>
          </w:tcPr>
          <w:p w14:paraId="5698186E"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Frequentes.</w:t>
            </w:r>
          </w:p>
        </w:tc>
        <w:tc>
          <w:tcPr>
            <w:tcW w:w="444" w:type="dxa"/>
            <w:tcBorders>
              <w:bottom w:val="single" w:sz="4" w:space="0" w:color="auto"/>
            </w:tcBorders>
            <w:vAlign w:val="center"/>
          </w:tcPr>
          <w:p w14:paraId="23EE080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Jovem</w:t>
            </w:r>
          </w:p>
        </w:tc>
        <w:tc>
          <w:tcPr>
            <w:tcW w:w="445" w:type="dxa"/>
            <w:tcBorders>
              <w:bottom w:val="single" w:sz="4" w:space="0" w:color="auto"/>
            </w:tcBorders>
            <w:vAlign w:val="center"/>
          </w:tcPr>
          <w:p w14:paraId="7DB6ED1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Meia Idade</w:t>
            </w:r>
          </w:p>
        </w:tc>
        <w:tc>
          <w:tcPr>
            <w:tcW w:w="445" w:type="dxa"/>
            <w:tcBorders>
              <w:bottom w:val="single" w:sz="4" w:space="0" w:color="auto"/>
            </w:tcBorders>
            <w:vAlign w:val="center"/>
          </w:tcPr>
          <w:p w14:paraId="6DB2E23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Idoso</w:t>
            </w:r>
          </w:p>
        </w:tc>
        <w:tc>
          <w:tcPr>
            <w:tcW w:w="445" w:type="dxa"/>
            <w:tcBorders>
              <w:bottom w:val="single" w:sz="4" w:space="0" w:color="auto"/>
            </w:tcBorders>
            <w:vAlign w:val="center"/>
          </w:tcPr>
          <w:p w14:paraId="029E88F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4" w:type="dxa"/>
            <w:tcBorders>
              <w:bottom w:val="single" w:sz="4" w:space="0" w:color="auto"/>
            </w:tcBorders>
            <w:vAlign w:val="center"/>
          </w:tcPr>
          <w:p w14:paraId="16FA46B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5" w:type="dxa"/>
            <w:tcBorders>
              <w:bottom w:val="single" w:sz="4" w:space="0" w:color="auto"/>
            </w:tcBorders>
            <w:vAlign w:val="center"/>
          </w:tcPr>
          <w:p w14:paraId="1A7807D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4" w:type="dxa"/>
            <w:tcBorders>
              <w:bottom w:val="single" w:sz="4" w:space="0" w:color="auto"/>
            </w:tcBorders>
            <w:vAlign w:val="center"/>
          </w:tcPr>
          <w:p w14:paraId="09D2A645"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Leve</w:t>
            </w:r>
          </w:p>
        </w:tc>
        <w:tc>
          <w:tcPr>
            <w:tcW w:w="445" w:type="dxa"/>
            <w:tcBorders>
              <w:bottom w:val="single" w:sz="4" w:space="0" w:color="auto"/>
            </w:tcBorders>
            <w:vAlign w:val="center"/>
          </w:tcPr>
          <w:p w14:paraId="714157A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Mediano</w:t>
            </w:r>
          </w:p>
        </w:tc>
        <w:tc>
          <w:tcPr>
            <w:tcW w:w="444" w:type="dxa"/>
            <w:tcBorders>
              <w:bottom w:val="single" w:sz="4" w:space="0" w:color="auto"/>
            </w:tcBorders>
            <w:vAlign w:val="center"/>
          </w:tcPr>
          <w:p w14:paraId="72CC1FB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Pesado</w:t>
            </w:r>
          </w:p>
        </w:tc>
        <w:tc>
          <w:tcPr>
            <w:tcW w:w="445" w:type="dxa"/>
            <w:tcBorders>
              <w:bottom w:val="single" w:sz="4" w:space="0" w:color="auto"/>
            </w:tcBorders>
            <w:vAlign w:val="center"/>
          </w:tcPr>
          <w:p w14:paraId="1BE9BA7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Baixo</w:t>
            </w:r>
          </w:p>
        </w:tc>
        <w:tc>
          <w:tcPr>
            <w:tcW w:w="444" w:type="dxa"/>
            <w:tcBorders>
              <w:bottom w:val="single" w:sz="4" w:space="0" w:color="auto"/>
            </w:tcBorders>
            <w:vAlign w:val="center"/>
          </w:tcPr>
          <w:p w14:paraId="70A38BB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6" w:type="dxa"/>
            <w:tcBorders>
              <w:bottom w:val="single" w:sz="4" w:space="0" w:color="auto"/>
            </w:tcBorders>
            <w:vAlign w:val="center"/>
          </w:tcPr>
          <w:p w14:paraId="4D33206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Alto</w:t>
            </w:r>
          </w:p>
        </w:tc>
      </w:tr>
      <w:tr w:rsidR="00FA3EBB" w14:paraId="07B99D04" w14:textId="77777777" w:rsidTr="00FA3EBB">
        <w:trPr>
          <w:trHeight w:val="284"/>
        </w:trPr>
        <w:tc>
          <w:tcPr>
            <w:tcW w:w="1072" w:type="dxa"/>
            <w:tcBorders>
              <w:top w:val="single" w:sz="4" w:space="0" w:color="auto"/>
            </w:tcBorders>
            <w:vAlign w:val="center"/>
          </w:tcPr>
          <w:p w14:paraId="62F75AA6" w14:textId="77777777" w:rsidR="00FA3EBB" w:rsidRPr="00B94E13" w:rsidRDefault="00FA3EBB" w:rsidP="00FA3EBB">
            <w:pPr>
              <w:spacing w:line="240" w:lineRule="auto"/>
              <w:jc w:val="left"/>
              <w:rPr>
                <w:rFonts w:cs="Arial"/>
                <w:b/>
                <w:color w:val="000000"/>
                <w:sz w:val="14"/>
                <w:szCs w:val="14"/>
              </w:rPr>
            </w:pPr>
            <w:r w:rsidRPr="00B94E13">
              <w:rPr>
                <w:rFonts w:cs="Arial"/>
                <w:b/>
                <w:color w:val="000000"/>
                <w:sz w:val="14"/>
                <w:szCs w:val="14"/>
              </w:rPr>
              <w:t>Pr. Baixa</w:t>
            </w:r>
          </w:p>
        </w:tc>
        <w:tc>
          <w:tcPr>
            <w:tcW w:w="445" w:type="dxa"/>
            <w:tcBorders>
              <w:top w:val="single" w:sz="4" w:space="0" w:color="auto"/>
            </w:tcBorders>
            <w:vAlign w:val="center"/>
          </w:tcPr>
          <w:p w14:paraId="465D6BB2" w14:textId="067B5B1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tcBorders>
              <w:top w:val="single" w:sz="4" w:space="0" w:color="auto"/>
            </w:tcBorders>
            <w:vAlign w:val="center"/>
          </w:tcPr>
          <w:p w14:paraId="08F959E5" w14:textId="465B7CB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4" w:type="dxa"/>
            <w:tcBorders>
              <w:top w:val="single" w:sz="4" w:space="0" w:color="auto"/>
            </w:tcBorders>
            <w:vAlign w:val="center"/>
          </w:tcPr>
          <w:p w14:paraId="60FA4B94" w14:textId="5EB5FDE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7D325F1A" w14:textId="32C7DAE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10776FB2" w14:textId="0932F2D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tcBorders>
              <w:top w:val="single" w:sz="4" w:space="0" w:color="auto"/>
            </w:tcBorders>
            <w:vAlign w:val="center"/>
          </w:tcPr>
          <w:p w14:paraId="5104ADE5" w14:textId="7754125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4" w:type="dxa"/>
            <w:tcBorders>
              <w:top w:val="single" w:sz="4" w:space="0" w:color="auto"/>
            </w:tcBorders>
            <w:vAlign w:val="center"/>
          </w:tcPr>
          <w:p w14:paraId="3B9006CE" w14:textId="18A9C75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tcBorders>
              <w:top w:val="single" w:sz="4" w:space="0" w:color="auto"/>
            </w:tcBorders>
            <w:vAlign w:val="center"/>
          </w:tcPr>
          <w:p w14:paraId="1F61D3CC" w14:textId="1587998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tcBorders>
              <w:top w:val="single" w:sz="4" w:space="0" w:color="auto"/>
            </w:tcBorders>
            <w:vAlign w:val="center"/>
          </w:tcPr>
          <w:p w14:paraId="0706ED1D" w14:textId="73DA0F2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tcBorders>
              <w:top w:val="single" w:sz="4" w:space="0" w:color="auto"/>
            </w:tcBorders>
            <w:vAlign w:val="center"/>
          </w:tcPr>
          <w:p w14:paraId="2FC32743" w14:textId="558D9488"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4" w:type="dxa"/>
            <w:tcBorders>
              <w:top w:val="single" w:sz="4" w:space="0" w:color="auto"/>
            </w:tcBorders>
            <w:vAlign w:val="center"/>
          </w:tcPr>
          <w:p w14:paraId="6CC5F1E1" w14:textId="0668A242"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tcBorders>
              <w:top w:val="single" w:sz="4" w:space="0" w:color="auto"/>
            </w:tcBorders>
            <w:vAlign w:val="center"/>
          </w:tcPr>
          <w:p w14:paraId="00DD3BF4" w14:textId="708CF72F"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4251B2D1" w14:textId="2297BFB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5345D817" w14:textId="3FA9908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4" w:type="dxa"/>
            <w:tcBorders>
              <w:top w:val="single" w:sz="4" w:space="0" w:color="auto"/>
            </w:tcBorders>
            <w:vAlign w:val="center"/>
          </w:tcPr>
          <w:p w14:paraId="397FB955" w14:textId="14C0D6B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tcBorders>
              <w:top w:val="single" w:sz="4" w:space="0" w:color="auto"/>
            </w:tcBorders>
            <w:vAlign w:val="center"/>
          </w:tcPr>
          <w:p w14:paraId="73F5B696" w14:textId="34C11C0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4" w:type="dxa"/>
            <w:tcBorders>
              <w:top w:val="single" w:sz="4" w:space="0" w:color="auto"/>
            </w:tcBorders>
            <w:vAlign w:val="center"/>
          </w:tcPr>
          <w:p w14:paraId="346A87FD" w14:textId="086DC06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6" w:type="dxa"/>
            <w:tcBorders>
              <w:top w:val="single" w:sz="4" w:space="0" w:color="auto"/>
            </w:tcBorders>
            <w:vAlign w:val="center"/>
          </w:tcPr>
          <w:p w14:paraId="75EFB32C" w14:textId="2DCE76A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r>
      <w:tr w:rsidR="00FA3EBB" w14:paraId="18A97990" w14:textId="77777777" w:rsidTr="00FA3EBB">
        <w:trPr>
          <w:trHeight w:val="284"/>
        </w:trPr>
        <w:tc>
          <w:tcPr>
            <w:tcW w:w="1072" w:type="dxa"/>
            <w:vAlign w:val="center"/>
          </w:tcPr>
          <w:p w14:paraId="76C96A0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Mediana</w:t>
            </w:r>
          </w:p>
        </w:tc>
        <w:tc>
          <w:tcPr>
            <w:tcW w:w="445" w:type="dxa"/>
            <w:vAlign w:val="center"/>
          </w:tcPr>
          <w:p w14:paraId="27F4BA7A" w14:textId="208799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5" w:type="dxa"/>
            <w:vAlign w:val="center"/>
          </w:tcPr>
          <w:p w14:paraId="72A29596" w14:textId="1909EB2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518F54" w14:textId="7CE4AED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5" w:type="dxa"/>
            <w:vAlign w:val="center"/>
          </w:tcPr>
          <w:p w14:paraId="6DF482D2" w14:textId="5862450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584BB56A" w14:textId="5E33DFB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vAlign w:val="center"/>
          </w:tcPr>
          <w:p w14:paraId="6B7B788D" w14:textId="3D66A03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ACC9947" w14:textId="70C498F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5" w:type="dxa"/>
            <w:vAlign w:val="center"/>
          </w:tcPr>
          <w:p w14:paraId="162133E7" w14:textId="1ECBE7B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5" w:type="dxa"/>
            <w:vAlign w:val="center"/>
          </w:tcPr>
          <w:p w14:paraId="12D0E92E" w14:textId="073A2081"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5" w:type="dxa"/>
            <w:vAlign w:val="center"/>
          </w:tcPr>
          <w:p w14:paraId="738E4F64" w14:textId="2C0210D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3588ACAF" w14:textId="470D9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5" w:type="dxa"/>
            <w:vAlign w:val="center"/>
          </w:tcPr>
          <w:p w14:paraId="57558B11" w14:textId="1F01406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07C4EEAF" w14:textId="7DC6C87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5" w:type="dxa"/>
            <w:vAlign w:val="center"/>
          </w:tcPr>
          <w:p w14:paraId="29056B72" w14:textId="5F0FA18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4FF7ACE9" w14:textId="1A673F6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vAlign w:val="center"/>
          </w:tcPr>
          <w:p w14:paraId="6BB13ED5" w14:textId="265203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09C46991" w14:textId="5C61F53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6" w:type="dxa"/>
            <w:vAlign w:val="center"/>
          </w:tcPr>
          <w:p w14:paraId="4F12A0A3" w14:textId="5F038C9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r>
      <w:tr w:rsidR="00FA3EBB" w14:paraId="6E028B4B" w14:textId="77777777" w:rsidTr="00FA3EBB">
        <w:trPr>
          <w:trHeight w:val="284"/>
        </w:trPr>
        <w:tc>
          <w:tcPr>
            <w:tcW w:w="1072" w:type="dxa"/>
            <w:vAlign w:val="center"/>
          </w:tcPr>
          <w:p w14:paraId="38A955D1"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Alta</w:t>
            </w:r>
          </w:p>
        </w:tc>
        <w:tc>
          <w:tcPr>
            <w:tcW w:w="445" w:type="dxa"/>
            <w:vAlign w:val="center"/>
          </w:tcPr>
          <w:p w14:paraId="534DF7DC" w14:textId="5A00557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12A90F4" w14:textId="4CB60D00"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4" w:type="dxa"/>
            <w:vAlign w:val="center"/>
          </w:tcPr>
          <w:p w14:paraId="0907DF46" w14:textId="3494BC8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E0D3302" w14:textId="2E6E7E9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4" w:type="dxa"/>
            <w:vAlign w:val="center"/>
          </w:tcPr>
          <w:p w14:paraId="2B6A9E82" w14:textId="249732C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344F9F58" w14:textId="10D0471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4" w:type="dxa"/>
            <w:vAlign w:val="center"/>
          </w:tcPr>
          <w:p w14:paraId="6DA0BCB2" w14:textId="6904DF3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4A73EEAD" w14:textId="2D2A077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5C983FFB" w14:textId="40A0426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57DB77EB" w14:textId="7BAE715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4" w:type="dxa"/>
            <w:vAlign w:val="center"/>
          </w:tcPr>
          <w:p w14:paraId="19945641" w14:textId="06354B1F"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6ABDB3F5" w14:textId="30C87ED1"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4" w:type="dxa"/>
            <w:vAlign w:val="center"/>
          </w:tcPr>
          <w:p w14:paraId="0AADAEA0" w14:textId="5A7F1B1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4410E3D3" w14:textId="77C9469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4" w:type="dxa"/>
            <w:vAlign w:val="center"/>
          </w:tcPr>
          <w:p w14:paraId="5700FC3A" w14:textId="2E49A6AE"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BD93075" w14:textId="4CEB1FA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3624EE38" w14:textId="08D06583"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6" w:type="dxa"/>
            <w:vAlign w:val="center"/>
          </w:tcPr>
          <w:p w14:paraId="41D39B88" w14:textId="63CA89C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r>
      <w:tr w:rsidR="00FA3EBB" w14:paraId="286AEB1B" w14:textId="77777777" w:rsidTr="00FA3EBB">
        <w:trPr>
          <w:trHeight w:val="284"/>
        </w:trPr>
        <w:tc>
          <w:tcPr>
            <w:tcW w:w="1072" w:type="dxa"/>
            <w:vAlign w:val="center"/>
          </w:tcPr>
          <w:p w14:paraId="72A6A2BF"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Raras</w:t>
            </w:r>
          </w:p>
        </w:tc>
        <w:tc>
          <w:tcPr>
            <w:tcW w:w="445" w:type="dxa"/>
            <w:vAlign w:val="center"/>
          </w:tcPr>
          <w:p w14:paraId="7DBE65CE" w14:textId="68D1A52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5" w:type="dxa"/>
            <w:vAlign w:val="center"/>
          </w:tcPr>
          <w:p w14:paraId="0C5489BF" w14:textId="091F3D40"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22352C3F" w14:textId="7D99BA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5" w:type="dxa"/>
            <w:vAlign w:val="center"/>
          </w:tcPr>
          <w:p w14:paraId="6CEF27C7" w14:textId="661B85FB"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2DD5F4A8" w14:textId="7FFA2AA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5" w:type="dxa"/>
            <w:vAlign w:val="center"/>
          </w:tcPr>
          <w:p w14:paraId="04179226" w14:textId="21FE65E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174E695D" w14:textId="0404943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5" w:type="dxa"/>
            <w:vAlign w:val="center"/>
          </w:tcPr>
          <w:p w14:paraId="362CD90C" w14:textId="6F7654D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718F670A" w14:textId="2A3DE9C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5" w:type="dxa"/>
            <w:vAlign w:val="center"/>
          </w:tcPr>
          <w:p w14:paraId="2570E7FD" w14:textId="088CD6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7780AA66" w14:textId="6DA0042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5" w:type="dxa"/>
            <w:vAlign w:val="center"/>
          </w:tcPr>
          <w:p w14:paraId="1E1614ED" w14:textId="7201A32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502D83F7" w14:textId="0601B2D4"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5" w:type="dxa"/>
            <w:vAlign w:val="center"/>
          </w:tcPr>
          <w:p w14:paraId="7D2C7996" w14:textId="5AFE202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2E416E0C" w14:textId="7DBC9CF1"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5" w:type="dxa"/>
            <w:vAlign w:val="center"/>
          </w:tcPr>
          <w:p w14:paraId="1F279442" w14:textId="2397572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C6F6FE8" w14:textId="61E14A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6" w:type="dxa"/>
            <w:vAlign w:val="center"/>
          </w:tcPr>
          <w:p w14:paraId="6A24FF81" w14:textId="31A5CFC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r>
      <w:tr w:rsidR="00FA3EBB" w14:paraId="3F711372" w14:textId="77777777" w:rsidTr="00FA3EBB">
        <w:trPr>
          <w:trHeight w:val="284"/>
        </w:trPr>
        <w:tc>
          <w:tcPr>
            <w:tcW w:w="1072" w:type="dxa"/>
            <w:vAlign w:val="center"/>
          </w:tcPr>
          <w:p w14:paraId="28CA2C3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Esporádicas</w:t>
            </w:r>
          </w:p>
        </w:tc>
        <w:tc>
          <w:tcPr>
            <w:tcW w:w="445" w:type="dxa"/>
            <w:vAlign w:val="center"/>
          </w:tcPr>
          <w:p w14:paraId="6F0F5022" w14:textId="21EC91C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vAlign w:val="center"/>
          </w:tcPr>
          <w:p w14:paraId="398228DB" w14:textId="22812DA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4" w:type="dxa"/>
            <w:vAlign w:val="center"/>
          </w:tcPr>
          <w:p w14:paraId="516620D1" w14:textId="4651460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5605C1CC" w14:textId="141A230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4" w:type="dxa"/>
            <w:vAlign w:val="center"/>
          </w:tcPr>
          <w:p w14:paraId="35E8A114" w14:textId="3DBDE88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8783A4F" w14:textId="39C6A143"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4" w:type="dxa"/>
            <w:vAlign w:val="center"/>
          </w:tcPr>
          <w:p w14:paraId="7761AB75" w14:textId="77AF432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78FBA1A2" w14:textId="1D5FD8D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6874C70D" w14:textId="20233BE6"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630519A8" w14:textId="4026D26E"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4" w:type="dxa"/>
            <w:vAlign w:val="center"/>
          </w:tcPr>
          <w:p w14:paraId="55B63D5D" w14:textId="0719FB7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4B5CF1E0" w14:textId="1685F8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7B7F717" w14:textId="18F2161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778F0997" w14:textId="6F6EC9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4" w:type="dxa"/>
            <w:vAlign w:val="center"/>
          </w:tcPr>
          <w:p w14:paraId="456FD6B3" w14:textId="787CDD8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E8C59C8" w14:textId="05B1DA3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4" w:type="dxa"/>
            <w:vAlign w:val="center"/>
          </w:tcPr>
          <w:p w14:paraId="195D35CF" w14:textId="1A473E6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6" w:type="dxa"/>
            <w:vAlign w:val="center"/>
          </w:tcPr>
          <w:p w14:paraId="27E60C42" w14:textId="1E378A3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r>
      <w:tr w:rsidR="00FA3EBB" w14:paraId="5D72755C" w14:textId="77777777" w:rsidTr="00FA3EBB">
        <w:trPr>
          <w:trHeight w:val="284"/>
        </w:trPr>
        <w:tc>
          <w:tcPr>
            <w:tcW w:w="0" w:type="auto"/>
            <w:vAlign w:val="center"/>
          </w:tcPr>
          <w:p w14:paraId="7003E39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Frequentes</w:t>
            </w:r>
          </w:p>
        </w:tc>
        <w:tc>
          <w:tcPr>
            <w:tcW w:w="445" w:type="dxa"/>
            <w:vAlign w:val="center"/>
          </w:tcPr>
          <w:p w14:paraId="603EF643" w14:textId="4655011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5" w:type="dxa"/>
            <w:vAlign w:val="center"/>
          </w:tcPr>
          <w:p w14:paraId="6A7A6372" w14:textId="1002CB8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445F6F6" w14:textId="09F013C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5" w:type="dxa"/>
            <w:vAlign w:val="center"/>
          </w:tcPr>
          <w:p w14:paraId="3B202072" w14:textId="3287C2D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5A89909A" w14:textId="7B30C20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5" w:type="dxa"/>
            <w:vAlign w:val="center"/>
          </w:tcPr>
          <w:p w14:paraId="6A7D3FF4" w14:textId="686F077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0B75F0" w14:textId="0098C4F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5" w:type="dxa"/>
            <w:vAlign w:val="center"/>
          </w:tcPr>
          <w:p w14:paraId="6CB87384" w14:textId="068AC06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5" w:type="dxa"/>
            <w:vAlign w:val="center"/>
          </w:tcPr>
          <w:p w14:paraId="7B348E67" w14:textId="5007DCC6"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5" w:type="dxa"/>
            <w:vAlign w:val="center"/>
          </w:tcPr>
          <w:p w14:paraId="2A480493" w14:textId="139305F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27E43852" w14:textId="1792ABE6"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5" w:type="dxa"/>
            <w:vAlign w:val="center"/>
          </w:tcPr>
          <w:p w14:paraId="79516F1D" w14:textId="5BDA1C7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442096C2" w14:textId="321A5D9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5" w:type="dxa"/>
            <w:vAlign w:val="center"/>
          </w:tcPr>
          <w:p w14:paraId="3144679F" w14:textId="517BC11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2847FBC1" w14:textId="5462681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6C91EF68" w14:textId="357C87AA"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359A4FE2" w14:textId="4FD2E54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6" w:type="dxa"/>
            <w:vAlign w:val="center"/>
          </w:tcPr>
          <w:p w14:paraId="7BF7688A" w14:textId="07529C9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r>
      <w:tr w:rsidR="00FA3EBB" w14:paraId="2E60793D" w14:textId="77777777" w:rsidTr="00FA3EBB">
        <w:trPr>
          <w:trHeight w:val="284"/>
        </w:trPr>
        <w:tc>
          <w:tcPr>
            <w:tcW w:w="0" w:type="auto"/>
            <w:vAlign w:val="center"/>
          </w:tcPr>
          <w:p w14:paraId="0B0D34C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Jovem</w:t>
            </w:r>
          </w:p>
        </w:tc>
        <w:tc>
          <w:tcPr>
            <w:tcW w:w="445" w:type="dxa"/>
            <w:vAlign w:val="center"/>
          </w:tcPr>
          <w:p w14:paraId="14AD5390" w14:textId="5A12E4A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vAlign w:val="center"/>
          </w:tcPr>
          <w:p w14:paraId="586B7C6D" w14:textId="599A26F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4" w:type="dxa"/>
            <w:vAlign w:val="center"/>
          </w:tcPr>
          <w:p w14:paraId="2E913585" w14:textId="59035D6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13BEF394" w14:textId="4CC74A7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4" w:type="dxa"/>
            <w:vAlign w:val="center"/>
          </w:tcPr>
          <w:p w14:paraId="1F933A74" w14:textId="21FCC037"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6E3624C4" w14:textId="1947C96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4" w:type="dxa"/>
            <w:vAlign w:val="center"/>
          </w:tcPr>
          <w:p w14:paraId="2E2D6EFC" w14:textId="4CF89ECD"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0079616" w14:textId="20D1298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5E1589FB" w14:textId="1D2C068C"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7B5B40AA" w14:textId="594DD3B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4" w:type="dxa"/>
            <w:vAlign w:val="center"/>
          </w:tcPr>
          <w:p w14:paraId="76CCBBD5" w14:textId="7EADADF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274EC0CF" w14:textId="20F0C12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1347845E" w14:textId="53C51A8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39ADC258" w14:textId="723A4A87"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4" w:type="dxa"/>
            <w:vAlign w:val="center"/>
          </w:tcPr>
          <w:p w14:paraId="5A058CA6" w14:textId="4FC7544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1F19E9D" w14:textId="037F55F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4" w:type="dxa"/>
            <w:vAlign w:val="center"/>
          </w:tcPr>
          <w:p w14:paraId="4D5EAC80" w14:textId="0670F8C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440C7E92" w14:textId="6E413DC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r>
      <w:tr w:rsidR="00FA3EBB" w14:paraId="0396AE8A" w14:textId="77777777" w:rsidTr="00FA3EBB">
        <w:trPr>
          <w:trHeight w:val="284"/>
        </w:trPr>
        <w:tc>
          <w:tcPr>
            <w:tcW w:w="0" w:type="auto"/>
            <w:vAlign w:val="center"/>
          </w:tcPr>
          <w:p w14:paraId="4617D69A"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Meia Idade</w:t>
            </w:r>
          </w:p>
        </w:tc>
        <w:tc>
          <w:tcPr>
            <w:tcW w:w="445" w:type="dxa"/>
            <w:vAlign w:val="center"/>
          </w:tcPr>
          <w:p w14:paraId="1B90A9B0" w14:textId="292C6AAF"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vAlign w:val="center"/>
          </w:tcPr>
          <w:p w14:paraId="17CA9351" w14:textId="78B4FB8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4" w:type="dxa"/>
            <w:vAlign w:val="center"/>
          </w:tcPr>
          <w:p w14:paraId="51823DC0" w14:textId="77C69CB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0C87D8DA" w14:textId="20BA51E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5296DE76" w14:textId="090DDFA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00E148B6" w14:textId="4ECCC4E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4" w:type="dxa"/>
            <w:vAlign w:val="center"/>
          </w:tcPr>
          <w:p w14:paraId="5DAF1A8C" w14:textId="28813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219A620D" w14:textId="039CD87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AB04EF6" w14:textId="52A2B76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18D1FCBA" w14:textId="47FE040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4" w:type="dxa"/>
            <w:vAlign w:val="center"/>
          </w:tcPr>
          <w:p w14:paraId="4AD91861" w14:textId="2A91E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05890C8C" w14:textId="4182DF0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4" w:type="dxa"/>
            <w:vAlign w:val="center"/>
          </w:tcPr>
          <w:p w14:paraId="75B2F906" w14:textId="7F70E55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6E0854C9" w14:textId="7089C91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4" w:type="dxa"/>
            <w:vAlign w:val="center"/>
          </w:tcPr>
          <w:p w14:paraId="50A99BBA" w14:textId="0F4257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15C82064" w14:textId="63A218F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4" w:type="dxa"/>
            <w:vAlign w:val="center"/>
          </w:tcPr>
          <w:p w14:paraId="398F4C6F" w14:textId="222CFEF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6" w:type="dxa"/>
            <w:vAlign w:val="center"/>
          </w:tcPr>
          <w:p w14:paraId="49740954" w14:textId="4AE56AF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r>
      <w:tr w:rsidR="00FA3EBB" w14:paraId="68FCE2BE" w14:textId="77777777" w:rsidTr="00FA3EBB">
        <w:trPr>
          <w:trHeight w:val="284"/>
        </w:trPr>
        <w:tc>
          <w:tcPr>
            <w:tcW w:w="0" w:type="auto"/>
            <w:vAlign w:val="center"/>
          </w:tcPr>
          <w:p w14:paraId="46B2A18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Idoso</w:t>
            </w:r>
          </w:p>
        </w:tc>
        <w:tc>
          <w:tcPr>
            <w:tcW w:w="445" w:type="dxa"/>
            <w:vAlign w:val="center"/>
          </w:tcPr>
          <w:p w14:paraId="4DEA7C46" w14:textId="49EB9D0A"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vAlign w:val="center"/>
          </w:tcPr>
          <w:p w14:paraId="37AE5BED" w14:textId="33862A3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4" w:type="dxa"/>
            <w:vAlign w:val="center"/>
          </w:tcPr>
          <w:p w14:paraId="37096C6A" w14:textId="4B4A8785"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7F90E5C3" w14:textId="329D976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4" w:type="dxa"/>
            <w:vAlign w:val="center"/>
          </w:tcPr>
          <w:p w14:paraId="74CB6013" w14:textId="52A6AD4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3931AB05" w14:textId="5E1E1C05"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4" w:type="dxa"/>
            <w:vAlign w:val="center"/>
          </w:tcPr>
          <w:p w14:paraId="417AAADE" w14:textId="793C02C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19F9EE80" w14:textId="409CAC3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243F74E6" w14:textId="7841473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1747193" w14:textId="67E3DE1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4" w:type="dxa"/>
            <w:vAlign w:val="center"/>
          </w:tcPr>
          <w:p w14:paraId="5B35DBF5" w14:textId="2DC89FD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C4431C0" w14:textId="0314376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4" w:type="dxa"/>
            <w:vAlign w:val="center"/>
          </w:tcPr>
          <w:p w14:paraId="1F35743C" w14:textId="07FB062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60B8E156" w14:textId="527D0EA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4" w:type="dxa"/>
            <w:vAlign w:val="center"/>
          </w:tcPr>
          <w:p w14:paraId="2FA97B48" w14:textId="2D2ADAD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13EB473C" w14:textId="5B459E05"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4" w:type="dxa"/>
            <w:vAlign w:val="center"/>
          </w:tcPr>
          <w:p w14:paraId="4418869D" w14:textId="673DC92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6" w:type="dxa"/>
            <w:vAlign w:val="center"/>
          </w:tcPr>
          <w:p w14:paraId="7BF10940" w14:textId="3C00006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r>
      <w:tr w:rsidR="00FA3EBB" w14:paraId="1A739A7E" w14:textId="77777777" w:rsidTr="00FA3EBB">
        <w:trPr>
          <w:trHeight w:val="284"/>
        </w:trPr>
        <w:tc>
          <w:tcPr>
            <w:tcW w:w="0" w:type="auto"/>
            <w:vAlign w:val="center"/>
          </w:tcPr>
          <w:p w14:paraId="4893950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Baixa</w:t>
            </w:r>
          </w:p>
        </w:tc>
        <w:tc>
          <w:tcPr>
            <w:tcW w:w="445" w:type="dxa"/>
            <w:vAlign w:val="center"/>
          </w:tcPr>
          <w:p w14:paraId="60C8E6A3" w14:textId="4A0CABC2"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5" w:type="dxa"/>
            <w:vAlign w:val="center"/>
          </w:tcPr>
          <w:p w14:paraId="1644E4CB" w14:textId="48335594"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6C09F099" w14:textId="28DFAC0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5" w:type="dxa"/>
            <w:vAlign w:val="center"/>
          </w:tcPr>
          <w:p w14:paraId="546007E8" w14:textId="183798E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031C1F89" w14:textId="0D8083E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5" w:type="dxa"/>
            <w:vAlign w:val="center"/>
          </w:tcPr>
          <w:p w14:paraId="68F26C7C" w14:textId="3F45736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3738C736" w14:textId="06B05FF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5" w:type="dxa"/>
            <w:vAlign w:val="center"/>
          </w:tcPr>
          <w:p w14:paraId="183F3E42" w14:textId="0BDEADB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5" w:type="dxa"/>
            <w:vAlign w:val="center"/>
          </w:tcPr>
          <w:p w14:paraId="4D442312" w14:textId="6453615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5" w:type="dxa"/>
            <w:vAlign w:val="center"/>
          </w:tcPr>
          <w:p w14:paraId="4A02531D" w14:textId="425C76A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563B56C0" w14:textId="62F1421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5" w:type="dxa"/>
            <w:vAlign w:val="center"/>
          </w:tcPr>
          <w:p w14:paraId="3D7BEE13" w14:textId="18497FA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56691F13" w14:textId="0A4FAEDD"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5" w:type="dxa"/>
            <w:vAlign w:val="center"/>
          </w:tcPr>
          <w:p w14:paraId="19DA0362" w14:textId="062B11E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5BC07428" w14:textId="48138016"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5" w:type="dxa"/>
            <w:vAlign w:val="center"/>
          </w:tcPr>
          <w:p w14:paraId="01350D29" w14:textId="52B3A9E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6B467D36" w14:textId="3F90E74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6" w:type="dxa"/>
            <w:vAlign w:val="center"/>
          </w:tcPr>
          <w:p w14:paraId="0A3E7DFA" w14:textId="018D443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r>
      <w:tr w:rsidR="00FA3EBB" w14:paraId="767D26CD" w14:textId="77777777" w:rsidTr="00FA3EBB">
        <w:trPr>
          <w:trHeight w:val="284"/>
        </w:trPr>
        <w:tc>
          <w:tcPr>
            <w:tcW w:w="0" w:type="auto"/>
            <w:vAlign w:val="center"/>
          </w:tcPr>
          <w:p w14:paraId="5FFA8FDD"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Média</w:t>
            </w:r>
          </w:p>
        </w:tc>
        <w:tc>
          <w:tcPr>
            <w:tcW w:w="445" w:type="dxa"/>
            <w:vAlign w:val="center"/>
          </w:tcPr>
          <w:p w14:paraId="2A6E050D" w14:textId="3FA9206B"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vAlign w:val="center"/>
          </w:tcPr>
          <w:p w14:paraId="59C48F8D" w14:textId="7810911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4" w:type="dxa"/>
            <w:vAlign w:val="center"/>
          </w:tcPr>
          <w:p w14:paraId="64C3E72B" w14:textId="7A0EC06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4A883962" w14:textId="4E214D7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4" w:type="dxa"/>
            <w:vAlign w:val="center"/>
          </w:tcPr>
          <w:p w14:paraId="670E397E" w14:textId="573B4153"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27C08F43" w14:textId="6EDB3A0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4" w:type="dxa"/>
            <w:vAlign w:val="center"/>
          </w:tcPr>
          <w:p w14:paraId="2144B3D1" w14:textId="311ABED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63B30E6C" w14:textId="1C7A3D3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673D3999" w14:textId="2D1AF9D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2D77FCB" w14:textId="1C53A4AE"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4" w:type="dxa"/>
            <w:vAlign w:val="center"/>
          </w:tcPr>
          <w:p w14:paraId="104E6717" w14:textId="495B1BB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AD596C1" w14:textId="16D63BC8"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4" w:type="dxa"/>
            <w:vAlign w:val="center"/>
          </w:tcPr>
          <w:p w14:paraId="5F0522D5" w14:textId="6B4DFF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63163279" w14:textId="3E3EA934"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4" w:type="dxa"/>
            <w:vAlign w:val="center"/>
          </w:tcPr>
          <w:p w14:paraId="659B37C7" w14:textId="378B640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0EB7B5BF" w14:textId="41A2F66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4" w:type="dxa"/>
            <w:vAlign w:val="center"/>
          </w:tcPr>
          <w:p w14:paraId="38C41BCE" w14:textId="1327748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566B893F" w14:textId="1C96F96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r>
      <w:tr w:rsidR="00FA3EBB" w14:paraId="7CF0DAD3" w14:textId="77777777" w:rsidTr="00FA3EBB">
        <w:trPr>
          <w:trHeight w:val="284"/>
        </w:trPr>
        <w:tc>
          <w:tcPr>
            <w:tcW w:w="0" w:type="auto"/>
            <w:vAlign w:val="center"/>
          </w:tcPr>
          <w:p w14:paraId="3A467C6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Alta</w:t>
            </w:r>
          </w:p>
        </w:tc>
        <w:tc>
          <w:tcPr>
            <w:tcW w:w="445" w:type="dxa"/>
            <w:vAlign w:val="center"/>
          </w:tcPr>
          <w:p w14:paraId="3D1F9E63" w14:textId="55F0C2E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5" w:type="dxa"/>
            <w:vAlign w:val="center"/>
          </w:tcPr>
          <w:p w14:paraId="010C186E" w14:textId="6D1AF78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4811ECFB" w14:textId="44E3ED6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5" w:type="dxa"/>
            <w:vAlign w:val="center"/>
          </w:tcPr>
          <w:p w14:paraId="72BD3BCA" w14:textId="71C0BD0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60AB9B2F" w14:textId="0E99679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326D3C02" w14:textId="51B6C95F"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23A3DBB7" w14:textId="0A6345C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6030BDCA" w14:textId="3614970D"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5" w:type="dxa"/>
            <w:vAlign w:val="center"/>
          </w:tcPr>
          <w:p w14:paraId="48EDE512" w14:textId="7184B29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5" w:type="dxa"/>
            <w:vAlign w:val="center"/>
          </w:tcPr>
          <w:p w14:paraId="6979B296" w14:textId="3E068CC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7CC51688" w14:textId="3E464B8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5" w:type="dxa"/>
            <w:vAlign w:val="center"/>
          </w:tcPr>
          <w:p w14:paraId="2FFE4AC8" w14:textId="2197B13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987995F" w14:textId="27579395"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5" w:type="dxa"/>
            <w:vAlign w:val="center"/>
          </w:tcPr>
          <w:p w14:paraId="7213AC9F" w14:textId="659DBA8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77D24B2A" w14:textId="6D1E0A7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5" w:type="dxa"/>
            <w:vAlign w:val="center"/>
          </w:tcPr>
          <w:p w14:paraId="599A90C1" w14:textId="5C8FC4E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19B017C1" w14:textId="2003D4C3"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6" w:type="dxa"/>
            <w:vAlign w:val="center"/>
          </w:tcPr>
          <w:p w14:paraId="138C0036" w14:textId="590015A2"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r>
      <w:tr w:rsidR="00FA3EBB" w14:paraId="00BB4A67" w14:textId="77777777" w:rsidTr="00FA3EBB">
        <w:trPr>
          <w:trHeight w:val="284"/>
        </w:trPr>
        <w:tc>
          <w:tcPr>
            <w:tcW w:w="0" w:type="auto"/>
            <w:vAlign w:val="center"/>
          </w:tcPr>
          <w:p w14:paraId="3F07CE3C"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Leve</w:t>
            </w:r>
          </w:p>
        </w:tc>
        <w:tc>
          <w:tcPr>
            <w:tcW w:w="445" w:type="dxa"/>
            <w:vAlign w:val="center"/>
          </w:tcPr>
          <w:p w14:paraId="297F97C2" w14:textId="19342F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vAlign w:val="center"/>
          </w:tcPr>
          <w:p w14:paraId="1EEDBDA7" w14:textId="2801B68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4" w:type="dxa"/>
            <w:vAlign w:val="center"/>
          </w:tcPr>
          <w:p w14:paraId="219170C8" w14:textId="55DB31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63A07C93" w14:textId="55E1260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4" w:type="dxa"/>
            <w:vAlign w:val="center"/>
          </w:tcPr>
          <w:p w14:paraId="1ED7FE07" w14:textId="160EC8B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5F39183A" w14:textId="507F2D84"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4" w:type="dxa"/>
            <w:vAlign w:val="center"/>
          </w:tcPr>
          <w:p w14:paraId="2C634010" w14:textId="7B075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769D7B3A" w14:textId="126B6E6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128D62F9" w14:textId="133258C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551AAA85" w14:textId="405556E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4" w:type="dxa"/>
            <w:vAlign w:val="center"/>
          </w:tcPr>
          <w:p w14:paraId="7B0C95C4" w14:textId="1088642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2CDA7E29" w14:textId="043BFDB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4" w:type="dxa"/>
            <w:vAlign w:val="center"/>
          </w:tcPr>
          <w:p w14:paraId="5526AB68" w14:textId="54229983"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478A9DAE" w14:textId="4E7502D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4" w:type="dxa"/>
            <w:vAlign w:val="center"/>
          </w:tcPr>
          <w:p w14:paraId="2BD00171" w14:textId="2286561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65D40EBC" w14:textId="41AC02AE"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4" w:type="dxa"/>
            <w:vAlign w:val="center"/>
          </w:tcPr>
          <w:p w14:paraId="13463577" w14:textId="4CA31B7A"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6" w:type="dxa"/>
            <w:vAlign w:val="center"/>
          </w:tcPr>
          <w:p w14:paraId="077DD0AE" w14:textId="52FCE61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r>
      <w:tr w:rsidR="00FA3EBB" w14:paraId="4E29EA75" w14:textId="77777777" w:rsidTr="00FA3EBB">
        <w:trPr>
          <w:trHeight w:val="284"/>
        </w:trPr>
        <w:tc>
          <w:tcPr>
            <w:tcW w:w="0" w:type="auto"/>
            <w:vAlign w:val="center"/>
          </w:tcPr>
          <w:p w14:paraId="2C2204D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Peso Mediano</w:t>
            </w:r>
          </w:p>
        </w:tc>
        <w:tc>
          <w:tcPr>
            <w:tcW w:w="445" w:type="dxa"/>
            <w:vAlign w:val="center"/>
          </w:tcPr>
          <w:p w14:paraId="301FB6FF" w14:textId="454167A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5" w:type="dxa"/>
            <w:vAlign w:val="center"/>
          </w:tcPr>
          <w:p w14:paraId="4BBC1749" w14:textId="7B13EAA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09D62806" w14:textId="62E05F0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7CA1789" w14:textId="4E45946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1EF5ED2A" w14:textId="4CBAF2C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5" w:type="dxa"/>
            <w:vAlign w:val="center"/>
          </w:tcPr>
          <w:p w14:paraId="5B982A9D" w14:textId="3B4E53D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77A7B860" w14:textId="7BDF4D7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5" w:type="dxa"/>
            <w:vAlign w:val="center"/>
          </w:tcPr>
          <w:p w14:paraId="785937ED" w14:textId="082CB8A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5" w:type="dxa"/>
            <w:vAlign w:val="center"/>
          </w:tcPr>
          <w:p w14:paraId="11C38572" w14:textId="75C87BB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5" w:type="dxa"/>
            <w:vAlign w:val="center"/>
          </w:tcPr>
          <w:p w14:paraId="14E3341E" w14:textId="4DC7E2E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6B53243C" w14:textId="609C1F9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5" w:type="dxa"/>
            <w:vAlign w:val="center"/>
          </w:tcPr>
          <w:p w14:paraId="6FA1FA9E" w14:textId="2C28413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34188419" w14:textId="1B1C20B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5" w:type="dxa"/>
            <w:vAlign w:val="center"/>
          </w:tcPr>
          <w:p w14:paraId="2B9080EF" w14:textId="6A0EEE4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1AF2019" w14:textId="73B0A4A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5" w:type="dxa"/>
            <w:vAlign w:val="center"/>
          </w:tcPr>
          <w:p w14:paraId="166F3FAB" w14:textId="5FA9020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44EA3BC4" w14:textId="79F5903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6" w:type="dxa"/>
            <w:vAlign w:val="center"/>
          </w:tcPr>
          <w:p w14:paraId="6903B454" w14:textId="7137DBC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r>
      <w:tr w:rsidR="00FA3EBB" w14:paraId="218C8B18" w14:textId="77777777" w:rsidTr="00FA3EBB">
        <w:trPr>
          <w:trHeight w:val="284"/>
        </w:trPr>
        <w:tc>
          <w:tcPr>
            <w:tcW w:w="0" w:type="auto"/>
            <w:vAlign w:val="center"/>
          </w:tcPr>
          <w:p w14:paraId="39147294"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Pesado</w:t>
            </w:r>
          </w:p>
        </w:tc>
        <w:tc>
          <w:tcPr>
            <w:tcW w:w="445" w:type="dxa"/>
            <w:vAlign w:val="center"/>
          </w:tcPr>
          <w:p w14:paraId="607C7D11" w14:textId="620CAA1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vAlign w:val="center"/>
          </w:tcPr>
          <w:p w14:paraId="22D6E532" w14:textId="30A02353"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4" w:type="dxa"/>
            <w:vAlign w:val="center"/>
          </w:tcPr>
          <w:p w14:paraId="292377D9" w14:textId="342D7719"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0B97AA6" w14:textId="3920ED3A"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4" w:type="dxa"/>
            <w:vAlign w:val="center"/>
          </w:tcPr>
          <w:p w14:paraId="76A322B2" w14:textId="1DA5FD9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B76F22F" w14:textId="68EC04D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D35E817" w14:textId="50D65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8158D4E" w14:textId="37B9A4A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5DDA9FBB" w14:textId="539685F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272EC431" w14:textId="7EB8A047"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4" w:type="dxa"/>
            <w:vAlign w:val="center"/>
          </w:tcPr>
          <w:p w14:paraId="48295DEC" w14:textId="1FC9599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76050391" w14:textId="1486AE6C"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4" w:type="dxa"/>
            <w:vAlign w:val="center"/>
          </w:tcPr>
          <w:p w14:paraId="3966D3E7" w14:textId="1DF09E1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38DC1312" w14:textId="48AAD2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4" w:type="dxa"/>
            <w:vAlign w:val="center"/>
          </w:tcPr>
          <w:p w14:paraId="6DD45E52" w14:textId="64EC7641"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7336641" w14:textId="0E8C4BA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4" w:type="dxa"/>
            <w:vAlign w:val="center"/>
          </w:tcPr>
          <w:p w14:paraId="59E685D5" w14:textId="332BE8C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6" w:type="dxa"/>
            <w:vAlign w:val="center"/>
          </w:tcPr>
          <w:p w14:paraId="7BA91B62" w14:textId="212EE2A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r>
      <w:tr w:rsidR="00FA3EBB" w14:paraId="260AFE00" w14:textId="77777777" w:rsidTr="00FA3EBB">
        <w:trPr>
          <w:trHeight w:val="284"/>
        </w:trPr>
        <w:tc>
          <w:tcPr>
            <w:tcW w:w="0" w:type="auto"/>
            <w:vAlign w:val="center"/>
          </w:tcPr>
          <w:p w14:paraId="27C0E16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Baixo</w:t>
            </w:r>
          </w:p>
        </w:tc>
        <w:tc>
          <w:tcPr>
            <w:tcW w:w="445" w:type="dxa"/>
            <w:vAlign w:val="center"/>
          </w:tcPr>
          <w:p w14:paraId="2D92E88F" w14:textId="7FFD4C1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5" w:type="dxa"/>
            <w:vAlign w:val="center"/>
          </w:tcPr>
          <w:p w14:paraId="77F070C4" w14:textId="3C50E5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5E22FF98" w14:textId="7B1BA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5" w:type="dxa"/>
            <w:vAlign w:val="center"/>
          </w:tcPr>
          <w:p w14:paraId="7FB455BD" w14:textId="770D729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44A269A" w14:textId="4956AD1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5" w:type="dxa"/>
            <w:vAlign w:val="center"/>
          </w:tcPr>
          <w:p w14:paraId="6BB7ADFF" w14:textId="0FA4B8D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009AF77E" w14:textId="59D4FCF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5" w:type="dxa"/>
            <w:vAlign w:val="center"/>
          </w:tcPr>
          <w:p w14:paraId="541546F5" w14:textId="354F9BC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5" w:type="dxa"/>
            <w:vAlign w:val="center"/>
          </w:tcPr>
          <w:p w14:paraId="4F5008F5" w14:textId="7BCF1B9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4C749025" w14:textId="2709BBC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2ECABFEC" w14:textId="480FFC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5" w:type="dxa"/>
            <w:vAlign w:val="center"/>
          </w:tcPr>
          <w:p w14:paraId="33318A77" w14:textId="0E1225B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0E99C6E2" w14:textId="06CFE45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3C6F82CD" w14:textId="3A7AD0F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1CF9BCE1" w14:textId="1F85B962"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5" w:type="dxa"/>
            <w:vAlign w:val="center"/>
          </w:tcPr>
          <w:p w14:paraId="33CFC560" w14:textId="00038678"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4D3D236" w14:textId="05C0C3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6" w:type="dxa"/>
            <w:vAlign w:val="center"/>
          </w:tcPr>
          <w:p w14:paraId="0D342F65" w14:textId="10B9FC8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r>
      <w:tr w:rsidR="00FA3EBB" w14:paraId="4C52967A" w14:textId="77777777" w:rsidTr="00FA3EBB">
        <w:trPr>
          <w:trHeight w:val="284"/>
        </w:trPr>
        <w:tc>
          <w:tcPr>
            <w:tcW w:w="0" w:type="auto"/>
            <w:vAlign w:val="center"/>
          </w:tcPr>
          <w:p w14:paraId="0EBF0458"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Estat. Média</w:t>
            </w:r>
          </w:p>
        </w:tc>
        <w:tc>
          <w:tcPr>
            <w:tcW w:w="445" w:type="dxa"/>
            <w:vAlign w:val="center"/>
          </w:tcPr>
          <w:p w14:paraId="51165C3D" w14:textId="3637699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5" w:type="dxa"/>
            <w:vAlign w:val="center"/>
          </w:tcPr>
          <w:p w14:paraId="61DD79CF" w14:textId="0D8631D2"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4" w:type="dxa"/>
            <w:vAlign w:val="center"/>
          </w:tcPr>
          <w:p w14:paraId="0896D863" w14:textId="48B102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5" w:type="dxa"/>
            <w:vAlign w:val="center"/>
          </w:tcPr>
          <w:p w14:paraId="1DF80DCE" w14:textId="6FF3E19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4" w:type="dxa"/>
            <w:vAlign w:val="center"/>
          </w:tcPr>
          <w:p w14:paraId="50366862" w14:textId="6B8043D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524F5B8E" w14:textId="572721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4" w:type="dxa"/>
            <w:vAlign w:val="center"/>
          </w:tcPr>
          <w:p w14:paraId="49783C43" w14:textId="02C6AD9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24ACC2D7" w14:textId="4A484FF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5" w:type="dxa"/>
            <w:vAlign w:val="center"/>
          </w:tcPr>
          <w:p w14:paraId="12BB662F" w14:textId="174CDFC3"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5" w:type="dxa"/>
            <w:vAlign w:val="center"/>
          </w:tcPr>
          <w:p w14:paraId="3A4BD5C4" w14:textId="2302DDF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4" w:type="dxa"/>
            <w:vAlign w:val="center"/>
          </w:tcPr>
          <w:p w14:paraId="0A549EFE" w14:textId="380A524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6B642121" w14:textId="45B0327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7B57EB4B" w14:textId="464402F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5" w:type="dxa"/>
            <w:vAlign w:val="center"/>
          </w:tcPr>
          <w:p w14:paraId="76EA8345" w14:textId="5B3CAA36"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4" w:type="dxa"/>
            <w:vAlign w:val="center"/>
          </w:tcPr>
          <w:p w14:paraId="1DBAE4FB" w14:textId="4ED46A7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5" w:type="dxa"/>
            <w:vAlign w:val="center"/>
          </w:tcPr>
          <w:p w14:paraId="25EF2EDA" w14:textId="711E964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4" w:type="dxa"/>
            <w:vAlign w:val="center"/>
          </w:tcPr>
          <w:p w14:paraId="63E5277A" w14:textId="2781E7F7"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6" w:type="dxa"/>
            <w:vAlign w:val="center"/>
          </w:tcPr>
          <w:p w14:paraId="69285BB1" w14:textId="4BE1332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r>
      <w:tr w:rsidR="00FA3EBB" w14:paraId="0C4E8A44" w14:textId="77777777" w:rsidTr="00FA3EBB">
        <w:trPr>
          <w:trHeight w:val="284"/>
        </w:trPr>
        <w:tc>
          <w:tcPr>
            <w:tcW w:w="0" w:type="auto"/>
            <w:tcBorders>
              <w:bottom w:val="single" w:sz="12" w:space="0" w:color="auto"/>
            </w:tcBorders>
            <w:vAlign w:val="center"/>
          </w:tcPr>
          <w:p w14:paraId="1763A5DB"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Alto</w:t>
            </w:r>
          </w:p>
        </w:tc>
        <w:tc>
          <w:tcPr>
            <w:tcW w:w="445" w:type="dxa"/>
            <w:tcBorders>
              <w:bottom w:val="single" w:sz="12" w:space="0" w:color="auto"/>
            </w:tcBorders>
            <w:vAlign w:val="center"/>
          </w:tcPr>
          <w:p w14:paraId="64DE8CBC" w14:textId="7D1FC86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tcBorders>
              <w:bottom w:val="single" w:sz="12" w:space="0" w:color="auto"/>
            </w:tcBorders>
            <w:vAlign w:val="center"/>
          </w:tcPr>
          <w:p w14:paraId="48CA01C1" w14:textId="3D8BC1F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c>
          <w:tcPr>
            <w:tcW w:w="444" w:type="dxa"/>
            <w:tcBorders>
              <w:bottom w:val="single" w:sz="12" w:space="0" w:color="auto"/>
            </w:tcBorders>
            <w:vAlign w:val="center"/>
          </w:tcPr>
          <w:p w14:paraId="08B233D1" w14:textId="43CF039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c>
          <w:tcPr>
            <w:tcW w:w="445" w:type="dxa"/>
            <w:tcBorders>
              <w:bottom w:val="single" w:sz="12" w:space="0" w:color="auto"/>
            </w:tcBorders>
            <w:vAlign w:val="center"/>
          </w:tcPr>
          <w:p w14:paraId="377A7F37" w14:textId="70983A5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c>
          <w:tcPr>
            <w:tcW w:w="444" w:type="dxa"/>
            <w:tcBorders>
              <w:bottom w:val="single" w:sz="12" w:space="0" w:color="auto"/>
            </w:tcBorders>
            <w:vAlign w:val="center"/>
          </w:tcPr>
          <w:p w14:paraId="716F33D9" w14:textId="6536F8F0"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c>
          <w:tcPr>
            <w:tcW w:w="445" w:type="dxa"/>
            <w:tcBorders>
              <w:bottom w:val="single" w:sz="12" w:space="0" w:color="auto"/>
            </w:tcBorders>
            <w:vAlign w:val="center"/>
          </w:tcPr>
          <w:p w14:paraId="522507FD" w14:textId="5496EF1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71B04DFF" w14:textId="0EFE827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tcBorders>
              <w:bottom w:val="single" w:sz="12" w:space="0" w:color="auto"/>
            </w:tcBorders>
            <w:vAlign w:val="center"/>
          </w:tcPr>
          <w:p w14:paraId="13AD2EB8" w14:textId="19AA27C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c>
          <w:tcPr>
            <w:tcW w:w="445" w:type="dxa"/>
            <w:tcBorders>
              <w:bottom w:val="single" w:sz="12" w:space="0" w:color="auto"/>
            </w:tcBorders>
            <w:vAlign w:val="center"/>
          </w:tcPr>
          <w:p w14:paraId="75E5FEB7" w14:textId="3271ABF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1369A353" w14:textId="249428B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56AB6FE8" w14:textId="37D9593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09F0FF6F" w14:textId="547A344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c>
          <w:tcPr>
            <w:tcW w:w="444" w:type="dxa"/>
            <w:tcBorders>
              <w:bottom w:val="single" w:sz="12" w:space="0" w:color="auto"/>
            </w:tcBorders>
            <w:vAlign w:val="center"/>
          </w:tcPr>
          <w:p w14:paraId="7D840B3B" w14:textId="5090CDE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c>
          <w:tcPr>
            <w:tcW w:w="445" w:type="dxa"/>
            <w:tcBorders>
              <w:bottom w:val="single" w:sz="12" w:space="0" w:color="auto"/>
            </w:tcBorders>
            <w:vAlign w:val="center"/>
          </w:tcPr>
          <w:p w14:paraId="4DAFC254" w14:textId="50C9860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6ABEFFEF" w14:textId="51ECF83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c>
          <w:tcPr>
            <w:tcW w:w="445" w:type="dxa"/>
            <w:tcBorders>
              <w:bottom w:val="single" w:sz="12" w:space="0" w:color="auto"/>
            </w:tcBorders>
            <w:vAlign w:val="center"/>
          </w:tcPr>
          <w:p w14:paraId="3C6D517C" w14:textId="0ACF800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c>
          <w:tcPr>
            <w:tcW w:w="444" w:type="dxa"/>
            <w:tcBorders>
              <w:bottom w:val="single" w:sz="12" w:space="0" w:color="auto"/>
            </w:tcBorders>
            <w:vAlign w:val="center"/>
          </w:tcPr>
          <w:p w14:paraId="48DBDDD5" w14:textId="0FEAA6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c>
          <w:tcPr>
            <w:tcW w:w="446" w:type="dxa"/>
            <w:tcBorders>
              <w:bottom w:val="single" w:sz="12" w:space="0" w:color="auto"/>
            </w:tcBorders>
            <w:vAlign w:val="center"/>
          </w:tcPr>
          <w:p w14:paraId="35DA21C6" w14:textId="2F12672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r>
    </w:tbl>
    <w:p w14:paraId="3C1B044E" w14:textId="77777777" w:rsidR="00EE2E60" w:rsidRDefault="00EE2E60" w:rsidP="00EE2E60">
      <w:pPr>
        <w:rPr>
          <w:rFonts w:cs="Arial"/>
          <w:szCs w:val="24"/>
        </w:rPr>
      </w:pPr>
    </w:p>
    <w:p w14:paraId="09DCDD3B" w14:textId="77777777" w:rsidR="00C94441" w:rsidRDefault="00EE2E60" w:rsidP="00C94441">
      <w:pPr>
        <w:ind w:firstLine="1134"/>
        <w:rPr>
          <w:rFonts w:cs="Arial"/>
          <w:szCs w:val="24"/>
        </w:rPr>
      </w:pPr>
      <w:r>
        <w:rPr>
          <w:rFonts w:cs="Arial"/>
          <w:szCs w:val="24"/>
        </w:rPr>
        <w:lastRenderedPageBreak/>
        <w:t xml:space="preserve">Se representarmos essa distância entre os </w:t>
      </w:r>
      <w:r w:rsidR="00A8680D">
        <w:rPr>
          <w:rFonts w:cs="Arial"/>
          <w:szCs w:val="24"/>
        </w:rPr>
        <w:t>itens</w:t>
      </w:r>
      <w:r>
        <w:rPr>
          <w:rFonts w:cs="Arial"/>
          <w:szCs w:val="24"/>
        </w:rPr>
        <w:t xml:space="preserve"> utilizando gráficos de dispersão, podemos facilmente visualizar os itens que tem maior relação entre si, que são aqueles que estão mais pertos do eixo x e representados por um círculo maior. Podemos visualizar os gráficos dos resultados para cada conjunto de itens nos gráficos 3, 4, 5</w:t>
      </w:r>
      <w:r w:rsidR="002615A4">
        <w:rPr>
          <w:rFonts w:cs="Arial"/>
          <w:szCs w:val="24"/>
        </w:rPr>
        <w:t>, 6, 7</w:t>
      </w:r>
      <w:r>
        <w:rPr>
          <w:rFonts w:cs="Arial"/>
          <w:szCs w:val="24"/>
        </w:rPr>
        <w:t xml:space="preserve"> e </w:t>
      </w:r>
      <w:r w:rsidR="003C49FE">
        <w:rPr>
          <w:rFonts w:cs="Arial"/>
          <w:szCs w:val="24"/>
        </w:rPr>
        <w:t>8</w:t>
      </w:r>
      <w:r>
        <w:rPr>
          <w:rFonts w:cs="Arial"/>
          <w:szCs w:val="24"/>
        </w:rPr>
        <w:t xml:space="preserve">, que representam, respectivamente, a distância de cada um dos itens para os itens das categorias pressão, enxaquecas, idade, ansiedade, peso e </w:t>
      </w:r>
      <w:r w:rsidR="00C94441">
        <w:rPr>
          <w:rFonts w:cs="Arial"/>
          <w:szCs w:val="24"/>
        </w:rPr>
        <w:t>altura.</w:t>
      </w:r>
    </w:p>
    <w:p w14:paraId="791FDF12" w14:textId="4AE60FB1" w:rsidR="00C94441" w:rsidRDefault="00C94441" w:rsidP="00C94441">
      <w:pPr>
        <w:pStyle w:val="Legenda"/>
        <w:rPr>
          <w:rFonts w:cs="Arial"/>
          <w:szCs w:val="24"/>
        </w:rPr>
      </w:pPr>
      <w:bookmarkStart w:id="122" w:name="_Toc511244431"/>
      <w:r>
        <w:t xml:space="preserve">Gráfico </w:t>
      </w:r>
      <w:fldSimple w:instr=" SEQ Gráfico \* ARABIC ">
        <w:r w:rsidR="00AF5A3D">
          <w:rPr>
            <w:noProof/>
          </w:rPr>
          <w:t>3</w:t>
        </w:r>
      </w:fldSimple>
      <w:r>
        <w:t xml:space="preserve"> - Representação da distância de todos os itens em relação aos itens da categoria </w:t>
      </w:r>
      <w:r w:rsidRPr="000C4378">
        <w:rPr>
          <w:b/>
        </w:rPr>
        <w:t>Pressão</w:t>
      </w:r>
      <w:r>
        <w:rPr>
          <w:b/>
        </w:rPr>
        <w:t>.</w:t>
      </w:r>
      <w:bookmarkEnd w:id="122"/>
    </w:p>
    <w:tbl>
      <w:tblPr>
        <w:tblStyle w:val="Tabelacomgrade"/>
        <w:tblW w:w="9072" w:type="dxa"/>
        <w:tblLook w:val="04A0" w:firstRow="1" w:lastRow="0" w:firstColumn="1" w:lastColumn="0" w:noHBand="0" w:noVBand="1"/>
      </w:tblPr>
      <w:tblGrid>
        <w:gridCol w:w="3024"/>
        <w:gridCol w:w="3024"/>
        <w:gridCol w:w="3024"/>
      </w:tblGrid>
      <w:tr w:rsidR="00C94441" w14:paraId="6516D2CA" w14:textId="77777777" w:rsidTr="001E234E">
        <w:tc>
          <w:tcPr>
            <w:tcW w:w="3024" w:type="dxa"/>
            <w:tcBorders>
              <w:top w:val="single" w:sz="12" w:space="0" w:color="auto"/>
              <w:left w:val="nil"/>
              <w:bottom w:val="single" w:sz="12" w:space="0" w:color="auto"/>
              <w:right w:val="nil"/>
            </w:tcBorders>
            <w:tcMar>
              <w:left w:w="0" w:type="dxa"/>
              <w:right w:w="0" w:type="dxa"/>
            </w:tcMar>
            <w:vAlign w:val="center"/>
          </w:tcPr>
          <w:p w14:paraId="56BDB00C" w14:textId="77777777" w:rsidR="00C94441" w:rsidRDefault="00C94441" w:rsidP="001E234E">
            <w:pPr>
              <w:spacing w:line="240" w:lineRule="auto"/>
              <w:jc w:val="center"/>
              <w:rPr>
                <w:rFonts w:cs="Arial"/>
                <w:szCs w:val="24"/>
              </w:rPr>
            </w:pPr>
            <w:r>
              <w:rPr>
                <w:rFonts w:cs="Arial"/>
                <w:noProof/>
                <w:szCs w:val="24"/>
              </w:rPr>
              <w:drawing>
                <wp:inline distT="0" distB="0" distL="0" distR="0" wp14:anchorId="5DFC1399" wp14:editId="2A88B22B">
                  <wp:extent cx="1911600" cy="2944800"/>
                  <wp:effectExtent l="0" t="0" r="0" b="825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saoBaixa.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46179599" w14:textId="77777777" w:rsidR="00C94441" w:rsidRDefault="00C94441" w:rsidP="001E234E">
            <w:pPr>
              <w:spacing w:line="240" w:lineRule="auto"/>
              <w:jc w:val="center"/>
              <w:rPr>
                <w:rFonts w:cs="Arial"/>
                <w:szCs w:val="24"/>
              </w:rPr>
            </w:pPr>
            <w:r>
              <w:rPr>
                <w:rFonts w:cs="Arial"/>
                <w:noProof/>
                <w:szCs w:val="24"/>
              </w:rPr>
              <w:drawing>
                <wp:inline distT="0" distB="0" distL="0" distR="0" wp14:anchorId="5927F070" wp14:editId="6C3FEA34">
                  <wp:extent cx="1911600" cy="2944800"/>
                  <wp:effectExtent l="0" t="0" r="0" b="825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saoMedia.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11D2F53D" w14:textId="77777777" w:rsidR="00C94441" w:rsidRDefault="00C94441" w:rsidP="001E234E">
            <w:pPr>
              <w:spacing w:line="240" w:lineRule="auto"/>
              <w:jc w:val="center"/>
              <w:rPr>
                <w:rFonts w:cs="Arial"/>
                <w:szCs w:val="24"/>
              </w:rPr>
            </w:pPr>
            <w:r>
              <w:rPr>
                <w:rFonts w:cs="Arial"/>
                <w:noProof/>
                <w:szCs w:val="24"/>
              </w:rPr>
              <w:drawing>
                <wp:inline distT="0" distB="0" distL="0" distR="0" wp14:anchorId="6B08ADD8" wp14:editId="47023978">
                  <wp:extent cx="1911600" cy="2944800"/>
                  <wp:effectExtent l="0" t="0" r="0" b="8255"/>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saoAlta.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911600" cy="2944800"/>
                          </a:xfrm>
                          <a:prstGeom prst="rect">
                            <a:avLst/>
                          </a:prstGeom>
                        </pic:spPr>
                      </pic:pic>
                    </a:graphicData>
                  </a:graphic>
                </wp:inline>
              </w:drawing>
            </w:r>
          </w:p>
        </w:tc>
      </w:tr>
    </w:tbl>
    <w:p w14:paraId="37A180FA" w14:textId="77777777" w:rsidR="00C94441" w:rsidRDefault="00C94441" w:rsidP="00C94441">
      <w:pPr>
        <w:pStyle w:val="Legenda"/>
        <w:rPr>
          <w:rFonts w:cs="Arial"/>
          <w:szCs w:val="24"/>
        </w:rPr>
      </w:pPr>
    </w:p>
    <w:p w14:paraId="49DDB862" w14:textId="77777777" w:rsidR="00C94441" w:rsidRDefault="00C94441" w:rsidP="00C94441">
      <w:pPr>
        <w:rPr>
          <w:rFonts w:cs="Arial"/>
          <w:szCs w:val="24"/>
        </w:rPr>
      </w:pPr>
    </w:p>
    <w:p w14:paraId="59F75EF7" w14:textId="31CC7BDB" w:rsidR="00C94441" w:rsidRDefault="00C94441" w:rsidP="00C94441">
      <w:pPr>
        <w:pStyle w:val="Legenda"/>
        <w:rPr>
          <w:rFonts w:cs="Arial"/>
          <w:szCs w:val="24"/>
        </w:rPr>
      </w:pPr>
      <w:bookmarkStart w:id="123" w:name="_Toc511244432"/>
      <w:r>
        <w:t xml:space="preserve">Gráfico </w:t>
      </w:r>
      <w:fldSimple w:instr=" SEQ Gráfico \* ARABIC ">
        <w:r w:rsidR="00AF5A3D">
          <w:rPr>
            <w:noProof/>
          </w:rPr>
          <w:t>4</w:t>
        </w:r>
      </w:fldSimple>
      <w:r>
        <w:t xml:space="preserve"> - Representação da distância de todos os itens em relação aos itens da categoria </w:t>
      </w:r>
      <w:r>
        <w:rPr>
          <w:b/>
        </w:rPr>
        <w:t>Enxaquecas</w:t>
      </w:r>
      <w:r>
        <w:t>.</w:t>
      </w:r>
      <w:bookmarkEnd w:id="123"/>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F63A6C7" w14:textId="77777777" w:rsidTr="001E234E">
        <w:tc>
          <w:tcPr>
            <w:tcW w:w="3024" w:type="dxa"/>
            <w:tcMar>
              <w:left w:w="0" w:type="dxa"/>
              <w:right w:w="0" w:type="dxa"/>
            </w:tcMar>
            <w:vAlign w:val="center"/>
          </w:tcPr>
          <w:p w14:paraId="020321FF"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3B639021" wp14:editId="759D0C2A">
                  <wp:extent cx="1911600" cy="2944800"/>
                  <wp:effectExtent l="0" t="0" r="0" b="8255"/>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xaquecasRaras.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D3BD534" w14:textId="77777777" w:rsidR="00C94441" w:rsidRDefault="00C94441" w:rsidP="001E234E">
            <w:pPr>
              <w:spacing w:line="240" w:lineRule="auto"/>
              <w:jc w:val="center"/>
              <w:rPr>
                <w:rFonts w:cs="Arial"/>
                <w:szCs w:val="24"/>
              </w:rPr>
            </w:pPr>
            <w:r>
              <w:rPr>
                <w:rFonts w:cs="Arial"/>
                <w:noProof/>
                <w:szCs w:val="24"/>
              </w:rPr>
              <w:drawing>
                <wp:inline distT="0" distB="0" distL="0" distR="0" wp14:anchorId="24E8A0B8" wp14:editId="0B6A7742">
                  <wp:extent cx="1911600" cy="2944800"/>
                  <wp:effectExtent l="0" t="0" r="0" b="825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xaquecasEsporadicas.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B6F141F" w14:textId="77777777" w:rsidR="00C94441" w:rsidRDefault="00C94441" w:rsidP="001E234E">
            <w:pPr>
              <w:spacing w:line="240" w:lineRule="auto"/>
              <w:jc w:val="center"/>
              <w:rPr>
                <w:rFonts w:cs="Arial"/>
                <w:szCs w:val="24"/>
              </w:rPr>
            </w:pPr>
            <w:r>
              <w:rPr>
                <w:rFonts w:cs="Arial"/>
                <w:noProof/>
                <w:szCs w:val="24"/>
              </w:rPr>
              <w:drawing>
                <wp:inline distT="0" distB="0" distL="0" distR="0" wp14:anchorId="0E6DCC3D" wp14:editId="2540E88C">
                  <wp:extent cx="1911600" cy="2944800"/>
                  <wp:effectExtent l="0" t="0" r="0" b="825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xaquecasFrequentes.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911600" cy="2944800"/>
                          </a:xfrm>
                          <a:prstGeom prst="rect">
                            <a:avLst/>
                          </a:prstGeom>
                        </pic:spPr>
                      </pic:pic>
                    </a:graphicData>
                  </a:graphic>
                </wp:inline>
              </w:drawing>
            </w:r>
          </w:p>
        </w:tc>
      </w:tr>
    </w:tbl>
    <w:p w14:paraId="6D01FF00" w14:textId="77777777" w:rsidR="00C94441" w:rsidRDefault="00C94441" w:rsidP="00C94441">
      <w:pPr>
        <w:rPr>
          <w:rFonts w:cs="Arial"/>
          <w:szCs w:val="24"/>
        </w:rPr>
      </w:pPr>
    </w:p>
    <w:p w14:paraId="00A0939F" w14:textId="42D17545" w:rsidR="00C94441" w:rsidRDefault="00C94441" w:rsidP="00C94441">
      <w:pPr>
        <w:pStyle w:val="Legenda"/>
      </w:pPr>
      <w:bookmarkStart w:id="124" w:name="_Toc511244433"/>
      <w:r>
        <w:t xml:space="preserve">Gráfico </w:t>
      </w:r>
      <w:fldSimple w:instr=" SEQ Gráfico \* ARABIC ">
        <w:r w:rsidR="00AF5A3D">
          <w:rPr>
            <w:noProof/>
          </w:rPr>
          <w:t>5</w:t>
        </w:r>
      </w:fldSimple>
      <w:r>
        <w:t xml:space="preserve"> - Representação da distância de todos os itens em relação aos itens da categoria </w:t>
      </w:r>
      <w:r>
        <w:rPr>
          <w:b/>
        </w:rPr>
        <w:t>Idade</w:t>
      </w:r>
      <w:r>
        <w:t>.</w:t>
      </w:r>
      <w:bookmarkEnd w:id="124"/>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47FA07C0" w14:textId="77777777" w:rsidTr="001E234E">
        <w:tc>
          <w:tcPr>
            <w:tcW w:w="3024" w:type="dxa"/>
            <w:tcMar>
              <w:left w:w="0" w:type="dxa"/>
              <w:right w:w="0" w:type="dxa"/>
            </w:tcMar>
            <w:vAlign w:val="center"/>
          </w:tcPr>
          <w:p w14:paraId="2B4BEE8A" w14:textId="77777777" w:rsidR="00C94441" w:rsidRDefault="00C94441" w:rsidP="001E234E">
            <w:pPr>
              <w:spacing w:line="240" w:lineRule="auto"/>
              <w:jc w:val="center"/>
              <w:rPr>
                <w:rFonts w:cs="Arial"/>
                <w:szCs w:val="24"/>
              </w:rPr>
            </w:pPr>
            <w:r>
              <w:rPr>
                <w:rFonts w:cs="Arial"/>
                <w:noProof/>
                <w:szCs w:val="24"/>
              </w:rPr>
              <w:drawing>
                <wp:inline distT="0" distB="0" distL="0" distR="0" wp14:anchorId="46261907" wp14:editId="3E9AF709">
                  <wp:extent cx="1911600" cy="2944800"/>
                  <wp:effectExtent l="0" t="0" r="0" b="825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adeJove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1B0AEB52" w14:textId="77777777" w:rsidR="00C94441" w:rsidRDefault="00C94441" w:rsidP="001E234E">
            <w:pPr>
              <w:spacing w:line="240" w:lineRule="auto"/>
              <w:jc w:val="center"/>
              <w:rPr>
                <w:rFonts w:cs="Arial"/>
                <w:szCs w:val="24"/>
              </w:rPr>
            </w:pPr>
            <w:r>
              <w:rPr>
                <w:rFonts w:cs="Arial"/>
                <w:noProof/>
                <w:szCs w:val="24"/>
              </w:rPr>
              <w:drawing>
                <wp:inline distT="0" distB="0" distL="0" distR="0" wp14:anchorId="5A03F7C6" wp14:editId="65454929">
                  <wp:extent cx="1911600" cy="2944800"/>
                  <wp:effectExtent l="0" t="0" r="0" b="8255"/>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deMedia.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CF256D6" w14:textId="77777777" w:rsidR="00C94441" w:rsidRDefault="00C94441" w:rsidP="001E234E">
            <w:pPr>
              <w:spacing w:line="240" w:lineRule="auto"/>
              <w:jc w:val="center"/>
              <w:rPr>
                <w:rFonts w:cs="Arial"/>
                <w:szCs w:val="24"/>
              </w:rPr>
            </w:pPr>
            <w:r>
              <w:rPr>
                <w:rFonts w:cs="Arial"/>
                <w:noProof/>
                <w:szCs w:val="24"/>
              </w:rPr>
              <w:drawing>
                <wp:inline distT="0" distB="0" distL="0" distR="0" wp14:anchorId="2E1488C1" wp14:editId="64CF2C4D">
                  <wp:extent cx="1911600" cy="2944800"/>
                  <wp:effectExtent l="0" t="0" r="0" b="8255"/>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adeidoso.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911600" cy="2944800"/>
                          </a:xfrm>
                          <a:prstGeom prst="rect">
                            <a:avLst/>
                          </a:prstGeom>
                        </pic:spPr>
                      </pic:pic>
                    </a:graphicData>
                  </a:graphic>
                </wp:inline>
              </w:drawing>
            </w:r>
          </w:p>
        </w:tc>
      </w:tr>
    </w:tbl>
    <w:p w14:paraId="5E083531" w14:textId="77777777" w:rsidR="00C94441" w:rsidRDefault="00C94441" w:rsidP="00C94441"/>
    <w:p w14:paraId="7BED7243" w14:textId="77777777" w:rsidR="00C94441" w:rsidRPr="00D453D2" w:rsidRDefault="00C94441" w:rsidP="00C94441"/>
    <w:p w14:paraId="5F456FE5" w14:textId="07B1BB5D" w:rsidR="00C94441" w:rsidRPr="00884EBE" w:rsidRDefault="00C94441" w:rsidP="00C94441">
      <w:pPr>
        <w:pStyle w:val="Legenda"/>
      </w:pPr>
      <w:bookmarkStart w:id="125" w:name="_Toc511244434"/>
      <w:r>
        <w:t xml:space="preserve">Gráfico </w:t>
      </w:r>
      <w:fldSimple w:instr=" SEQ Gráfico \* ARABIC ">
        <w:r w:rsidR="00AF5A3D">
          <w:rPr>
            <w:noProof/>
          </w:rPr>
          <w:t>6</w:t>
        </w:r>
      </w:fldSimple>
      <w:r>
        <w:t xml:space="preserve"> - Representação da distância de todos os itens em relação aos itens da categoria </w:t>
      </w:r>
      <w:r>
        <w:rPr>
          <w:b/>
        </w:rPr>
        <w:t>Ansiedade</w:t>
      </w:r>
      <w:r>
        <w:t>.</w:t>
      </w:r>
      <w:bookmarkEnd w:id="125"/>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21248881" w14:textId="77777777" w:rsidTr="001E234E">
        <w:tc>
          <w:tcPr>
            <w:tcW w:w="3024" w:type="dxa"/>
            <w:tcMar>
              <w:left w:w="0" w:type="dxa"/>
              <w:right w:w="0" w:type="dxa"/>
            </w:tcMar>
            <w:vAlign w:val="center"/>
          </w:tcPr>
          <w:p w14:paraId="05E29244"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7AE37E28" wp14:editId="046BABDD">
                  <wp:extent cx="1911600" cy="2944800"/>
                  <wp:effectExtent l="0" t="0" r="0" b="825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siedadeBaixa.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6011E7A9" w14:textId="77777777" w:rsidR="00C94441" w:rsidRDefault="00C94441" w:rsidP="001E234E">
            <w:pPr>
              <w:spacing w:line="240" w:lineRule="auto"/>
              <w:jc w:val="center"/>
              <w:rPr>
                <w:rFonts w:cs="Arial"/>
                <w:szCs w:val="24"/>
              </w:rPr>
            </w:pPr>
            <w:r>
              <w:rPr>
                <w:rFonts w:cs="Arial"/>
                <w:noProof/>
                <w:szCs w:val="24"/>
              </w:rPr>
              <w:drawing>
                <wp:inline distT="0" distB="0" distL="0" distR="0" wp14:anchorId="31ACDCFB" wp14:editId="4FA65CA7">
                  <wp:extent cx="1911600" cy="2944800"/>
                  <wp:effectExtent l="0" t="0" r="0" b="825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iedadeMedia.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9F117A3" w14:textId="77777777" w:rsidR="00C94441" w:rsidRDefault="00C94441" w:rsidP="001E234E">
            <w:pPr>
              <w:spacing w:line="240" w:lineRule="auto"/>
              <w:jc w:val="center"/>
              <w:rPr>
                <w:rFonts w:cs="Arial"/>
                <w:szCs w:val="24"/>
              </w:rPr>
            </w:pPr>
            <w:r>
              <w:rPr>
                <w:rFonts w:cs="Arial"/>
                <w:noProof/>
                <w:szCs w:val="24"/>
              </w:rPr>
              <w:drawing>
                <wp:inline distT="0" distB="0" distL="0" distR="0" wp14:anchorId="3C3D59D8" wp14:editId="18AC91E2">
                  <wp:extent cx="1911600" cy="2944800"/>
                  <wp:effectExtent l="0" t="0" r="0" b="8255"/>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siedadeAlta.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911600" cy="2944800"/>
                          </a:xfrm>
                          <a:prstGeom prst="rect">
                            <a:avLst/>
                          </a:prstGeom>
                        </pic:spPr>
                      </pic:pic>
                    </a:graphicData>
                  </a:graphic>
                </wp:inline>
              </w:drawing>
            </w:r>
          </w:p>
        </w:tc>
      </w:tr>
    </w:tbl>
    <w:p w14:paraId="119590DC" w14:textId="77777777" w:rsidR="00C94441" w:rsidRDefault="00C94441" w:rsidP="00C94441"/>
    <w:p w14:paraId="31E31327" w14:textId="77777777" w:rsidR="00C94441" w:rsidRDefault="00C94441" w:rsidP="00C94441"/>
    <w:p w14:paraId="6F6280BA" w14:textId="77777777" w:rsidR="00C94441" w:rsidRDefault="00C94441" w:rsidP="00C94441"/>
    <w:p w14:paraId="30F15D4D" w14:textId="77777777" w:rsidR="00C94441" w:rsidRPr="00C2690B" w:rsidRDefault="00C94441" w:rsidP="00C94441"/>
    <w:p w14:paraId="36952505" w14:textId="372380CA" w:rsidR="00C94441" w:rsidRDefault="00C94441" w:rsidP="00C94441">
      <w:pPr>
        <w:pStyle w:val="Legenda"/>
      </w:pPr>
      <w:bookmarkStart w:id="126" w:name="_Toc511244435"/>
      <w:r>
        <w:t xml:space="preserve">Gráfico </w:t>
      </w:r>
      <w:fldSimple w:instr=" SEQ Gráfico \* ARABIC ">
        <w:r w:rsidR="00AF5A3D">
          <w:rPr>
            <w:noProof/>
          </w:rPr>
          <w:t>7</w:t>
        </w:r>
      </w:fldSimple>
      <w:r>
        <w:t xml:space="preserve"> - representação da distância de todos os itens em relação aos itens da categoria </w:t>
      </w:r>
      <w:r>
        <w:rPr>
          <w:b/>
        </w:rPr>
        <w:t>Peso</w:t>
      </w:r>
      <w:r>
        <w:t>.</w:t>
      </w:r>
      <w:bookmarkEnd w:id="126"/>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05CE1623" w14:textId="77777777" w:rsidTr="001E234E">
        <w:tc>
          <w:tcPr>
            <w:tcW w:w="3024" w:type="dxa"/>
            <w:tcMar>
              <w:left w:w="0" w:type="dxa"/>
              <w:right w:w="0" w:type="dxa"/>
            </w:tcMar>
            <w:vAlign w:val="center"/>
          </w:tcPr>
          <w:p w14:paraId="12BA06B0" w14:textId="77777777" w:rsidR="00C94441" w:rsidRDefault="00C94441" w:rsidP="001E234E">
            <w:pPr>
              <w:spacing w:line="240" w:lineRule="auto"/>
              <w:jc w:val="center"/>
              <w:rPr>
                <w:rFonts w:cs="Arial"/>
                <w:szCs w:val="24"/>
              </w:rPr>
            </w:pPr>
            <w:r>
              <w:rPr>
                <w:rFonts w:cs="Arial"/>
                <w:noProof/>
                <w:szCs w:val="24"/>
              </w:rPr>
              <w:drawing>
                <wp:inline distT="0" distB="0" distL="0" distR="0" wp14:anchorId="2F65397C" wp14:editId="595B0E3B">
                  <wp:extent cx="1911600" cy="2944800"/>
                  <wp:effectExtent l="0" t="0" r="0" b="825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soLeve.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59F4790" w14:textId="77777777" w:rsidR="00C94441" w:rsidRDefault="00C94441" w:rsidP="001E234E">
            <w:pPr>
              <w:spacing w:line="240" w:lineRule="auto"/>
              <w:jc w:val="center"/>
              <w:rPr>
                <w:rFonts w:cs="Arial"/>
                <w:szCs w:val="24"/>
              </w:rPr>
            </w:pPr>
            <w:r>
              <w:rPr>
                <w:rFonts w:cs="Arial"/>
                <w:noProof/>
                <w:szCs w:val="24"/>
              </w:rPr>
              <w:drawing>
                <wp:inline distT="0" distB="0" distL="0" distR="0" wp14:anchorId="153DD284" wp14:editId="7FC1C6B3">
                  <wp:extent cx="1911600" cy="2944800"/>
                  <wp:effectExtent l="0" t="0" r="0" b="8255"/>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soMediano.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A890693" w14:textId="77777777" w:rsidR="00C94441" w:rsidRDefault="00C94441" w:rsidP="001E234E">
            <w:pPr>
              <w:spacing w:line="240" w:lineRule="auto"/>
              <w:jc w:val="center"/>
              <w:rPr>
                <w:rFonts w:cs="Arial"/>
                <w:szCs w:val="24"/>
              </w:rPr>
            </w:pPr>
            <w:r>
              <w:rPr>
                <w:rFonts w:cs="Arial"/>
                <w:noProof/>
                <w:szCs w:val="24"/>
              </w:rPr>
              <w:drawing>
                <wp:inline distT="0" distB="0" distL="0" distR="0" wp14:anchorId="47F0BC6F" wp14:editId="7979CE74">
                  <wp:extent cx="1911600" cy="2944800"/>
                  <wp:effectExtent l="0" t="0" r="0" b="825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soPesado.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911600" cy="2944800"/>
                          </a:xfrm>
                          <a:prstGeom prst="rect">
                            <a:avLst/>
                          </a:prstGeom>
                        </pic:spPr>
                      </pic:pic>
                    </a:graphicData>
                  </a:graphic>
                </wp:inline>
              </w:drawing>
            </w:r>
          </w:p>
        </w:tc>
      </w:tr>
    </w:tbl>
    <w:p w14:paraId="4E34034C" w14:textId="77777777" w:rsidR="00C94441" w:rsidRPr="00B03ACB" w:rsidRDefault="00C94441" w:rsidP="00C94441"/>
    <w:p w14:paraId="3C6F587F" w14:textId="1F38A565" w:rsidR="00C94441" w:rsidRDefault="00C94441" w:rsidP="00C94441">
      <w:pPr>
        <w:pStyle w:val="Legenda"/>
      </w:pPr>
      <w:bookmarkStart w:id="127" w:name="_Toc511244436"/>
      <w:r>
        <w:t xml:space="preserve">Gráfico </w:t>
      </w:r>
      <w:fldSimple w:instr=" SEQ Gráfico \* ARABIC ">
        <w:r w:rsidR="00AF5A3D">
          <w:rPr>
            <w:noProof/>
          </w:rPr>
          <w:t>8</w:t>
        </w:r>
      </w:fldSimple>
      <w:r>
        <w:t xml:space="preserve"> - representação da distância de todos os itens em relação aos itens da categoria </w:t>
      </w:r>
      <w:r>
        <w:rPr>
          <w:b/>
        </w:rPr>
        <w:t>Altura</w:t>
      </w:r>
      <w:r>
        <w:t>.</w:t>
      </w:r>
      <w:bookmarkEnd w:id="127"/>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7FFF3A9" w14:textId="77777777" w:rsidTr="001E234E">
        <w:tc>
          <w:tcPr>
            <w:tcW w:w="3024" w:type="dxa"/>
            <w:tcMar>
              <w:left w:w="0" w:type="dxa"/>
              <w:right w:w="0" w:type="dxa"/>
            </w:tcMar>
            <w:vAlign w:val="center"/>
          </w:tcPr>
          <w:p w14:paraId="16A2CA78"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50F23A11" wp14:editId="77AA76D0">
                  <wp:extent cx="1911600" cy="2944800"/>
                  <wp:effectExtent l="0" t="0" r="0" b="8255"/>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turaBaixo.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7E3E1842" w14:textId="77777777" w:rsidR="00C94441" w:rsidRDefault="00C94441" w:rsidP="001E234E">
            <w:pPr>
              <w:spacing w:line="240" w:lineRule="auto"/>
              <w:jc w:val="center"/>
              <w:rPr>
                <w:rFonts w:cs="Arial"/>
                <w:szCs w:val="24"/>
              </w:rPr>
            </w:pPr>
            <w:r>
              <w:rPr>
                <w:rFonts w:cs="Arial"/>
                <w:noProof/>
                <w:szCs w:val="24"/>
              </w:rPr>
              <w:drawing>
                <wp:inline distT="0" distB="0" distL="0" distR="0" wp14:anchorId="619D0531" wp14:editId="5FDD1DE9">
                  <wp:extent cx="1911600" cy="2944800"/>
                  <wp:effectExtent l="0" t="0" r="0" b="825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turaMedia.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F35A4CC" w14:textId="77777777" w:rsidR="00C94441" w:rsidRDefault="00C94441" w:rsidP="001E234E">
            <w:pPr>
              <w:spacing w:line="240" w:lineRule="auto"/>
              <w:jc w:val="center"/>
              <w:rPr>
                <w:rFonts w:cs="Arial"/>
                <w:szCs w:val="24"/>
              </w:rPr>
            </w:pPr>
            <w:r>
              <w:rPr>
                <w:rFonts w:cs="Arial"/>
                <w:noProof/>
                <w:szCs w:val="24"/>
              </w:rPr>
              <w:drawing>
                <wp:inline distT="0" distB="0" distL="0" distR="0" wp14:anchorId="40D1702D" wp14:editId="3DC943D7">
                  <wp:extent cx="1911600" cy="2944800"/>
                  <wp:effectExtent l="0" t="0" r="0" b="8255"/>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taturaAlta.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911600" cy="2944800"/>
                          </a:xfrm>
                          <a:prstGeom prst="rect">
                            <a:avLst/>
                          </a:prstGeom>
                        </pic:spPr>
                      </pic:pic>
                    </a:graphicData>
                  </a:graphic>
                </wp:inline>
              </w:drawing>
            </w:r>
          </w:p>
        </w:tc>
      </w:tr>
    </w:tbl>
    <w:p w14:paraId="71337428" w14:textId="77777777" w:rsidR="00C94441" w:rsidRDefault="00C94441" w:rsidP="00C94441">
      <w:pPr>
        <w:ind w:firstLine="1077"/>
      </w:pPr>
    </w:p>
    <w:p w14:paraId="15AFE9EA" w14:textId="23478598" w:rsidR="00097A61" w:rsidRDefault="00097A61" w:rsidP="00DC5985">
      <w:pPr>
        <w:pStyle w:val="Ttulo2"/>
        <w:pPrChange w:id="128" w:author="alto" w:date="2018-04-16T16:10:00Z">
          <w:pPr>
            <w:pStyle w:val="Ttulo3"/>
          </w:pPr>
        </w:pPrChange>
      </w:pPr>
      <w:bookmarkStart w:id="129" w:name="_Toc511244473"/>
      <w:r>
        <w:t>Distâncias Intra-Grupo - Transações</w:t>
      </w:r>
      <w:bookmarkEnd w:id="129"/>
    </w:p>
    <w:p w14:paraId="7350141A" w14:textId="77777777" w:rsidR="0039070E" w:rsidRDefault="00E94C8C" w:rsidP="0039070E">
      <w:pPr>
        <w:ind w:firstLine="1134"/>
        <w:rPr>
          <w:rFonts w:cs="Arial"/>
          <w:szCs w:val="24"/>
        </w:rPr>
      </w:pPr>
      <w:r>
        <w:rPr>
          <w:rFonts w:cs="Arial"/>
          <w:szCs w:val="24"/>
        </w:rPr>
        <w:t xml:space="preserve">Para descobrir a distância quadrada entre </w:t>
      </w:r>
      <w:r w:rsidR="005B2137">
        <w:rPr>
          <w:rFonts w:cs="Arial"/>
          <w:szCs w:val="24"/>
        </w:rPr>
        <w:t>as transações</w:t>
      </w:r>
      <w:r>
        <w:rPr>
          <w:rFonts w:cs="Arial"/>
          <w:szCs w:val="24"/>
        </w:rPr>
        <w:t xml:space="preserve"> em um espaço-solução de n dimensões utilizando a métrica </w:t>
      </w:r>
      <w:r w:rsidRPr="00654021">
        <w:rPr>
          <w:rFonts w:ascii="Cambria Math" w:hAnsi="Cambria Math" w:cs="Arial"/>
          <w:position w:val="-6"/>
          <w:szCs w:val="24"/>
        </w:rPr>
        <w:t>𝒳</w:t>
      </w:r>
      <w:r>
        <w:rPr>
          <w:rFonts w:ascii="Cambria Math" w:hAnsi="Cambria Math" w:cs="Arial"/>
          <w:position w:val="-6"/>
          <w:szCs w:val="24"/>
        </w:rPr>
        <w:t xml:space="preserve"> </w:t>
      </w:r>
      <w:r w:rsidRPr="000C65BB">
        <w:rPr>
          <w:rFonts w:cs="Arial"/>
          <w:szCs w:val="24"/>
        </w:rPr>
        <w:t>-quadrado</w:t>
      </w:r>
      <w:r>
        <w:rPr>
          <w:rFonts w:cs="Arial"/>
          <w:szCs w:val="24"/>
        </w:rPr>
        <w:t xml:space="preserve">, utilizaremos a equação </w:t>
      </w:r>
      <w:r w:rsidR="0039070E">
        <w:rPr>
          <w:rFonts w:cs="Arial"/>
          <w:szCs w:val="24"/>
        </w:rPr>
        <w:t>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39070E" w14:paraId="185F4D42" w14:textId="77777777" w:rsidTr="007F365D">
        <w:tc>
          <w:tcPr>
            <w:tcW w:w="562" w:type="dxa"/>
            <w:vAlign w:val="center"/>
          </w:tcPr>
          <w:p w14:paraId="62202EE4" w14:textId="77777777" w:rsidR="0039070E" w:rsidRDefault="0039070E" w:rsidP="007F365D">
            <w:pPr>
              <w:spacing w:line="240" w:lineRule="auto"/>
              <w:jc w:val="center"/>
              <w:rPr>
                <w:rFonts w:cs="Arial"/>
                <w:szCs w:val="24"/>
              </w:rPr>
            </w:pPr>
          </w:p>
        </w:tc>
        <w:tc>
          <w:tcPr>
            <w:tcW w:w="7866" w:type="dxa"/>
            <w:vAlign w:val="center"/>
          </w:tcPr>
          <w:p w14:paraId="07B3CE01" w14:textId="0ED76ADC" w:rsidR="0039070E" w:rsidRPr="00E23E32" w:rsidRDefault="003F5C5C"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j</m:t>
                                          </m:r>
                                        </m:sub>
                                      </m:sSub>
                                    </m:num>
                                    <m:den>
                                      <m:r>
                                        <w:rPr>
                                          <w:rFonts w:ascii="Cambria Math" w:eastAsiaTheme="minorEastAsia" w:hAnsi="Cambria Math"/>
                                          <w:sz w:val="28"/>
                                          <w:szCs w:val="28"/>
                                        </w:rPr>
                                        <m:t>m</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sub>
                                      </m:sSub>
                                    </m:num>
                                    <m:den>
                                      <m:r>
                                        <w:rPr>
                                          <w:rFonts w:ascii="Cambria Math" w:eastAsiaTheme="minorEastAsia" w:hAnsi="Cambria Math"/>
                                          <w:sz w:val="28"/>
                                          <w:szCs w:val="28"/>
                                        </w:rPr>
                                        <m:t>m</m:t>
                                      </m:r>
                                    </m:den>
                                  </m:f>
                                </m:e>
                              </m:rad>
                            </m:den>
                          </m:f>
                        </m:e>
                      </m:d>
                    </m:e>
                    <m:sup>
                      <m:r>
                        <w:rPr>
                          <w:rFonts w:ascii="Cambria Math" w:eastAsiaTheme="minorEastAsia" w:hAnsi="Cambria Math"/>
                          <w:sz w:val="28"/>
                          <w:szCs w:val="28"/>
                        </w:rPr>
                        <m:t>2</m:t>
                      </m:r>
                    </m:sup>
                  </m:sSup>
                </m:e>
              </m:d>
            </m:oMath>
            <w:r w:rsidR="0039070E" w:rsidRPr="00E23E32">
              <w:rPr>
                <w:rFonts w:eastAsiaTheme="minorEastAsia"/>
                <w:szCs w:val="24"/>
              </w:rPr>
              <w:t>,</w:t>
            </w:r>
          </w:p>
          <w:p w14:paraId="17F2A26E" w14:textId="77777777" w:rsidR="0039070E" w:rsidRDefault="0039070E" w:rsidP="007F365D">
            <w:pPr>
              <w:spacing w:line="240" w:lineRule="auto"/>
              <w:jc w:val="center"/>
              <w:rPr>
                <w:rFonts w:cs="Arial"/>
                <w:szCs w:val="24"/>
              </w:rPr>
            </w:pPr>
          </w:p>
        </w:tc>
        <w:tc>
          <w:tcPr>
            <w:tcW w:w="643" w:type="dxa"/>
            <w:vAlign w:val="center"/>
          </w:tcPr>
          <w:p w14:paraId="524E13ED" w14:textId="77A6BDED" w:rsidR="0039070E" w:rsidRDefault="0039070E" w:rsidP="007F365D">
            <w:pPr>
              <w:spacing w:line="240" w:lineRule="auto"/>
              <w:jc w:val="right"/>
              <w:rPr>
                <w:rFonts w:cs="Arial"/>
                <w:szCs w:val="24"/>
              </w:rPr>
            </w:pPr>
            <w:bookmarkStart w:id="130" w:name="_Ref510955948"/>
            <w:r>
              <w:rPr>
                <w:rFonts w:cs="Arial"/>
                <w:szCs w:val="24"/>
              </w:rPr>
              <w:t>(</w:t>
            </w:r>
            <w:fldSimple w:instr=" SEQ Equação \* ARABIC ">
              <w:r w:rsidR="00AF5A3D">
                <w:rPr>
                  <w:noProof/>
                </w:rPr>
                <w:t>18</w:t>
              </w:r>
            </w:fldSimple>
            <w:r>
              <w:rPr>
                <w:rFonts w:cs="Arial"/>
                <w:szCs w:val="24"/>
              </w:rPr>
              <w:t>)</w:t>
            </w:r>
            <w:bookmarkEnd w:id="130"/>
          </w:p>
        </w:tc>
      </w:tr>
    </w:tbl>
    <w:p w14:paraId="1B238E82" w14:textId="77777777" w:rsidR="0039070E" w:rsidRDefault="0039070E" w:rsidP="0039070E">
      <w:pPr>
        <w:ind w:firstLine="1134"/>
        <w:rPr>
          <w:rFonts w:cs="Arial"/>
          <w:szCs w:val="24"/>
        </w:rPr>
      </w:pPr>
    </w:p>
    <w:p w14:paraId="3E1EC72D" w14:textId="779775EA" w:rsidR="0039070E" w:rsidRDefault="0039070E" w:rsidP="0039070E">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Py</m:t>
            </m:r>
          </m:e>
          <m:sub>
            <m:r>
              <w:rPr>
                <w:rFonts w:ascii="Cambria Math" w:eastAsiaTheme="minorEastAsia" w:hAnsi="Cambria Math"/>
                <w:szCs w:val="24"/>
              </w:rPr>
              <m:t>j,k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Py</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-ésimas coordenadas d</w:t>
      </w:r>
      <w:r w:rsidR="0038564B">
        <w:rPr>
          <w:rFonts w:eastAsiaTheme="minorEastAsia"/>
          <w:szCs w:val="24"/>
        </w:rPr>
        <w:t>as transações</w:t>
      </w:r>
      <w:r>
        <w:rPr>
          <w:rFonts w:eastAsiaTheme="minorEastAsia"/>
          <w:szCs w:val="24"/>
        </w:rPr>
        <w:t xml:space="preserve"> indexad</w:t>
      </w:r>
      <w:r w:rsidR="008F259F">
        <w:rPr>
          <w:rFonts w:eastAsiaTheme="minorEastAsia"/>
          <w:szCs w:val="24"/>
        </w:rPr>
        <w:t>a</w:t>
      </w:r>
      <w:r>
        <w:rPr>
          <w:rFonts w:eastAsiaTheme="minorEastAsia"/>
          <w:szCs w:val="24"/>
        </w:rPr>
        <w:t xml:space="preserve">s por </w:t>
      </w:r>
      <m:oMath>
        <m:r>
          <w:rPr>
            <w:rFonts w:ascii="Cambria Math" w:eastAsiaTheme="minorEastAsia" w:hAnsi="Cambria Math"/>
            <w:szCs w:val="24"/>
          </w:rPr>
          <m:t>j</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fr</m:t>
            </m:r>
          </m:e>
          <m:sub>
            <m:r>
              <w:rPr>
                <w:rFonts w:ascii="Cambria Math" w:eastAsiaTheme="minorEastAsia" w:hAnsi="Cambria Math"/>
                <w:szCs w:val="24"/>
              </w:rPr>
              <m:t>j</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fr</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w:t>
      </w:r>
      <w:r w:rsidR="0038564B">
        <w:rPr>
          <w:rFonts w:eastAsiaTheme="minorEastAsia"/>
          <w:szCs w:val="24"/>
        </w:rPr>
        <w:t>linhas</w:t>
      </w:r>
      <w:r>
        <w:rPr>
          <w:rFonts w:eastAsiaTheme="minorEastAsia"/>
          <w:szCs w:val="24"/>
        </w:rPr>
        <w:t xml:space="preserve"> e </w:t>
      </w:r>
      <m:oMath>
        <m:r>
          <w:rPr>
            <w:rFonts w:ascii="Cambria Math" w:eastAsiaTheme="minorEastAsia" w:hAnsi="Cambria Math"/>
            <w:szCs w:val="24"/>
          </w:rPr>
          <m:t>m</m:t>
        </m:r>
      </m:oMath>
      <w:r>
        <w:rPr>
          <w:rFonts w:eastAsiaTheme="minorEastAsia"/>
          <w:szCs w:val="24"/>
        </w:rPr>
        <w:t xml:space="preserve"> é o número de </w:t>
      </w:r>
      <w:r w:rsidR="0038564B">
        <w:rPr>
          <w:rFonts w:eastAsiaTheme="minorEastAsia"/>
          <w:szCs w:val="24"/>
        </w:rPr>
        <w:t>colunas</w:t>
      </w:r>
      <w:r>
        <w:rPr>
          <w:rFonts w:eastAsiaTheme="minorEastAsia"/>
          <w:szCs w:val="24"/>
        </w:rPr>
        <w:t xml:space="preserve"> da matriz de padrão de respostas </w:t>
      </w:r>
      <m:oMath>
        <m:r>
          <w:rPr>
            <w:rFonts w:ascii="Cambria Math" w:eastAsiaTheme="minorEastAsia" w:hAnsi="Cambria Math"/>
            <w:szCs w:val="24"/>
          </w:rPr>
          <m:t>F</m:t>
        </m:r>
      </m:oMath>
      <w:r>
        <w:rPr>
          <w:rFonts w:eastAsiaTheme="minorEastAsia"/>
          <w:szCs w:val="24"/>
        </w:rPr>
        <w:t>.</w:t>
      </w:r>
    </w:p>
    <w:p w14:paraId="3DCBDACC" w14:textId="65ED8341" w:rsidR="0039070E" w:rsidRDefault="0039070E" w:rsidP="0039070E">
      <w:pPr>
        <w:ind w:firstLine="1134"/>
        <w:rPr>
          <w:rFonts w:cs="Arial"/>
          <w:szCs w:val="24"/>
        </w:rPr>
      </w:pPr>
      <w:r>
        <w:rPr>
          <w:rFonts w:cs="Arial"/>
          <w:szCs w:val="24"/>
        </w:rPr>
        <w:t xml:space="preserve">Através das coordenadas de cada </w:t>
      </w:r>
      <w:r w:rsidR="0038564B">
        <w:rPr>
          <w:rFonts w:cs="Arial"/>
          <w:szCs w:val="24"/>
        </w:rPr>
        <w:t>transação</w:t>
      </w:r>
      <w:r>
        <w:rPr>
          <w:rFonts w:cs="Arial"/>
          <w:szCs w:val="24"/>
        </w:rPr>
        <w:t>, é possível então calcular a matriz de distância quadrada entre el</w:t>
      </w:r>
      <w:r w:rsidR="0038564B">
        <w:rPr>
          <w:rFonts w:cs="Arial"/>
          <w:szCs w:val="24"/>
        </w:rPr>
        <w:t>a</w:t>
      </w:r>
      <w:r>
        <w:rPr>
          <w:rFonts w:cs="Arial"/>
          <w:szCs w:val="24"/>
        </w:rPr>
        <w:t>s. Utilizando a equação</w:t>
      </w:r>
      <w:r w:rsidR="0038564B">
        <w:rPr>
          <w:rFonts w:cs="Arial"/>
          <w:szCs w:val="24"/>
        </w:rPr>
        <w:t xml:space="preserve"> </w:t>
      </w:r>
      <w:r w:rsidR="0038564B">
        <w:rPr>
          <w:rFonts w:cs="Arial"/>
          <w:szCs w:val="24"/>
        </w:rPr>
        <w:fldChar w:fldCharType="begin"/>
      </w:r>
      <w:r w:rsidR="0038564B">
        <w:rPr>
          <w:rFonts w:cs="Arial"/>
          <w:szCs w:val="24"/>
        </w:rPr>
        <w:instrText xml:space="preserve"> REF _Ref510955948 \h </w:instrText>
      </w:r>
      <w:r w:rsidR="0038564B">
        <w:rPr>
          <w:rFonts w:cs="Arial"/>
          <w:szCs w:val="24"/>
        </w:rPr>
      </w:r>
      <w:r w:rsidR="0038564B">
        <w:rPr>
          <w:rFonts w:cs="Arial"/>
          <w:szCs w:val="24"/>
        </w:rPr>
        <w:fldChar w:fldCharType="separate"/>
      </w:r>
      <w:r w:rsidR="00AF5A3D">
        <w:rPr>
          <w:rFonts w:cs="Arial"/>
          <w:szCs w:val="24"/>
        </w:rPr>
        <w:t>(</w:t>
      </w:r>
      <w:r w:rsidR="00AF5A3D">
        <w:rPr>
          <w:noProof/>
        </w:rPr>
        <w:t>18</w:t>
      </w:r>
      <w:r w:rsidR="00AF5A3D">
        <w:rPr>
          <w:rFonts w:cs="Arial"/>
          <w:szCs w:val="24"/>
        </w:rPr>
        <w:t>)</w:t>
      </w:r>
      <w:r w:rsidR="0038564B">
        <w:rPr>
          <w:rFonts w:cs="Arial"/>
          <w:szCs w:val="24"/>
        </w:rPr>
        <w:fldChar w:fldCharType="end"/>
      </w:r>
      <w:r>
        <w:rPr>
          <w:rFonts w:cs="Arial"/>
          <w:szCs w:val="24"/>
        </w:rPr>
        <w:t xml:space="preserve">, vamos exemplificar o cálculo da distância </w:t>
      </w:r>
      <w:r w:rsidR="0038564B">
        <w:rPr>
          <w:rFonts w:cs="Arial"/>
          <w:szCs w:val="24"/>
        </w:rPr>
        <w:t xml:space="preserve">das transações </w:t>
      </w:r>
      <w:r w:rsidR="00E372B6">
        <w:rPr>
          <w:rFonts w:cs="Arial"/>
          <w:szCs w:val="24"/>
        </w:rPr>
        <w:t>2 e 5</w:t>
      </w:r>
      <w:r>
        <w:rPr>
          <w:rFonts w:cs="Arial"/>
          <w:szCs w:val="24"/>
        </w:rPr>
        <w:t xml:space="preserve">. Temos então </w:t>
      </w:r>
    </w:p>
    <w:p w14:paraId="50958898" w14:textId="5EF2F571" w:rsidR="0039070E" w:rsidRDefault="003F5C5C" w:rsidP="0039070E">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e>
        </m:nary>
      </m:oMath>
      <w:r w:rsidR="0039070E">
        <w:rPr>
          <w:rFonts w:cs="Arial"/>
          <w:szCs w:val="24"/>
        </w:rPr>
        <w:t>.</w:t>
      </w:r>
    </w:p>
    <w:p w14:paraId="13A609CF" w14:textId="77777777" w:rsidR="0039070E" w:rsidRDefault="0039070E" w:rsidP="0039070E">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3D314D3" w14:textId="55570680" w:rsidR="0039070E" w:rsidRPr="00DD0445" w:rsidRDefault="0039070E" w:rsidP="0039070E">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
                            <w:rPr>
                              <w:rFonts w:ascii="Cambria Math" w:hAnsi="Cambria Math" w:cs="Arial"/>
                              <w:szCs w:val="24"/>
                            </w:rPr>
                            <m:t>0,5773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
                            <w:rPr>
                              <w:rFonts w:ascii="Cambria Math" w:hAnsi="Cambria Math" w:cs="Arial"/>
                              <w:szCs w:val="24"/>
                            </w:rPr>
                            <m:t>0,5773</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-1,1342-1,5117</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-2,6459</m:t>
                      </m:r>
                    </m:e>
                  </m:d>
                </m:e>
                <m:sup>
                  <m:r>
                    <w:rPr>
                      <w:rFonts w:ascii="Cambria Math" w:hAnsi="Cambria Math" w:cs="Arial"/>
                      <w:szCs w:val="24"/>
                    </w:rPr>
                    <m:t>2</m:t>
                  </m:r>
                </m:sup>
              </m:sSup>
            </m:e>
          </m:d>
          <m:r>
            <w:rPr>
              <w:rFonts w:ascii="Cambria Math" w:hAnsi="Cambria Math" w:cs="Arial"/>
              <w:szCs w:val="24"/>
            </w:rPr>
            <m:t>=0,7376 ×7≅5,1635</m:t>
          </m:r>
        </m:oMath>
      </m:oMathPara>
    </w:p>
    <w:p w14:paraId="33D2DF8F" w14:textId="6AEFB680" w:rsidR="0039070E" w:rsidRPr="00DD0445" w:rsidRDefault="0039070E" w:rsidP="0039070E">
      <w:pPr>
        <w:rPr>
          <w:rFonts w:cs="Arial"/>
          <w:szCs w:val="24"/>
        </w:rPr>
      </w:pPr>
      <m:oMathPara>
        <m:oMathParaPr>
          <m:jc m:val="left"/>
        </m:oMathParaPr>
        <m:oMath>
          <m:r>
            <w:rPr>
              <w:rFonts w:ascii="Cambria Math" w:hAnsi="Cambria Math" w:cs="Arial"/>
              <w:szCs w:val="24"/>
            </w:rPr>
            <m:t>k=2≅1,7266</m:t>
          </m:r>
        </m:oMath>
      </m:oMathPara>
    </w:p>
    <w:p w14:paraId="3BD742EC" w14:textId="170658AB" w:rsidR="0039070E" w:rsidRPr="00DD0445" w:rsidRDefault="0039070E" w:rsidP="0039070E">
      <w:pPr>
        <w:rPr>
          <w:rFonts w:cs="Arial"/>
          <w:szCs w:val="24"/>
        </w:rPr>
      </w:pPr>
      <m:oMathPara>
        <m:oMathParaPr>
          <m:jc m:val="left"/>
        </m:oMathParaPr>
        <m:oMath>
          <m:r>
            <w:rPr>
              <w:rFonts w:ascii="Cambria Math" w:hAnsi="Cambria Math" w:cs="Arial"/>
              <w:szCs w:val="24"/>
            </w:rPr>
            <m:t>k=3≅0,0048</m:t>
          </m:r>
        </m:oMath>
      </m:oMathPara>
    </w:p>
    <w:p w14:paraId="4C2F26A2" w14:textId="39CF2DEE" w:rsidR="0039070E" w:rsidRPr="00DD0445" w:rsidRDefault="0039070E" w:rsidP="0039070E">
      <w:pPr>
        <w:rPr>
          <w:rFonts w:cs="Arial"/>
          <w:szCs w:val="24"/>
        </w:rPr>
      </w:pPr>
      <m:oMathPara>
        <m:oMathParaPr>
          <m:jc m:val="left"/>
        </m:oMathParaPr>
        <m:oMath>
          <m:r>
            <w:rPr>
              <w:rFonts w:ascii="Cambria Math" w:hAnsi="Cambria Math" w:cs="Arial"/>
              <w:szCs w:val="24"/>
            </w:rPr>
            <m:t>k=4≅1,9405</m:t>
          </m:r>
        </m:oMath>
      </m:oMathPara>
    </w:p>
    <w:p w14:paraId="47E9F8F5" w14:textId="71B455C2" w:rsidR="0039070E" w:rsidRPr="00DD0445" w:rsidRDefault="0039070E" w:rsidP="0039070E">
      <w:pPr>
        <w:rPr>
          <w:rFonts w:cs="Arial"/>
          <w:szCs w:val="24"/>
        </w:rPr>
      </w:pPr>
      <m:oMathPara>
        <m:oMathParaPr>
          <m:jc m:val="left"/>
        </m:oMathParaPr>
        <m:oMath>
          <m:r>
            <w:rPr>
              <w:rFonts w:ascii="Cambria Math" w:hAnsi="Cambria Math" w:cs="Arial"/>
              <w:szCs w:val="24"/>
            </w:rPr>
            <m:t>k=5≅0,7840</m:t>
          </m:r>
        </m:oMath>
      </m:oMathPara>
    </w:p>
    <w:p w14:paraId="76009C41" w14:textId="5DE51CF0" w:rsidR="0039070E" w:rsidRPr="00DD0445" w:rsidRDefault="0039070E" w:rsidP="0039070E">
      <w:pPr>
        <w:rPr>
          <w:rFonts w:cs="Arial"/>
          <w:szCs w:val="24"/>
        </w:rPr>
      </w:pPr>
      <m:oMathPara>
        <m:oMathParaPr>
          <m:jc m:val="left"/>
        </m:oMathParaPr>
        <m:oMath>
          <m:r>
            <w:rPr>
              <w:rFonts w:ascii="Cambria Math" w:hAnsi="Cambria Math" w:cs="Arial"/>
              <w:szCs w:val="24"/>
            </w:rPr>
            <m:t>k=6≅0,0209</m:t>
          </m:r>
        </m:oMath>
      </m:oMathPara>
    </w:p>
    <w:p w14:paraId="10774DDF" w14:textId="284E61E2" w:rsidR="0039070E" w:rsidRPr="00DD0445" w:rsidRDefault="0039070E" w:rsidP="0039070E">
      <w:pPr>
        <w:rPr>
          <w:rFonts w:cs="Arial"/>
          <w:szCs w:val="24"/>
        </w:rPr>
      </w:pPr>
      <m:oMathPara>
        <m:oMathParaPr>
          <m:jc m:val="left"/>
        </m:oMathParaPr>
        <m:oMath>
          <m:r>
            <w:rPr>
              <w:rFonts w:ascii="Cambria Math" w:hAnsi="Cambria Math" w:cs="Arial"/>
              <w:szCs w:val="24"/>
            </w:rPr>
            <m:t>k=7≅0,0205</m:t>
          </m:r>
        </m:oMath>
      </m:oMathPara>
    </w:p>
    <w:p w14:paraId="4BF318FC" w14:textId="0564BF97" w:rsidR="0039070E" w:rsidRPr="00DD0445" w:rsidRDefault="0039070E" w:rsidP="0039070E">
      <w:pPr>
        <w:rPr>
          <w:rFonts w:cs="Arial"/>
          <w:szCs w:val="24"/>
        </w:rPr>
      </w:pPr>
      <m:oMathPara>
        <m:oMathParaPr>
          <m:jc m:val="left"/>
        </m:oMathParaPr>
        <m:oMath>
          <m:r>
            <w:rPr>
              <w:rFonts w:ascii="Cambria Math" w:hAnsi="Cambria Math" w:cs="Arial"/>
              <w:szCs w:val="24"/>
            </w:rPr>
            <m:t>k=8≅0,0024</m:t>
          </m:r>
        </m:oMath>
      </m:oMathPara>
    </w:p>
    <w:p w14:paraId="4812657F" w14:textId="573CD74C" w:rsidR="0039070E" w:rsidRPr="00DD0445" w:rsidRDefault="0039070E" w:rsidP="0039070E">
      <w:pPr>
        <w:rPr>
          <w:rFonts w:cs="Arial"/>
          <w:szCs w:val="24"/>
        </w:rPr>
      </w:pPr>
      <m:oMathPara>
        <m:oMathParaPr>
          <m:jc m:val="left"/>
        </m:oMathParaPr>
        <m:oMath>
          <m:r>
            <w:rPr>
              <w:rFonts w:ascii="Cambria Math" w:hAnsi="Cambria Math" w:cs="Arial"/>
              <w:szCs w:val="24"/>
            </w:rPr>
            <m:t>k=9≅0,0261</m:t>
          </m:r>
        </m:oMath>
      </m:oMathPara>
    </w:p>
    <w:p w14:paraId="04CC8CD6" w14:textId="273CFF00" w:rsidR="0039070E" w:rsidRPr="00DD0445" w:rsidRDefault="0039070E" w:rsidP="0039070E">
      <w:pPr>
        <w:rPr>
          <w:rFonts w:cs="Arial"/>
          <w:szCs w:val="24"/>
        </w:rPr>
      </w:pPr>
      <m:oMathPara>
        <m:oMathParaPr>
          <m:jc m:val="left"/>
        </m:oMathParaPr>
        <m:oMath>
          <m:r>
            <w:rPr>
              <w:rFonts w:ascii="Cambria Math" w:hAnsi="Cambria Math" w:cs="Arial"/>
              <w:szCs w:val="24"/>
            </w:rPr>
            <m:t>k=10≅0,0116</m:t>
          </m:r>
        </m:oMath>
      </m:oMathPara>
    </w:p>
    <w:p w14:paraId="36439D19" w14:textId="748AB203" w:rsidR="0039070E" w:rsidRPr="00DD0445" w:rsidRDefault="0039070E" w:rsidP="0039070E">
      <w:pPr>
        <w:rPr>
          <w:rFonts w:cs="Arial"/>
          <w:szCs w:val="24"/>
        </w:rPr>
      </w:pPr>
      <m:oMathPara>
        <m:oMathParaPr>
          <m:jc m:val="left"/>
        </m:oMathParaPr>
        <m:oMath>
          <m:r>
            <w:rPr>
              <w:rFonts w:ascii="Cambria Math" w:hAnsi="Cambria Math" w:cs="Arial"/>
              <w:szCs w:val="24"/>
            </w:rPr>
            <m:t>k=11≅0,0007</m:t>
          </m:r>
        </m:oMath>
      </m:oMathPara>
    </w:p>
    <w:p w14:paraId="5AEE9A21" w14:textId="421200ED" w:rsidR="0039070E" w:rsidRPr="00B94E13" w:rsidRDefault="003F5C5C" w:rsidP="0039070E">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={5,1635+1,7266+0,0048+1,9405+0,7840+0,0209+0,0205+0,0024+0,0261+0,0116+0,0007}≅9,7016</m:t>
          </m:r>
        </m:oMath>
      </m:oMathPara>
    </w:p>
    <w:p w14:paraId="0E9BB9DC" w14:textId="77777777" w:rsidR="0039070E" w:rsidRPr="00DD0445" w:rsidRDefault="0039070E" w:rsidP="0039070E">
      <w:pPr>
        <w:rPr>
          <w:rFonts w:cs="Arial"/>
          <w:szCs w:val="24"/>
        </w:rPr>
      </w:pPr>
    </w:p>
    <w:p w14:paraId="0735E68C" w14:textId="62B3DE72" w:rsidR="0039070E" w:rsidRDefault="0039070E" w:rsidP="0039070E">
      <w:pPr>
        <w:rPr>
          <w:rFonts w:cs="Arial"/>
          <w:szCs w:val="24"/>
        </w:rPr>
      </w:pPr>
      <w:r>
        <w:rPr>
          <w:rFonts w:cs="Arial"/>
          <w:szCs w:val="24"/>
        </w:rPr>
        <w:t xml:space="preserve">A distância final então entre </w:t>
      </w:r>
      <w:r w:rsidR="002C138A">
        <w:rPr>
          <w:rFonts w:cs="Arial"/>
          <w:szCs w:val="24"/>
        </w:rPr>
        <w:t>as transações</w:t>
      </w:r>
      <w:r>
        <w:rPr>
          <w:rFonts w:cs="Arial"/>
          <w:szCs w:val="24"/>
        </w:rPr>
        <w:t xml:space="preserve"> </w:t>
      </w:r>
      <w:r w:rsidR="002C138A">
        <w:rPr>
          <w:rFonts w:cs="Arial"/>
          <w:szCs w:val="24"/>
        </w:rPr>
        <w:t>2</w:t>
      </w:r>
      <w:r>
        <w:rPr>
          <w:rFonts w:cs="Arial"/>
          <w:szCs w:val="24"/>
        </w:rPr>
        <w:t xml:space="preserve"> e </w:t>
      </w:r>
      <w:r w:rsidR="002C138A">
        <w:rPr>
          <w:rFonts w:cs="Arial"/>
          <w:szCs w:val="24"/>
        </w:rPr>
        <w:t>5</w:t>
      </w:r>
      <w:r>
        <w:rPr>
          <w:rFonts w:cs="Arial"/>
          <w:szCs w:val="24"/>
        </w:rPr>
        <w:t xml:space="preserve">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≅9,70</m:t>
        </m:r>
      </m:oMath>
      <w:r>
        <w:rPr>
          <w:rFonts w:cs="Arial"/>
          <w:szCs w:val="24"/>
        </w:rPr>
        <w:t xml:space="preserve">. A matriz completa da distância quadrada entre </w:t>
      </w:r>
      <w:r w:rsidR="002C138A">
        <w:rPr>
          <w:rFonts w:cs="Arial"/>
          <w:szCs w:val="24"/>
        </w:rPr>
        <w:t>as transações</w:t>
      </w:r>
      <w:r>
        <w:rPr>
          <w:rFonts w:cs="Arial"/>
          <w:szCs w:val="24"/>
        </w:rPr>
        <w:t xml:space="preserve"> pode ser visualizada na</w:t>
      </w:r>
      <w:r w:rsidR="004223BF">
        <w:rPr>
          <w:rFonts w:cs="Arial"/>
          <w:szCs w:val="24"/>
        </w:rPr>
        <w:t xml:space="preserve"> </w:t>
      </w:r>
      <w:r w:rsidR="004223BF">
        <w:rPr>
          <w:rFonts w:cs="Arial"/>
          <w:szCs w:val="24"/>
        </w:rPr>
        <w:fldChar w:fldCharType="begin"/>
      </w:r>
      <w:r w:rsidR="004223BF">
        <w:rPr>
          <w:rFonts w:cs="Arial"/>
          <w:szCs w:val="24"/>
        </w:rPr>
        <w:instrText xml:space="preserve"> REF _Ref510957929 \h </w:instrText>
      </w:r>
      <w:r w:rsidR="004223BF">
        <w:rPr>
          <w:rFonts w:cs="Arial"/>
          <w:szCs w:val="24"/>
        </w:rPr>
      </w:r>
      <w:r w:rsidR="004223BF">
        <w:rPr>
          <w:rFonts w:cs="Arial"/>
          <w:szCs w:val="24"/>
        </w:rPr>
        <w:fldChar w:fldCharType="separate"/>
      </w:r>
      <w:r w:rsidR="00AF5A3D">
        <w:t xml:space="preserve">Tabela </w:t>
      </w:r>
      <w:r w:rsidR="00AF5A3D">
        <w:rPr>
          <w:noProof/>
        </w:rPr>
        <w:t>22</w:t>
      </w:r>
      <w:r w:rsidR="004223BF">
        <w:rPr>
          <w:rFonts w:cs="Arial"/>
          <w:szCs w:val="24"/>
        </w:rPr>
        <w:fldChar w:fldCharType="end"/>
      </w:r>
      <w:r w:rsidR="004223BF">
        <w:rPr>
          <w:rFonts w:cs="Arial"/>
          <w:szCs w:val="24"/>
        </w:rPr>
        <w:t>.</w:t>
      </w:r>
    </w:p>
    <w:p w14:paraId="39DA301F" w14:textId="20A276E9" w:rsidR="0039070E" w:rsidRDefault="0039070E" w:rsidP="0039070E">
      <w:pPr>
        <w:pStyle w:val="Legenda"/>
        <w:keepNext/>
      </w:pPr>
      <w:bookmarkStart w:id="131" w:name="_Ref510957929"/>
      <w:bookmarkStart w:id="132" w:name="_Toc511244426"/>
      <w:r>
        <w:t xml:space="preserve">Tabela </w:t>
      </w:r>
      <w:fldSimple w:instr=" SEQ Tabela \* ARABIC ">
        <w:r w:rsidR="00AF5A3D">
          <w:rPr>
            <w:noProof/>
          </w:rPr>
          <w:t>22</w:t>
        </w:r>
      </w:fldSimple>
      <w:bookmarkEnd w:id="131"/>
      <w:r>
        <w:t xml:space="preserve"> -</w:t>
      </w:r>
      <w:r w:rsidRPr="00C12929">
        <w:t xml:space="preserve"> </w:t>
      </w:r>
      <w:r w:rsidRPr="00855257">
        <w:t xml:space="preserve">Valores aproximados das distâncias entre </w:t>
      </w:r>
      <w:r w:rsidR="002C138A">
        <w:t>as transações</w:t>
      </w:r>
      <w:r w:rsidRPr="00855257">
        <w:t xml:space="preserve"> no espaço-solução</w:t>
      </w:r>
      <w:r>
        <w:t>.</w:t>
      </w:r>
      <w:bookmarkEnd w:id="132"/>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2"/>
        <w:gridCol w:w="533"/>
        <w:gridCol w:w="534"/>
        <w:gridCol w:w="533"/>
        <w:gridCol w:w="534"/>
        <w:gridCol w:w="534"/>
        <w:gridCol w:w="533"/>
        <w:gridCol w:w="534"/>
        <w:gridCol w:w="533"/>
        <w:gridCol w:w="534"/>
        <w:gridCol w:w="534"/>
        <w:gridCol w:w="533"/>
        <w:gridCol w:w="534"/>
        <w:gridCol w:w="533"/>
        <w:gridCol w:w="534"/>
        <w:gridCol w:w="534"/>
      </w:tblGrid>
      <w:tr w:rsidR="0039070E" w14:paraId="5C0DFE38" w14:textId="77777777" w:rsidTr="007F365D">
        <w:trPr>
          <w:trHeight w:val="284"/>
        </w:trPr>
        <w:tc>
          <w:tcPr>
            <w:tcW w:w="9076" w:type="dxa"/>
            <w:gridSpan w:val="16"/>
            <w:tcBorders>
              <w:top w:val="single" w:sz="12" w:space="0" w:color="auto"/>
            </w:tcBorders>
            <w:vAlign w:val="center"/>
          </w:tcPr>
          <w:p w14:paraId="0274F600" w14:textId="643D5AD4" w:rsidR="0039070E" w:rsidRPr="00690FF1" w:rsidRDefault="0039070E" w:rsidP="007F365D">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2C138A">
              <w:rPr>
                <w:rFonts w:cs="Arial"/>
                <w:b/>
                <w:bCs/>
                <w:color w:val="000000"/>
                <w:sz w:val="16"/>
                <w:szCs w:val="16"/>
              </w:rPr>
              <w:t>as Transações</w:t>
            </w:r>
          </w:p>
        </w:tc>
      </w:tr>
      <w:tr w:rsidR="00C7768F" w14:paraId="379740F4" w14:textId="77777777" w:rsidTr="000149A6">
        <w:trPr>
          <w:trHeight w:val="284"/>
        </w:trPr>
        <w:tc>
          <w:tcPr>
            <w:tcW w:w="1072" w:type="dxa"/>
            <w:tcBorders>
              <w:top w:val="single" w:sz="4" w:space="0" w:color="auto"/>
              <w:bottom w:val="single" w:sz="4" w:space="0" w:color="auto"/>
            </w:tcBorders>
            <w:vAlign w:val="center"/>
          </w:tcPr>
          <w:p w14:paraId="0BE03DFB" w14:textId="77777777" w:rsidR="00C7768F" w:rsidRPr="00D01F6E" w:rsidRDefault="00C7768F" w:rsidP="00C7768F">
            <w:pPr>
              <w:spacing w:line="240" w:lineRule="auto"/>
              <w:jc w:val="center"/>
              <w:rPr>
                <w:rFonts w:cs="Arial"/>
                <w:b/>
                <w:color w:val="000000"/>
                <w:sz w:val="16"/>
                <w:szCs w:val="16"/>
              </w:rPr>
            </w:pPr>
          </w:p>
        </w:tc>
        <w:tc>
          <w:tcPr>
            <w:tcW w:w="533" w:type="dxa"/>
            <w:tcBorders>
              <w:top w:val="single" w:sz="4" w:space="0" w:color="auto"/>
              <w:bottom w:val="single" w:sz="4" w:space="0" w:color="auto"/>
            </w:tcBorders>
            <w:vAlign w:val="center"/>
          </w:tcPr>
          <w:p w14:paraId="34B67FE1" w14:textId="38DAD03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p>
        </w:tc>
        <w:tc>
          <w:tcPr>
            <w:tcW w:w="534" w:type="dxa"/>
            <w:tcBorders>
              <w:top w:val="single" w:sz="4" w:space="0" w:color="auto"/>
              <w:bottom w:val="single" w:sz="4" w:space="0" w:color="auto"/>
            </w:tcBorders>
            <w:vAlign w:val="center"/>
          </w:tcPr>
          <w:p w14:paraId="5854AF55" w14:textId="32D80C9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2</w:t>
            </w:r>
          </w:p>
        </w:tc>
        <w:tc>
          <w:tcPr>
            <w:tcW w:w="533" w:type="dxa"/>
            <w:tcBorders>
              <w:top w:val="single" w:sz="4" w:space="0" w:color="auto"/>
              <w:bottom w:val="single" w:sz="4" w:space="0" w:color="auto"/>
            </w:tcBorders>
            <w:vAlign w:val="center"/>
          </w:tcPr>
          <w:p w14:paraId="43D72C7E" w14:textId="31B1BE5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3</w:t>
            </w:r>
          </w:p>
        </w:tc>
        <w:tc>
          <w:tcPr>
            <w:tcW w:w="534" w:type="dxa"/>
            <w:tcBorders>
              <w:top w:val="single" w:sz="4" w:space="0" w:color="auto"/>
              <w:bottom w:val="single" w:sz="4" w:space="0" w:color="auto"/>
            </w:tcBorders>
            <w:vAlign w:val="center"/>
          </w:tcPr>
          <w:p w14:paraId="30D2A4BB" w14:textId="4B1CCB4F"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w:t>
            </w:r>
            <w:r w:rsidR="000149A6" w:rsidRPr="00D01F6E">
              <w:rPr>
                <w:rFonts w:cs="Arial"/>
                <w:b/>
                <w:bCs/>
                <w:color w:val="000000"/>
                <w:sz w:val="16"/>
                <w:szCs w:val="16"/>
              </w:rPr>
              <w:t>4</w:t>
            </w:r>
          </w:p>
        </w:tc>
        <w:tc>
          <w:tcPr>
            <w:tcW w:w="534" w:type="dxa"/>
            <w:tcBorders>
              <w:top w:val="single" w:sz="4" w:space="0" w:color="auto"/>
              <w:bottom w:val="single" w:sz="4" w:space="0" w:color="auto"/>
            </w:tcBorders>
            <w:vAlign w:val="center"/>
          </w:tcPr>
          <w:p w14:paraId="1C06744D" w14:textId="4FADBC0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5</w:t>
            </w:r>
          </w:p>
        </w:tc>
        <w:tc>
          <w:tcPr>
            <w:tcW w:w="533" w:type="dxa"/>
            <w:tcBorders>
              <w:top w:val="single" w:sz="4" w:space="0" w:color="auto"/>
              <w:bottom w:val="single" w:sz="4" w:space="0" w:color="auto"/>
            </w:tcBorders>
            <w:vAlign w:val="center"/>
          </w:tcPr>
          <w:p w14:paraId="3EA863B2" w14:textId="2DF85CF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6</w:t>
            </w:r>
          </w:p>
        </w:tc>
        <w:tc>
          <w:tcPr>
            <w:tcW w:w="534" w:type="dxa"/>
            <w:tcBorders>
              <w:top w:val="single" w:sz="4" w:space="0" w:color="auto"/>
              <w:bottom w:val="single" w:sz="4" w:space="0" w:color="auto"/>
            </w:tcBorders>
            <w:vAlign w:val="center"/>
          </w:tcPr>
          <w:p w14:paraId="5D058691" w14:textId="14B68F4D"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7</w:t>
            </w:r>
          </w:p>
        </w:tc>
        <w:tc>
          <w:tcPr>
            <w:tcW w:w="533" w:type="dxa"/>
            <w:tcBorders>
              <w:top w:val="single" w:sz="4" w:space="0" w:color="auto"/>
              <w:bottom w:val="single" w:sz="4" w:space="0" w:color="auto"/>
            </w:tcBorders>
            <w:vAlign w:val="center"/>
          </w:tcPr>
          <w:p w14:paraId="38085FE3" w14:textId="469BCC3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8</w:t>
            </w:r>
          </w:p>
        </w:tc>
        <w:tc>
          <w:tcPr>
            <w:tcW w:w="534" w:type="dxa"/>
            <w:tcBorders>
              <w:top w:val="single" w:sz="4" w:space="0" w:color="auto"/>
              <w:bottom w:val="single" w:sz="4" w:space="0" w:color="auto"/>
            </w:tcBorders>
            <w:vAlign w:val="center"/>
          </w:tcPr>
          <w:p w14:paraId="345360EE" w14:textId="1C094EB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9</w:t>
            </w:r>
          </w:p>
        </w:tc>
        <w:tc>
          <w:tcPr>
            <w:tcW w:w="534" w:type="dxa"/>
            <w:tcBorders>
              <w:top w:val="single" w:sz="4" w:space="0" w:color="auto"/>
              <w:bottom w:val="single" w:sz="4" w:space="0" w:color="auto"/>
            </w:tcBorders>
            <w:vAlign w:val="center"/>
          </w:tcPr>
          <w:p w14:paraId="7DBA5FA7" w14:textId="2C1E3985"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0</w:t>
            </w:r>
          </w:p>
        </w:tc>
        <w:tc>
          <w:tcPr>
            <w:tcW w:w="533" w:type="dxa"/>
            <w:tcBorders>
              <w:top w:val="single" w:sz="4" w:space="0" w:color="auto"/>
              <w:bottom w:val="single" w:sz="4" w:space="0" w:color="auto"/>
            </w:tcBorders>
            <w:vAlign w:val="center"/>
          </w:tcPr>
          <w:p w14:paraId="71F477A9" w14:textId="1E917823"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1</w:t>
            </w:r>
          </w:p>
        </w:tc>
        <w:tc>
          <w:tcPr>
            <w:tcW w:w="534" w:type="dxa"/>
            <w:tcBorders>
              <w:top w:val="single" w:sz="4" w:space="0" w:color="auto"/>
              <w:bottom w:val="single" w:sz="4" w:space="0" w:color="auto"/>
            </w:tcBorders>
            <w:vAlign w:val="center"/>
          </w:tcPr>
          <w:p w14:paraId="4A9F811C" w14:textId="4DBAA1DE"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2</w:t>
            </w:r>
          </w:p>
        </w:tc>
        <w:tc>
          <w:tcPr>
            <w:tcW w:w="533" w:type="dxa"/>
            <w:tcBorders>
              <w:top w:val="single" w:sz="4" w:space="0" w:color="auto"/>
              <w:bottom w:val="single" w:sz="4" w:space="0" w:color="auto"/>
            </w:tcBorders>
            <w:vAlign w:val="center"/>
          </w:tcPr>
          <w:p w14:paraId="6428EC9B" w14:textId="0BE0A29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3</w:t>
            </w:r>
          </w:p>
        </w:tc>
        <w:tc>
          <w:tcPr>
            <w:tcW w:w="534" w:type="dxa"/>
            <w:tcBorders>
              <w:top w:val="single" w:sz="4" w:space="0" w:color="auto"/>
              <w:bottom w:val="single" w:sz="4" w:space="0" w:color="auto"/>
            </w:tcBorders>
            <w:vAlign w:val="center"/>
          </w:tcPr>
          <w:p w14:paraId="1109E38F" w14:textId="43CAEFC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4</w:t>
            </w:r>
          </w:p>
        </w:tc>
        <w:tc>
          <w:tcPr>
            <w:tcW w:w="534" w:type="dxa"/>
            <w:tcBorders>
              <w:top w:val="single" w:sz="4" w:space="0" w:color="auto"/>
              <w:bottom w:val="single" w:sz="4" w:space="0" w:color="auto"/>
            </w:tcBorders>
            <w:vAlign w:val="center"/>
          </w:tcPr>
          <w:p w14:paraId="436B91FB" w14:textId="5B5E36A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5</w:t>
            </w:r>
          </w:p>
        </w:tc>
      </w:tr>
      <w:tr w:rsidR="0046220A" w14:paraId="627938BB" w14:textId="77777777" w:rsidTr="00D01F6E">
        <w:trPr>
          <w:trHeight w:val="284"/>
        </w:trPr>
        <w:tc>
          <w:tcPr>
            <w:tcW w:w="1072" w:type="dxa"/>
            <w:tcBorders>
              <w:top w:val="single" w:sz="4" w:space="0" w:color="auto"/>
            </w:tcBorders>
            <w:vAlign w:val="center"/>
          </w:tcPr>
          <w:p w14:paraId="40A3A3F6" w14:textId="2CA7EBCF" w:rsidR="0046220A" w:rsidRPr="00D01F6E" w:rsidRDefault="0046220A" w:rsidP="0046220A">
            <w:pPr>
              <w:spacing w:line="240" w:lineRule="auto"/>
              <w:jc w:val="left"/>
              <w:rPr>
                <w:rFonts w:cs="Arial"/>
                <w:b/>
                <w:color w:val="000000"/>
                <w:sz w:val="16"/>
                <w:szCs w:val="16"/>
              </w:rPr>
            </w:pPr>
            <w:r w:rsidRPr="00D01F6E">
              <w:rPr>
                <w:rFonts w:cs="Arial"/>
                <w:b/>
                <w:color w:val="000000"/>
                <w:sz w:val="16"/>
                <w:szCs w:val="16"/>
              </w:rPr>
              <w:t>Transação 1</w:t>
            </w:r>
          </w:p>
        </w:tc>
        <w:tc>
          <w:tcPr>
            <w:tcW w:w="533" w:type="dxa"/>
            <w:tcBorders>
              <w:top w:val="single" w:sz="4" w:space="0" w:color="auto"/>
            </w:tcBorders>
            <w:vAlign w:val="center"/>
          </w:tcPr>
          <w:p w14:paraId="60D5ED9B" w14:textId="3DA02C8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tcBorders>
              <w:top w:val="single" w:sz="4" w:space="0" w:color="auto"/>
            </w:tcBorders>
            <w:vAlign w:val="center"/>
          </w:tcPr>
          <w:p w14:paraId="0A0939F7" w14:textId="3E11F9A7"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33" w:type="dxa"/>
            <w:tcBorders>
              <w:top w:val="single" w:sz="4" w:space="0" w:color="auto"/>
            </w:tcBorders>
            <w:vAlign w:val="center"/>
          </w:tcPr>
          <w:p w14:paraId="1F01665D" w14:textId="5C81EB8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34" w:type="dxa"/>
            <w:tcBorders>
              <w:top w:val="single" w:sz="4" w:space="0" w:color="auto"/>
            </w:tcBorders>
            <w:vAlign w:val="center"/>
          </w:tcPr>
          <w:p w14:paraId="13C0C904" w14:textId="2D0DB8B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34" w:type="dxa"/>
            <w:tcBorders>
              <w:top w:val="single" w:sz="4" w:space="0" w:color="auto"/>
            </w:tcBorders>
            <w:vAlign w:val="center"/>
          </w:tcPr>
          <w:p w14:paraId="65EC6003" w14:textId="2E429CA7"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33" w:type="dxa"/>
            <w:tcBorders>
              <w:top w:val="single" w:sz="4" w:space="0" w:color="auto"/>
            </w:tcBorders>
            <w:vAlign w:val="center"/>
          </w:tcPr>
          <w:p w14:paraId="382C50D2" w14:textId="7A0006E2"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34" w:type="dxa"/>
            <w:tcBorders>
              <w:top w:val="single" w:sz="4" w:space="0" w:color="auto"/>
            </w:tcBorders>
            <w:vAlign w:val="center"/>
          </w:tcPr>
          <w:p w14:paraId="17255A30" w14:textId="35F39BC6"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33" w:type="dxa"/>
            <w:tcBorders>
              <w:top w:val="single" w:sz="4" w:space="0" w:color="auto"/>
            </w:tcBorders>
            <w:vAlign w:val="center"/>
          </w:tcPr>
          <w:p w14:paraId="0F01AB5F" w14:textId="23C95E58"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34" w:type="dxa"/>
            <w:tcBorders>
              <w:top w:val="single" w:sz="4" w:space="0" w:color="auto"/>
            </w:tcBorders>
            <w:vAlign w:val="center"/>
          </w:tcPr>
          <w:p w14:paraId="4E181D60" w14:textId="33F9C695"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34" w:type="dxa"/>
            <w:tcBorders>
              <w:top w:val="single" w:sz="4" w:space="0" w:color="auto"/>
            </w:tcBorders>
            <w:vAlign w:val="center"/>
          </w:tcPr>
          <w:p w14:paraId="0E2BB8C1" w14:textId="1F0055A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33" w:type="dxa"/>
            <w:tcBorders>
              <w:top w:val="single" w:sz="4" w:space="0" w:color="auto"/>
            </w:tcBorders>
            <w:vAlign w:val="center"/>
          </w:tcPr>
          <w:p w14:paraId="3E5B8587" w14:textId="75B93669"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34" w:type="dxa"/>
            <w:tcBorders>
              <w:top w:val="single" w:sz="4" w:space="0" w:color="auto"/>
            </w:tcBorders>
            <w:vAlign w:val="center"/>
          </w:tcPr>
          <w:p w14:paraId="581E5579" w14:textId="29F60589"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33" w:type="dxa"/>
            <w:tcBorders>
              <w:top w:val="single" w:sz="4" w:space="0" w:color="auto"/>
            </w:tcBorders>
            <w:vAlign w:val="center"/>
          </w:tcPr>
          <w:p w14:paraId="1EC1DD19" w14:textId="3549AD1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34" w:type="dxa"/>
            <w:tcBorders>
              <w:top w:val="single" w:sz="4" w:space="0" w:color="auto"/>
            </w:tcBorders>
            <w:vAlign w:val="center"/>
          </w:tcPr>
          <w:p w14:paraId="0E4BCF44" w14:textId="3824FC34"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34" w:type="dxa"/>
            <w:tcBorders>
              <w:top w:val="single" w:sz="4" w:space="0" w:color="auto"/>
            </w:tcBorders>
            <w:vAlign w:val="center"/>
          </w:tcPr>
          <w:p w14:paraId="0D5B2C9D" w14:textId="6A77D7B2"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r>
      <w:tr w:rsidR="0046220A" w14:paraId="06C8D915" w14:textId="77777777" w:rsidTr="00D01F6E">
        <w:trPr>
          <w:trHeight w:val="284"/>
        </w:trPr>
        <w:tc>
          <w:tcPr>
            <w:tcW w:w="1072" w:type="dxa"/>
            <w:vAlign w:val="center"/>
          </w:tcPr>
          <w:p w14:paraId="5F823B98" w14:textId="01C5B8B0" w:rsidR="0046220A" w:rsidRPr="00D01F6E" w:rsidRDefault="0046220A" w:rsidP="0046220A">
            <w:pPr>
              <w:spacing w:line="240" w:lineRule="auto"/>
              <w:jc w:val="left"/>
              <w:rPr>
                <w:rFonts w:cs="Arial"/>
                <w:b/>
                <w:sz w:val="16"/>
                <w:szCs w:val="16"/>
              </w:rPr>
            </w:pPr>
            <w:r w:rsidRPr="00D01F6E">
              <w:rPr>
                <w:rFonts w:cs="Arial"/>
                <w:b/>
                <w:color w:val="000000"/>
                <w:sz w:val="16"/>
                <w:szCs w:val="16"/>
              </w:rPr>
              <w:lastRenderedPageBreak/>
              <w:t>Transação 2</w:t>
            </w:r>
          </w:p>
        </w:tc>
        <w:tc>
          <w:tcPr>
            <w:tcW w:w="533" w:type="dxa"/>
            <w:vAlign w:val="center"/>
          </w:tcPr>
          <w:p w14:paraId="22351202" w14:textId="55AAB010"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34" w:type="dxa"/>
            <w:vAlign w:val="center"/>
          </w:tcPr>
          <w:p w14:paraId="69009DC2" w14:textId="6E8AC9D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57B0FCCF" w14:textId="3AC83A32"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34" w:type="dxa"/>
            <w:vAlign w:val="center"/>
          </w:tcPr>
          <w:p w14:paraId="3BDF692A" w14:textId="3455136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34" w:type="dxa"/>
            <w:vAlign w:val="center"/>
          </w:tcPr>
          <w:p w14:paraId="04D2538B" w14:textId="1D86ADE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33" w:type="dxa"/>
            <w:vAlign w:val="center"/>
          </w:tcPr>
          <w:p w14:paraId="13DBA276" w14:textId="11E29A45"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34" w:type="dxa"/>
            <w:vAlign w:val="center"/>
          </w:tcPr>
          <w:p w14:paraId="6BF44DB9" w14:textId="1E1FC990"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33" w:type="dxa"/>
            <w:vAlign w:val="center"/>
          </w:tcPr>
          <w:p w14:paraId="1656AFA4" w14:textId="23FE21FC"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34" w:type="dxa"/>
            <w:vAlign w:val="center"/>
          </w:tcPr>
          <w:p w14:paraId="169CDCC1" w14:textId="7E97E64F"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34" w:type="dxa"/>
            <w:vAlign w:val="center"/>
          </w:tcPr>
          <w:p w14:paraId="1ACD981B" w14:textId="4441E3BD"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33" w:type="dxa"/>
            <w:vAlign w:val="center"/>
          </w:tcPr>
          <w:p w14:paraId="5C50FBEE" w14:textId="2DD863B8"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34" w:type="dxa"/>
            <w:vAlign w:val="center"/>
          </w:tcPr>
          <w:p w14:paraId="29DDB52D" w14:textId="1274096F"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33" w:type="dxa"/>
            <w:vAlign w:val="center"/>
          </w:tcPr>
          <w:p w14:paraId="397C3F69" w14:textId="3147F895"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34" w:type="dxa"/>
            <w:vAlign w:val="center"/>
          </w:tcPr>
          <w:p w14:paraId="6E998498" w14:textId="0813915E"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34" w:type="dxa"/>
            <w:vAlign w:val="center"/>
          </w:tcPr>
          <w:p w14:paraId="1280B92D" w14:textId="685BB00F"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r>
      <w:tr w:rsidR="0046220A" w14:paraId="14E9A482" w14:textId="77777777" w:rsidTr="00D01F6E">
        <w:trPr>
          <w:trHeight w:val="284"/>
        </w:trPr>
        <w:tc>
          <w:tcPr>
            <w:tcW w:w="1072" w:type="dxa"/>
            <w:vAlign w:val="center"/>
          </w:tcPr>
          <w:p w14:paraId="623CA809" w14:textId="194AFA67"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3</w:t>
            </w:r>
          </w:p>
        </w:tc>
        <w:tc>
          <w:tcPr>
            <w:tcW w:w="533" w:type="dxa"/>
            <w:vAlign w:val="center"/>
          </w:tcPr>
          <w:p w14:paraId="4C073DF5" w14:textId="21BDC4F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34" w:type="dxa"/>
            <w:vAlign w:val="center"/>
          </w:tcPr>
          <w:p w14:paraId="4CE0ADEE" w14:textId="1B7D99B7"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33" w:type="dxa"/>
            <w:vAlign w:val="center"/>
          </w:tcPr>
          <w:p w14:paraId="627D59B4" w14:textId="757E63E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7DE72AD9" w14:textId="795EE054"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34" w:type="dxa"/>
            <w:vAlign w:val="center"/>
          </w:tcPr>
          <w:p w14:paraId="2863CC95" w14:textId="3473B217"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33" w:type="dxa"/>
            <w:vAlign w:val="center"/>
          </w:tcPr>
          <w:p w14:paraId="17AC2C73" w14:textId="4377431A"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34" w:type="dxa"/>
            <w:vAlign w:val="center"/>
          </w:tcPr>
          <w:p w14:paraId="4331F3B8" w14:textId="6F0C1B67"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33" w:type="dxa"/>
            <w:vAlign w:val="center"/>
          </w:tcPr>
          <w:p w14:paraId="6E5FBFAB" w14:textId="72774AAD"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34" w:type="dxa"/>
            <w:vAlign w:val="center"/>
          </w:tcPr>
          <w:p w14:paraId="6A48FD8D" w14:textId="645EB20E"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34" w:type="dxa"/>
            <w:vAlign w:val="center"/>
          </w:tcPr>
          <w:p w14:paraId="0D3402F0" w14:textId="2F730912"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33" w:type="dxa"/>
            <w:vAlign w:val="center"/>
          </w:tcPr>
          <w:p w14:paraId="1F615634" w14:textId="21754AF6"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34" w:type="dxa"/>
            <w:vAlign w:val="center"/>
          </w:tcPr>
          <w:p w14:paraId="7434D863" w14:textId="6ADD136A"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33" w:type="dxa"/>
            <w:vAlign w:val="center"/>
          </w:tcPr>
          <w:p w14:paraId="2A5E4374" w14:textId="065D8471"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34" w:type="dxa"/>
            <w:vAlign w:val="center"/>
          </w:tcPr>
          <w:p w14:paraId="7D4E8BC8" w14:textId="610DE7FF"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34" w:type="dxa"/>
            <w:vAlign w:val="center"/>
          </w:tcPr>
          <w:p w14:paraId="49558545" w14:textId="65B7387E"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6220A" w14:paraId="2C49A992" w14:textId="77777777" w:rsidTr="00D01F6E">
        <w:trPr>
          <w:trHeight w:val="284"/>
        </w:trPr>
        <w:tc>
          <w:tcPr>
            <w:tcW w:w="1072" w:type="dxa"/>
            <w:vAlign w:val="center"/>
          </w:tcPr>
          <w:p w14:paraId="6258C672" w14:textId="6C74F950"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4</w:t>
            </w:r>
          </w:p>
        </w:tc>
        <w:tc>
          <w:tcPr>
            <w:tcW w:w="533" w:type="dxa"/>
            <w:vAlign w:val="center"/>
          </w:tcPr>
          <w:p w14:paraId="02C1FE9A" w14:textId="18B0D0E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34" w:type="dxa"/>
            <w:vAlign w:val="center"/>
          </w:tcPr>
          <w:p w14:paraId="6750FEBC" w14:textId="12CBAF1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33" w:type="dxa"/>
            <w:vAlign w:val="center"/>
          </w:tcPr>
          <w:p w14:paraId="29495342" w14:textId="6E39057B"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34" w:type="dxa"/>
            <w:vAlign w:val="center"/>
          </w:tcPr>
          <w:p w14:paraId="7D0BD71A" w14:textId="7D4F081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4A47EF44" w14:textId="03E4AE7B"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33" w:type="dxa"/>
            <w:vAlign w:val="center"/>
          </w:tcPr>
          <w:p w14:paraId="44B2D00E" w14:textId="473AA80B"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34" w:type="dxa"/>
            <w:vAlign w:val="center"/>
          </w:tcPr>
          <w:p w14:paraId="1AE48673" w14:textId="2A412454"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33" w:type="dxa"/>
            <w:vAlign w:val="center"/>
          </w:tcPr>
          <w:p w14:paraId="4C06A9B1" w14:textId="58728298"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34" w:type="dxa"/>
            <w:vAlign w:val="center"/>
          </w:tcPr>
          <w:p w14:paraId="36A8C2D1" w14:textId="3D8040D3"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34" w:type="dxa"/>
            <w:vAlign w:val="center"/>
          </w:tcPr>
          <w:p w14:paraId="0346ABC3" w14:textId="4CFE0BF6"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33" w:type="dxa"/>
            <w:vAlign w:val="center"/>
          </w:tcPr>
          <w:p w14:paraId="49381787" w14:textId="1650C4FF"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34" w:type="dxa"/>
            <w:vAlign w:val="center"/>
          </w:tcPr>
          <w:p w14:paraId="07EB7F06" w14:textId="6C2DDE6E"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33" w:type="dxa"/>
            <w:vAlign w:val="center"/>
          </w:tcPr>
          <w:p w14:paraId="7074BFA6" w14:textId="42FB03F0"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34" w:type="dxa"/>
            <w:vAlign w:val="center"/>
          </w:tcPr>
          <w:p w14:paraId="49E94588" w14:textId="5F9ACC08"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34" w:type="dxa"/>
            <w:vAlign w:val="center"/>
          </w:tcPr>
          <w:p w14:paraId="151D408F" w14:textId="16EC229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6220A" w14:paraId="2184E5AD" w14:textId="77777777" w:rsidTr="00D01F6E">
        <w:trPr>
          <w:trHeight w:val="284"/>
        </w:trPr>
        <w:tc>
          <w:tcPr>
            <w:tcW w:w="1072" w:type="dxa"/>
            <w:vAlign w:val="center"/>
          </w:tcPr>
          <w:p w14:paraId="20FB0A00" w14:textId="5E8D763C"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5</w:t>
            </w:r>
          </w:p>
        </w:tc>
        <w:tc>
          <w:tcPr>
            <w:tcW w:w="533" w:type="dxa"/>
            <w:vAlign w:val="center"/>
          </w:tcPr>
          <w:p w14:paraId="59BB722C" w14:textId="0ECA24B3"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34" w:type="dxa"/>
            <w:vAlign w:val="center"/>
          </w:tcPr>
          <w:p w14:paraId="0717E977" w14:textId="0B98D95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33" w:type="dxa"/>
            <w:vAlign w:val="center"/>
          </w:tcPr>
          <w:p w14:paraId="3B6427CA" w14:textId="7B1426E6"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34" w:type="dxa"/>
            <w:vAlign w:val="center"/>
          </w:tcPr>
          <w:p w14:paraId="0C5734A5" w14:textId="65003FFE"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34" w:type="dxa"/>
            <w:vAlign w:val="center"/>
          </w:tcPr>
          <w:p w14:paraId="088B63A1" w14:textId="23596C5D"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6679C81D" w14:textId="3662D918"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34" w:type="dxa"/>
            <w:vAlign w:val="center"/>
          </w:tcPr>
          <w:p w14:paraId="68FEFC51" w14:textId="7529B282"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33" w:type="dxa"/>
            <w:vAlign w:val="center"/>
          </w:tcPr>
          <w:p w14:paraId="19228BF7" w14:textId="59AF3D06"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34" w:type="dxa"/>
            <w:vAlign w:val="center"/>
          </w:tcPr>
          <w:p w14:paraId="5D6042B8" w14:textId="48824719"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34" w:type="dxa"/>
            <w:vAlign w:val="center"/>
          </w:tcPr>
          <w:p w14:paraId="50EC6B54" w14:textId="7DA9F8D3"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33" w:type="dxa"/>
            <w:vAlign w:val="center"/>
          </w:tcPr>
          <w:p w14:paraId="18DE513B" w14:textId="46B674A6"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34" w:type="dxa"/>
            <w:vAlign w:val="center"/>
          </w:tcPr>
          <w:p w14:paraId="23DF0480" w14:textId="5858EB51"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33" w:type="dxa"/>
            <w:vAlign w:val="center"/>
          </w:tcPr>
          <w:p w14:paraId="3DBC6197" w14:textId="02501FA3"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34" w:type="dxa"/>
            <w:vAlign w:val="center"/>
          </w:tcPr>
          <w:p w14:paraId="7EF8B571" w14:textId="11B3E00D"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34" w:type="dxa"/>
            <w:vAlign w:val="center"/>
          </w:tcPr>
          <w:p w14:paraId="2655BD38" w14:textId="6D4F9396"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r>
      <w:tr w:rsidR="0046220A" w14:paraId="0132F301" w14:textId="77777777" w:rsidTr="00D01F6E">
        <w:trPr>
          <w:trHeight w:val="284"/>
        </w:trPr>
        <w:tc>
          <w:tcPr>
            <w:tcW w:w="0" w:type="auto"/>
            <w:vAlign w:val="center"/>
          </w:tcPr>
          <w:p w14:paraId="026BF3DF" w14:textId="73FDC585"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6</w:t>
            </w:r>
          </w:p>
        </w:tc>
        <w:tc>
          <w:tcPr>
            <w:tcW w:w="533" w:type="dxa"/>
            <w:vAlign w:val="center"/>
          </w:tcPr>
          <w:p w14:paraId="02775336" w14:textId="79D7EA9D"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34" w:type="dxa"/>
            <w:vAlign w:val="center"/>
          </w:tcPr>
          <w:p w14:paraId="36BFDDA4" w14:textId="0B37E04A"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33" w:type="dxa"/>
            <w:vAlign w:val="center"/>
          </w:tcPr>
          <w:p w14:paraId="79A6AEB1" w14:textId="28956D22"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34" w:type="dxa"/>
            <w:vAlign w:val="center"/>
          </w:tcPr>
          <w:p w14:paraId="0A88B7DC" w14:textId="185CD600"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34" w:type="dxa"/>
            <w:vAlign w:val="center"/>
          </w:tcPr>
          <w:p w14:paraId="3A023AA1" w14:textId="250AF42F"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33" w:type="dxa"/>
            <w:vAlign w:val="center"/>
          </w:tcPr>
          <w:p w14:paraId="029005D0" w14:textId="476B3F8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6A3BAF70" w14:textId="5709F27E"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33" w:type="dxa"/>
            <w:vAlign w:val="center"/>
          </w:tcPr>
          <w:p w14:paraId="0EC64258" w14:textId="69113C41"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34" w:type="dxa"/>
            <w:vAlign w:val="center"/>
          </w:tcPr>
          <w:p w14:paraId="66EBEE9A" w14:textId="4D42B4C1"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34" w:type="dxa"/>
            <w:vAlign w:val="center"/>
          </w:tcPr>
          <w:p w14:paraId="042D7279" w14:textId="615DC19F"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33" w:type="dxa"/>
            <w:vAlign w:val="center"/>
          </w:tcPr>
          <w:p w14:paraId="5E8D4E58" w14:textId="13BF764A"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34" w:type="dxa"/>
            <w:vAlign w:val="center"/>
          </w:tcPr>
          <w:p w14:paraId="6E035D42" w14:textId="63967BC7"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33" w:type="dxa"/>
            <w:vAlign w:val="center"/>
          </w:tcPr>
          <w:p w14:paraId="121D9E45" w14:textId="5FF8A309"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34" w:type="dxa"/>
            <w:vAlign w:val="center"/>
          </w:tcPr>
          <w:p w14:paraId="154D891F" w14:textId="1687D5BD"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34" w:type="dxa"/>
            <w:vAlign w:val="center"/>
          </w:tcPr>
          <w:p w14:paraId="5A922BBF" w14:textId="73ECB993"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r>
      <w:tr w:rsidR="0046220A" w14:paraId="4BB1065D" w14:textId="77777777" w:rsidTr="00D01F6E">
        <w:trPr>
          <w:trHeight w:val="284"/>
        </w:trPr>
        <w:tc>
          <w:tcPr>
            <w:tcW w:w="0" w:type="auto"/>
            <w:vAlign w:val="center"/>
          </w:tcPr>
          <w:p w14:paraId="1AA1287C" w14:textId="698F6478"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7</w:t>
            </w:r>
          </w:p>
        </w:tc>
        <w:tc>
          <w:tcPr>
            <w:tcW w:w="533" w:type="dxa"/>
            <w:vAlign w:val="center"/>
          </w:tcPr>
          <w:p w14:paraId="339ADC97" w14:textId="7762FA32"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34" w:type="dxa"/>
            <w:vAlign w:val="center"/>
          </w:tcPr>
          <w:p w14:paraId="570D4D08" w14:textId="4ED43723"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33" w:type="dxa"/>
            <w:vAlign w:val="center"/>
          </w:tcPr>
          <w:p w14:paraId="345108A2" w14:textId="3BE0905A"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34" w:type="dxa"/>
            <w:vAlign w:val="center"/>
          </w:tcPr>
          <w:p w14:paraId="23C4ED0B" w14:textId="18CD1651"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34" w:type="dxa"/>
            <w:vAlign w:val="center"/>
          </w:tcPr>
          <w:p w14:paraId="54C68FB1" w14:textId="71347CF5"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33" w:type="dxa"/>
            <w:vAlign w:val="center"/>
          </w:tcPr>
          <w:p w14:paraId="60836B31" w14:textId="7E66AF98"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34" w:type="dxa"/>
            <w:vAlign w:val="center"/>
          </w:tcPr>
          <w:p w14:paraId="2CB4143D" w14:textId="0B4AC37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13792F0C" w14:textId="2599F6AE"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34" w:type="dxa"/>
            <w:vAlign w:val="center"/>
          </w:tcPr>
          <w:p w14:paraId="2B0E8C65" w14:textId="7987E767"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34" w:type="dxa"/>
            <w:vAlign w:val="center"/>
          </w:tcPr>
          <w:p w14:paraId="682CB889" w14:textId="434724B8"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33" w:type="dxa"/>
            <w:vAlign w:val="center"/>
          </w:tcPr>
          <w:p w14:paraId="16B0424E" w14:textId="2C679598"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34" w:type="dxa"/>
            <w:vAlign w:val="center"/>
          </w:tcPr>
          <w:p w14:paraId="02EC5859" w14:textId="3FD466CC"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33" w:type="dxa"/>
            <w:vAlign w:val="center"/>
          </w:tcPr>
          <w:p w14:paraId="4005EFAD" w14:textId="13150CF8"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34" w:type="dxa"/>
            <w:vAlign w:val="center"/>
          </w:tcPr>
          <w:p w14:paraId="3EC8932C" w14:textId="5182B2F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34" w:type="dxa"/>
            <w:vAlign w:val="center"/>
          </w:tcPr>
          <w:p w14:paraId="2FC2C8DD" w14:textId="501895FB"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r>
      <w:tr w:rsidR="0046220A" w14:paraId="595A1572" w14:textId="77777777" w:rsidTr="00D01F6E">
        <w:trPr>
          <w:trHeight w:val="284"/>
        </w:trPr>
        <w:tc>
          <w:tcPr>
            <w:tcW w:w="0" w:type="auto"/>
            <w:vAlign w:val="center"/>
          </w:tcPr>
          <w:p w14:paraId="614DF945" w14:textId="3D0E31D3"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8</w:t>
            </w:r>
          </w:p>
        </w:tc>
        <w:tc>
          <w:tcPr>
            <w:tcW w:w="533" w:type="dxa"/>
            <w:vAlign w:val="center"/>
          </w:tcPr>
          <w:p w14:paraId="0760C3F5" w14:textId="31D8E7A2"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34" w:type="dxa"/>
            <w:vAlign w:val="center"/>
          </w:tcPr>
          <w:p w14:paraId="264A3318" w14:textId="16D252C8"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33" w:type="dxa"/>
            <w:vAlign w:val="center"/>
          </w:tcPr>
          <w:p w14:paraId="0796F631" w14:textId="2F426277"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34" w:type="dxa"/>
            <w:vAlign w:val="center"/>
          </w:tcPr>
          <w:p w14:paraId="456F5A71" w14:textId="3B0792FC"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34" w:type="dxa"/>
            <w:vAlign w:val="center"/>
          </w:tcPr>
          <w:p w14:paraId="5BED7412" w14:textId="5BB98775"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33" w:type="dxa"/>
            <w:vAlign w:val="center"/>
          </w:tcPr>
          <w:p w14:paraId="3F8ABA45" w14:textId="2FA667E4"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34" w:type="dxa"/>
            <w:vAlign w:val="center"/>
          </w:tcPr>
          <w:p w14:paraId="4818B9D7" w14:textId="0F266B98"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33" w:type="dxa"/>
            <w:vAlign w:val="center"/>
          </w:tcPr>
          <w:p w14:paraId="779E3F99" w14:textId="5CBB245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0CFAD043" w14:textId="2CA48262"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34" w:type="dxa"/>
            <w:vAlign w:val="center"/>
          </w:tcPr>
          <w:p w14:paraId="0D14619A" w14:textId="06EC7682"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33" w:type="dxa"/>
            <w:vAlign w:val="center"/>
          </w:tcPr>
          <w:p w14:paraId="61F0FA74" w14:textId="46E3C48C"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34" w:type="dxa"/>
            <w:vAlign w:val="center"/>
          </w:tcPr>
          <w:p w14:paraId="74C5261B" w14:textId="0B35ACE3"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33" w:type="dxa"/>
            <w:vAlign w:val="center"/>
          </w:tcPr>
          <w:p w14:paraId="4A53BE36" w14:textId="2EAF50FA"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34" w:type="dxa"/>
            <w:vAlign w:val="center"/>
          </w:tcPr>
          <w:p w14:paraId="09B506BF" w14:textId="3A4DC1B4"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34" w:type="dxa"/>
            <w:vAlign w:val="center"/>
          </w:tcPr>
          <w:p w14:paraId="00D07ACC" w14:textId="10884C2D"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r>
      <w:tr w:rsidR="0046220A" w14:paraId="13DA86EF" w14:textId="77777777" w:rsidTr="00D01F6E">
        <w:trPr>
          <w:trHeight w:val="284"/>
        </w:trPr>
        <w:tc>
          <w:tcPr>
            <w:tcW w:w="0" w:type="auto"/>
            <w:vAlign w:val="center"/>
          </w:tcPr>
          <w:p w14:paraId="6FF5AB73" w14:textId="649A4A82"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9</w:t>
            </w:r>
          </w:p>
        </w:tc>
        <w:tc>
          <w:tcPr>
            <w:tcW w:w="533" w:type="dxa"/>
            <w:vAlign w:val="center"/>
          </w:tcPr>
          <w:p w14:paraId="3EBF5057" w14:textId="248C5908"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34" w:type="dxa"/>
            <w:vAlign w:val="center"/>
          </w:tcPr>
          <w:p w14:paraId="4C79F34B" w14:textId="38CDD245"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33" w:type="dxa"/>
            <w:vAlign w:val="center"/>
          </w:tcPr>
          <w:p w14:paraId="7D776E57" w14:textId="1FC1A38F"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34" w:type="dxa"/>
            <w:vAlign w:val="center"/>
          </w:tcPr>
          <w:p w14:paraId="69D10799" w14:textId="0AB78907"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34" w:type="dxa"/>
            <w:vAlign w:val="center"/>
          </w:tcPr>
          <w:p w14:paraId="131D6C80" w14:textId="1DBD009B"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33" w:type="dxa"/>
            <w:vAlign w:val="center"/>
          </w:tcPr>
          <w:p w14:paraId="6AD81DE6" w14:textId="33A4D1D3"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34" w:type="dxa"/>
            <w:vAlign w:val="center"/>
          </w:tcPr>
          <w:p w14:paraId="7FFFF19E" w14:textId="3B6AFFD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33" w:type="dxa"/>
            <w:vAlign w:val="center"/>
          </w:tcPr>
          <w:p w14:paraId="18E53E5A" w14:textId="327B3C13"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34" w:type="dxa"/>
            <w:vAlign w:val="center"/>
          </w:tcPr>
          <w:p w14:paraId="2D95B13A" w14:textId="2C5990B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62BCD031" w14:textId="45C92F0B"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33" w:type="dxa"/>
            <w:vAlign w:val="center"/>
          </w:tcPr>
          <w:p w14:paraId="008BC4A4" w14:textId="7B415E69"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34" w:type="dxa"/>
            <w:vAlign w:val="center"/>
          </w:tcPr>
          <w:p w14:paraId="0D037D15" w14:textId="6073A16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33" w:type="dxa"/>
            <w:vAlign w:val="center"/>
          </w:tcPr>
          <w:p w14:paraId="59E23644" w14:textId="378FC829"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34" w:type="dxa"/>
            <w:vAlign w:val="center"/>
          </w:tcPr>
          <w:p w14:paraId="5648B76A" w14:textId="407D7569"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34" w:type="dxa"/>
            <w:vAlign w:val="center"/>
          </w:tcPr>
          <w:p w14:paraId="3EB14476" w14:textId="3E9A7E78"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r>
      <w:tr w:rsidR="0046220A" w14:paraId="0E414C8B" w14:textId="77777777" w:rsidTr="00D01F6E">
        <w:trPr>
          <w:trHeight w:val="284"/>
        </w:trPr>
        <w:tc>
          <w:tcPr>
            <w:tcW w:w="0" w:type="auto"/>
            <w:vAlign w:val="center"/>
          </w:tcPr>
          <w:p w14:paraId="41774B07" w14:textId="2F18AB3C"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10</w:t>
            </w:r>
          </w:p>
        </w:tc>
        <w:tc>
          <w:tcPr>
            <w:tcW w:w="533" w:type="dxa"/>
            <w:vAlign w:val="center"/>
          </w:tcPr>
          <w:p w14:paraId="18861AF8" w14:textId="432D4CE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34" w:type="dxa"/>
            <w:vAlign w:val="center"/>
          </w:tcPr>
          <w:p w14:paraId="6BC5643F" w14:textId="4BCF8F71"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33" w:type="dxa"/>
            <w:vAlign w:val="center"/>
          </w:tcPr>
          <w:p w14:paraId="0EA3C205" w14:textId="53DC0FC4"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34" w:type="dxa"/>
            <w:vAlign w:val="center"/>
          </w:tcPr>
          <w:p w14:paraId="3B56FA7B" w14:textId="40C9903C"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34" w:type="dxa"/>
            <w:vAlign w:val="center"/>
          </w:tcPr>
          <w:p w14:paraId="12D41129" w14:textId="4B01075F"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33" w:type="dxa"/>
            <w:vAlign w:val="center"/>
          </w:tcPr>
          <w:p w14:paraId="6CA30884" w14:textId="5AF1EB8D"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34" w:type="dxa"/>
            <w:vAlign w:val="center"/>
          </w:tcPr>
          <w:p w14:paraId="458A99C0" w14:textId="5C55CFB3"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33" w:type="dxa"/>
            <w:vAlign w:val="center"/>
          </w:tcPr>
          <w:p w14:paraId="713946DE" w14:textId="2B290195"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34" w:type="dxa"/>
            <w:vAlign w:val="center"/>
          </w:tcPr>
          <w:p w14:paraId="3D60B6F9" w14:textId="15CD1255"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34" w:type="dxa"/>
            <w:vAlign w:val="center"/>
          </w:tcPr>
          <w:p w14:paraId="42583FE7" w14:textId="61AA44BC"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4E986BC4" w14:textId="1E900E59"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34" w:type="dxa"/>
            <w:vAlign w:val="center"/>
          </w:tcPr>
          <w:p w14:paraId="486B18CB" w14:textId="1E34052E"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33" w:type="dxa"/>
            <w:vAlign w:val="center"/>
          </w:tcPr>
          <w:p w14:paraId="4FA2EE60" w14:textId="37E5B31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34" w:type="dxa"/>
            <w:vAlign w:val="center"/>
          </w:tcPr>
          <w:p w14:paraId="389FAF6B" w14:textId="5AB83CAC"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34" w:type="dxa"/>
            <w:vAlign w:val="center"/>
          </w:tcPr>
          <w:p w14:paraId="61196DD7" w14:textId="36CED516"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r>
      <w:tr w:rsidR="0046220A" w14:paraId="479D5969" w14:textId="77777777" w:rsidTr="00D01F6E">
        <w:trPr>
          <w:trHeight w:val="284"/>
        </w:trPr>
        <w:tc>
          <w:tcPr>
            <w:tcW w:w="0" w:type="auto"/>
            <w:vAlign w:val="center"/>
          </w:tcPr>
          <w:p w14:paraId="7A222551" w14:textId="412E7A5A"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11</w:t>
            </w:r>
          </w:p>
        </w:tc>
        <w:tc>
          <w:tcPr>
            <w:tcW w:w="533" w:type="dxa"/>
            <w:vAlign w:val="center"/>
          </w:tcPr>
          <w:p w14:paraId="0AFE96CE" w14:textId="7BFD8D3F"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34" w:type="dxa"/>
            <w:vAlign w:val="center"/>
          </w:tcPr>
          <w:p w14:paraId="63EC1268" w14:textId="0418F251"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33" w:type="dxa"/>
            <w:vAlign w:val="center"/>
          </w:tcPr>
          <w:p w14:paraId="728B1B1C" w14:textId="5455C2C9"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34" w:type="dxa"/>
            <w:vAlign w:val="center"/>
          </w:tcPr>
          <w:p w14:paraId="5D9C00A0" w14:textId="22317C30"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34" w:type="dxa"/>
            <w:vAlign w:val="center"/>
          </w:tcPr>
          <w:p w14:paraId="44D0D2EA" w14:textId="4DCCEE78"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33" w:type="dxa"/>
            <w:vAlign w:val="center"/>
          </w:tcPr>
          <w:p w14:paraId="1A383E37" w14:textId="7C0778F1"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34" w:type="dxa"/>
            <w:vAlign w:val="center"/>
          </w:tcPr>
          <w:p w14:paraId="7AB78A56" w14:textId="335D0384"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33" w:type="dxa"/>
            <w:vAlign w:val="center"/>
          </w:tcPr>
          <w:p w14:paraId="6E42F495" w14:textId="0A60B2F7"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34" w:type="dxa"/>
            <w:vAlign w:val="center"/>
          </w:tcPr>
          <w:p w14:paraId="19ADF556" w14:textId="3456636B"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34" w:type="dxa"/>
            <w:vAlign w:val="center"/>
          </w:tcPr>
          <w:p w14:paraId="41A9ABCD" w14:textId="79791428"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33" w:type="dxa"/>
            <w:vAlign w:val="center"/>
          </w:tcPr>
          <w:p w14:paraId="25309CDC" w14:textId="315B9B6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54FE5F0A" w14:textId="09F8FEED"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33" w:type="dxa"/>
            <w:vAlign w:val="center"/>
          </w:tcPr>
          <w:p w14:paraId="3D90E889" w14:textId="4FAACCFE"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34" w:type="dxa"/>
            <w:vAlign w:val="center"/>
          </w:tcPr>
          <w:p w14:paraId="7B35AACE" w14:textId="67C29885"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34" w:type="dxa"/>
            <w:vAlign w:val="center"/>
          </w:tcPr>
          <w:p w14:paraId="54E69546" w14:textId="6186C3D8"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r>
      <w:tr w:rsidR="0046220A" w14:paraId="1B0ADCB9" w14:textId="77777777" w:rsidTr="00D01F6E">
        <w:trPr>
          <w:trHeight w:val="284"/>
        </w:trPr>
        <w:tc>
          <w:tcPr>
            <w:tcW w:w="0" w:type="auto"/>
            <w:vAlign w:val="center"/>
          </w:tcPr>
          <w:p w14:paraId="7A7BE98F" w14:textId="7CA42BBA"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12</w:t>
            </w:r>
          </w:p>
        </w:tc>
        <w:tc>
          <w:tcPr>
            <w:tcW w:w="533" w:type="dxa"/>
            <w:vAlign w:val="center"/>
          </w:tcPr>
          <w:p w14:paraId="7EBBF9AC" w14:textId="3F6DF1EE"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34" w:type="dxa"/>
            <w:vAlign w:val="center"/>
          </w:tcPr>
          <w:p w14:paraId="0C663CE4" w14:textId="77671EF1"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33" w:type="dxa"/>
            <w:vAlign w:val="center"/>
          </w:tcPr>
          <w:p w14:paraId="493A9E9D" w14:textId="090A1943"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34" w:type="dxa"/>
            <w:vAlign w:val="center"/>
          </w:tcPr>
          <w:p w14:paraId="68E3D82E" w14:textId="05D9D95F"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34" w:type="dxa"/>
            <w:vAlign w:val="center"/>
          </w:tcPr>
          <w:p w14:paraId="07E9532D" w14:textId="465A1F3B"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33" w:type="dxa"/>
            <w:vAlign w:val="center"/>
          </w:tcPr>
          <w:p w14:paraId="1D289F7F" w14:textId="10CFD403"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34" w:type="dxa"/>
            <w:vAlign w:val="center"/>
          </w:tcPr>
          <w:p w14:paraId="3A7B7CD1" w14:textId="2FC07F8D"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33" w:type="dxa"/>
            <w:vAlign w:val="center"/>
          </w:tcPr>
          <w:p w14:paraId="2E7021D0" w14:textId="5A65AD77"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34" w:type="dxa"/>
            <w:vAlign w:val="center"/>
          </w:tcPr>
          <w:p w14:paraId="1ECDF1C5" w14:textId="1FD416B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34" w:type="dxa"/>
            <w:vAlign w:val="center"/>
          </w:tcPr>
          <w:p w14:paraId="5DC0D7CC" w14:textId="44DA9387"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33" w:type="dxa"/>
            <w:vAlign w:val="center"/>
          </w:tcPr>
          <w:p w14:paraId="4A23A704" w14:textId="7AB3FA3E"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34" w:type="dxa"/>
            <w:vAlign w:val="center"/>
          </w:tcPr>
          <w:p w14:paraId="54CB3299" w14:textId="1695E1C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1260F1E0" w14:textId="6FB1C31B"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34" w:type="dxa"/>
            <w:vAlign w:val="center"/>
          </w:tcPr>
          <w:p w14:paraId="2C2BCD22" w14:textId="60488D2F"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34" w:type="dxa"/>
            <w:vAlign w:val="center"/>
          </w:tcPr>
          <w:p w14:paraId="27695204" w14:textId="42EC7930"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r>
      <w:tr w:rsidR="0046220A" w14:paraId="08044513" w14:textId="77777777" w:rsidTr="00D01F6E">
        <w:trPr>
          <w:trHeight w:val="284"/>
        </w:trPr>
        <w:tc>
          <w:tcPr>
            <w:tcW w:w="0" w:type="auto"/>
            <w:vAlign w:val="center"/>
          </w:tcPr>
          <w:p w14:paraId="0AC25CCF" w14:textId="4B1841E1"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13</w:t>
            </w:r>
          </w:p>
        </w:tc>
        <w:tc>
          <w:tcPr>
            <w:tcW w:w="533" w:type="dxa"/>
            <w:vAlign w:val="center"/>
          </w:tcPr>
          <w:p w14:paraId="5D6F1C22" w14:textId="50DC6E2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34" w:type="dxa"/>
            <w:vAlign w:val="center"/>
          </w:tcPr>
          <w:p w14:paraId="0A972144" w14:textId="17B3DE43"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33" w:type="dxa"/>
            <w:vAlign w:val="center"/>
          </w:tcPr>
          <w:p w14:paraId="62E3EA2B" w14:textId="5C906F9A"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34" w:type="dxa"/>
            <w:vAlign w:val="center"/>
          </w:tcPr>
          <w:p w14:paraId="5C9B63DD" w14:textId="71AE17EA"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34" w:type="dxa"/>
            <w:vAlign w:val="center"/>
          </w:tcPr>
          <w:p w14:paraId="5052F2DF" w14:textId="0EC2108B"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33" w:type="dxa"/>
            <w:vAlign w:val="center"/>
          </w:tcPr>
          <w:p w14:paraId="193C29D5" w14:textId="3E844704"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34" w:type="dxa"/>
            <w:vAlign w:val="center"/>
          </w:tcPr>
          <w:p w14:paraId="341D9B88" w14:textId="7611E3FB"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33" w:type="dxa"/>
            <w:vAlign w:val="center"/>
          </w:tcPr>
          <w:p w14:paraId="6EE4915C" w14:textId="09C4D366"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34" w:type="dxa"/>
            <w:vAlign w:val="center"/>
          </w:tcPr>
          <w:p w14:paraId="51A97846" w14:textId="06770DE4"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34" w:type="dxa"/>
            <w:vAlign w:val="center"/>
          </w:tcPr>
          <w:p w14:paraId="6D77E706" w14:textId="18ACF97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33" w:type="dxa"/>
            <w:vAlign w:val="center"/>
          </w:tcPr>
          <w:p w14:paraId="2BE6C9F7" w14:textId="55E63384"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34" w:type="dxa"/>
            <w:vAlign w:val="center"/>
          </w:tcPr>
          <w:p w14:paraId="4FDEDB13" w14:textId="3F53D0CD"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33" w:type="dxa"/>
            <w:vAlign w:val="center"/>
          </w:tcPr>
          <w:p w14:paraId="338759A5" w14:textId="433E64D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6A86DE70" w14:textId="03B96D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34" w:type="dxa"/>
            <w:vAlign w:val="center"/>
          </w:tcPr>
          <w:p w14:paraId="5310642D" w14:textId="4D423FA3"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r>
      <w:tr w:rsidR="0046220A" w14:paraId="02B10195" w14:textId="77777777" w:rsidTr="00D01F6E">
        <w:trPr>
          <w:trHeight w:val="284"/>
        </w:trPr>
        <w:tc>
          <w:tcPr>
            <w:tcW w:w="0" w:type="auto"/>
            <w:vAlign w:val="center"/>
          </w:tcPr>
          <w:p w14:paraId="26DAAE77" w14:textId="432705DA"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14</w:t>
            </w:r>
          </w:p>
        </w:tc>
        <w:tc>
          <w:tcPr>
            <w:tcW w:w="533" w:type="dxa"/>
            <w:vAlign w:val="center"/>
          </w:tcPr>
          <w:p w14:paraId="2E63C66D" w14:textId="1481978D"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34" w:type="dxa"/>
            <w:vAlign w:val="center"/>
          </w:tcPr>
          <w:p w14:paraId="44C00A1B" w14:textId="6D466AA0"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33" w:type="dxa"/>
            <w:vAlign w:val="center"/>
          </w:tcPr>
          <w:p w14:paraId="165084BA" w14:textId="52F3170D"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34" w:type="dxa"/>
            <w:vAlign w:val="center"/>
          </w:tcPr>
          <w:p w14:paraId="2A00A206" w14:textId="672088C3"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34" w:type="dxa"/>
            <w:vAlign w:val="center"/>
          </w:tcPr>
          <w:p w14:paraId="75547A79" w14:textId="3063F079"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33" w:type="dxa"/>
            <w:vAlign w:val="center"/>
          </w:tcPr>
          <w:p w14:paraId="44EB59EF" w14:textId="65D19D38"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34" w:type="dxa"/>
            <w:vAlign w:val="center"/>
          </w:tcPr>
          <w:p w14:paraId="13E607E9" w14:textId="709BEF4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33" w:type="dxa"/>
            <w:vAlign w:val="center"/>
          </w:tcPr>
          <w:p w14:paraId="7ACA2033" w14:textId="708C8DFD"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34" w:type="dxa"/>
            <w:vAlign w:val="center"/>
          </w:tcPr>
          <w:p w14:paraId="37424B53" w14:textId="5EB798C3"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34" w:type="dxa"/>
            <w:vAlign w:val="center"/>
          </w:tcPr>
          <w:p w14:paraId="0550804E" w14:textId="0E0BB240"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33" w:type="dxa"/>
            <w:vAlign w:val="center"/>
          </w:tcPr>
          <w:p w14:paraId="7C56D8F2" w14:textId="3A602386"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34" w:type="dxa"/>
            <w:vAlign w:val="center"/>
          </w:tcPr>
          <w:p w14:paraId="2ACDA6FD" w14:textId="47501EE2"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33" w:type="dxa"/>
            <w:vAlign w:val="center"/>
          </w:tcPr>
          <w:p w14:paraId="2E8C011E" w14:textId="70163B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34" w:type="dxa"/>
            <w:vAlign w:val="center"/>
          </w:tcPr>
          <w:p w14:paraId="4C13A122" w14:textId="3986E1FF"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281968E6" w14:textId="4695C771"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r>
      <w:tr w:rsidR="00D01F6E" w14:paraId="2E0E87F7" w14:textId="77777777" w:rsidTr="00D01F6E">
        <w:trPr>
          <w:trHeight w:val="284"/>
        </w:trPr>
        <w:tc>
          <w:tcPr>
            <w:tcW w:w="0" w:type="auto"/>
            <w:vAlign w:val="center"/>
          </w:tcPr>
          <w:p w14:paraId="5B96571E" w14:textId="26772083"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15</w:t>
            </w:r>
          </w:p>
        </w:tc>
        <w:tc>
          <w:tcPr>
            <w:tcW w:w="533" w:type="dxa"/>
            <w:vAlign w:val="center"/>
          </w:tcPr>
          <w:p w14:paraId="3198F743" w14:textId="58C4C88B"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c>
          <w:tcPr>
            <w:tcW w:w="534" w:type="dxa"/>
            <w:vAlign w:val="center"/>
          </w:tcPr>
          <w:p w14:paraId="54529C41" w14:textId="295B6705"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c>
          <w:tcPr>
            <w:tcW w:w="533" w:type="dxa"/>
            <w:vAlign w:val="center"/>
          </w:tcPr>
          <w:p w14:paraId="00415E6E" w14:textId="3B76EDEF"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34" w:type="dxa"/>
            <w:vAlign w:val="center"/>
          </w:tcPr>
          <w:p w14:paraId="66D05C41" w14:textId="067D1605"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34" w:type="dxa"/>
            <w:vAlign w:val="center"/>
          </w:tcPr>
          <w:p w14:paraId="62700F97" w14:textId="47A3F163"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c>
          <w:tcPr>
            <w:tcW w:w="533" w:type="dxa"/>
            <w:vAlign w:val="center"/>
          </w:tcPr>
          <w:p w14:paraId="00130441" w14:textId="26D10868"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c>
          <w:tcPr>
            <w:tcW w:w="534" w:type="dxa"/>
            <w:vAlign w:val="center"/>
          </w:tcPr>
          <w:p w14:paraId="7496D068" w14:textId="714248B5"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c>
          <w:tcPr>
            <w:tcW w:w="533" w:type="dxa"/>
            <w:vAlign w:val="center"/>
          </w:tcPr>
          <w:p w14:paraId="58C618B9" w14:textId="00C81CCF"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c>
          <w:tcPr>
            <w:tcW w:w="534" w:type="dxa"/>
            <w:vAlign w:val="center"/>
          </w:tcPr>
          <w:p w14:paraId="42AF4AE5" w14:textId="33598716"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34" w:type="dxa"/>
            <w:vAlign w:val="center"/>
          </w:tcPr>
          <w:p w14:paraId="59D91D4A" w14:textId="74DC46E2"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c>
          <w:tcPr>
            <w:tcW w:w="533" w:type="dxa"/>
            <w:vAlign w:val="center"/>
          </w:tcPr>
          <w:p w14:paraId="79458183" w14:textId="0C143E35"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c>
          <w:tcPr>
            <w:tcW w:w="534" w:type="dxa"/>
            <w:vAlign w:val="center"/>
          </w:tcPr>
          <w:p w14:paraId="7A86726D" w14:textId="31353EE9"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c>
          <w:tcPr>
            <w:tcW w:w="533" w:type="dxa"/>
            <w:vAlign w:val="center"/>
          </w:tcPr>
          <w:p w14:paraId="12E0B8E9" w14:textId="42AA30CF"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c>
          <w:tcPr>
            <w:tcW w:w="534" w:type="dxa"/>
            <w:vAlign w:val="center"/>
          </w:tcPr>
          <w:p w14:paraId="5222791E" w14:textId="4BD1712A"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c>
          <w:tcPr>
            <w:tcW w:w="534" w:type="dxa"/>
            <w:vAlign w:val="center"/>
          </w:tcPr>
          <w:p w14:paraId="0F8D4FC4" w14:textId="2C6091E7"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r>
      <w:tr w:rsidR="00D01F6E" w14:paraId="4E5B920F" w14:textId="77777777" w:rsidTr="00D01F6E">
        <w:trPr>
          <w:trHeight w:val="284"/>
        </w:trPr>
        <w:tc>
          <w:tcPr>
            <w:tcW w:w="0" w:type="auto"/>
            <w:tcBorders>
              <w:bottom w:val="single" w:sz="12" w:space="0" w:color="auto"/>
            </w:tcBorders>
            <w:vAlign w:val="center"/>
          </w:tcPr>
          <w:p w14:paraId="3586266B" w14:textId="77777777" w:rsidR="00D01F6E" w:rsidRPr="00D01F6E" w:rsidRDefault="00D01F6E" w:rsidP="0046220A">
            <w:pPr>
              <w:spacing w:line="240" w:lineRule="auto"/>
              <w:jc w:val="left"/>
              <w:rPr>
                <w:rFonts w:cs="Arial"/>
                <w:b/>
                <w:color w:val="000000"/>
                <w:sz w:val="16"/>
                <w:szCs w:val="16"/>
              </w:rPr>
            </w:pPr>
          </w:p>
        </w:tc>
        <w:tc>
          <w:tcPr>
            <w:tcW w:w="533" w:type="dxa"/>
            <w:tcBorders>
              <w:bottom w:val="single" w:sz="12" w:space="0" w:color="auto"/>
            </w:tcBorders>
            <w:vAlign w:val="center"/>
          </w:tcPr>
          <w:p w14:paraId="767CA8C4"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27635580"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28D3D15D"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6113A9A9"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4A60A02B"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77ED8169"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6D8A99A5"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79353C8F"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0A613044"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4D854CFC"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0DE746CD"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7C93E57C"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50D7BD08"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7F7BC6D3"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4A879492" w14:textId="77777777" w:rsidR="00D01F6E" w:rsidRPr="00D01F6E" w:rsidRDefault="00D01F6E" w:rsidP="00D01F6E">
            <w:pPr>
              <w:spacing w:line="240" w:lineRule="auto"/>
              <w:jc w:val="right"/>
              <w:rPr>
                <w:rFonts w:cs="Arial"/>
                <w:color w:val="000000"/>
                <w:sz w:val="16"/>
                <w:szCs w:val="16"/>
              </w:rPr>
            </w:pPr>
          </w:p>
        </w:tc>
      </w:tr>
    </w:tbl>
    <w:p w14:paraId="7F685FE9" w14:textId="77777777" w:rsidR="0039070E" w:rsidRDefault="0039070E" w:rsidP="0039070E">
      <w:pPr>
        <w:rPr>
          <w:rFonts w:cs="Arial"/>
          <w:szCs w:val="24"/>
        </w:rPr>
      </w:pPr>
    </w:p>
    <w:p w14:paraId="623461A2" w14:textId="4E11A89E" w:rsidR="0039070E" w:rsidRDefault="0039070E" w:rsidP="0039070E">
      <w:pPr>
        <w:ind w:firstLine="1134"/>
        <w:rPr>
          <w:rFonts w:cs="Arial"/>
          <w:szCs w:val="24"/>
        </w:rPr>
      </w:pPr>
      <w:r>
        <w:rPr>
          <w:rFonts w:cs="Arial"/>
          <w:szCs w:val="24"/>
        </w:rPr>
        <w:t xml:space="preserve">Se representarmos essa distância entre </w:t>
      </w:r>
      <w:r w:rsidR="0046023E">
        <w:rPr>
          <w:rFonts w:cs="Arial"/>
          <w:szCs w:val="24"/>
        </w:rPr>
        <w:t>as transações</w:t>
      </w:r>
      <w:r>
        <w:rPr>
          <w:rFonts w:cs="Arial"/>
          <w:szCs w:val="24"/>
        </w:rPr>
        <w:t xml:space="preserve"> utilizando gráficos de dispersão, podemos facilmente visualizar </w:t>
      </w:r>
      <w:r w:rsidR="0046023E">
        <w:rPr>
          <w:rFonts w:cs="Arial"/>
          <w:szCs w:val="24"/>
        </w:rPr>
        <w:t>as transações</w:t>
      </w:r>
      <w:r>
        <w:rPr>
          <w:rFonts w:cs="Arial"/>
          <w:szCs w:val="24"/>
        </w:rPr>
        <w:t xml:space="preserve"> que tem maior relação entre si, que são aquel</w:t>
      </w:r>
      <w:r w:rsidR="0046023E">
        <w:rPr>
          <w:rFonts w:cs="Arial"/>
          <w:szCs w:val="24"/>
        </w:rPr>
        <w:t>a</w:t>
      </w:r>
      <w:r>
        <w:rPr>
          <w:rFonts w:cs="Arial"/>
          <w:szCs w:val="24"/>
        </w:rPr>
        <w:t xml:space="preserve">s que estão mais pertos do eixo x e representados por um círculo maior. Podemos visualizar os gráficos dos resultados </w:t>
      </w:r>
      <w:r w:rsidR="00DA603E">
        <w:rPr>
          <w:rFonts w:cs="Arial"/>
          <w:szCs w:val="24"/>
        </w:rPr>
        <w:t>de cada transação nos</w:t>
      </w:r>
      <w:r>
        <w:rPr>
          <w:rFonts w:cs="Arial"/>
          <w:szCs w:val="24"/>
        </w:rPr>
        <w:t xml:space="preserve"> gráficos </w:t>
      </w:r>
      <w:r w:rsidR="00DA603E">
        <w:rPr>
          <w:rFonts w:cs="Arial"/>
          <w:szCs w:val="24"/>
        </w:rPr>
        <w:t>9</w:t>
      </w:r>
      <w:r>
        <w:rPr>
          <w:rFonts w:cs="Arial"/>
          <w:szCs w:val="24"/>
        </w:rPr>
        <w:t xml:space="preserve">, </w:t>
      </w:r>
      <w:r w:rsidR="00DA603E">
        <w:rPr>
          <w:rFonts w:cs="Arial"/>
          <w:szCs w:val="24"/>
        </w:rPr>
        <w:t>10</w:t>
      </w:r>
      <w:r>
        <w:rPr>
          <w:rFonts w:cs="Arial"/>
          <w:szCs w:val="24"/>
        </w:rPr>
        <w:t xml:space="preserve">, </w:t>
      </w:r>
      <w:r w:rsidR="00DA603E">
        <w:rPr>
          <w:rFonts w:cs="Arial"/>
          <w:szCs w:val="24"/>
        </w:rPr>
        <w:t>11</w:t>
      </w:r>
      <w:r>
        <w:rPr>
          <w:rFonts w:cs="Arial"/>
          <w:szCs w:val="24"/>
        </w:rPr>
        <w:t xml:space="preserve">, </w:t>
      </w:r>
      <w:r w:rsidR="00DA603E">
        <w:rPr>
          <w:rFonts w:cs="Arial"/>
          <w:szCs w:val="24"/>
        </w:rPr>
        <w:t>12</w:t>
      </w:r>
      <w:r>
        <w:rPr>
          <w:rFonts w:cs="Arial"/>
          <w:szCs w:val="24"/>
        </w:rPr>
        <w:t xml:space="preserve">, </w:t>
      </w:r>
      <w:r w:rsidR="00DA603E">
        <w:rPr>
          <w:rFonts w:cs="Arial"/>
          <w:szCs w:val="24"/>
        </w:rPr>
        <w:t>13, 14, 15, 16, 17, 18, 19, 20, 21, 22</w:t>
      </w:r>
      <w:r>
        <w:rPr>
          <w:rFonts w:cs="Arial"/>
          <w:szCs w:val="24"/>
        </w:rPr>
        <w:t xml:space="preserve"> e </w:t>
      </w:r>
      <w:r w:rsidR="00DA603E">
        <w:rPr>
          <w:rFonts w:cs="Arial"/>
          <w:szCs w:val="24"/>
        </w:rPr>
        <w:t>23</w:t>
      </w:r>
      <w:r>
        <w:rPr>
          <w:rFonts w:cs="Arial"/>
          <w:szCs w:val="24"/>
        </w:rPr>
        <w:t>, que representam, respectivamente, a distância de cada um</w:t>
      </w:r>
      <w:r w:rsidR="00BE103A">
        <w:rPr>
          <w:rFonts w:cs="Arial"/>
          <w:szCs w:val="24"/>
        </w:rPr>
        <w:t>a</w:t>
      </w:r>
      <w:r>
        <w:rPr>
          <w:rFonts w:cs="Arial"/>
          <w:szCs w:val="24"/>
        </w:rPr>
        <w:t xml:space="preserve"> d</w:t>
      </w:r>
      <w:r w:rsidR="00BE103A">
        <w:rPr>
          <w:rFonts w:cs="Arial"/>
          <w:szCs w:val="24"/>
        </w:rPr>
        <w:t>as transações para as transações 1, 2, 3, 4, 5, 6, 7, 8, 9, 10, 11, 12, 13, 14 e 15</w:t>
      </w:r>
      <w:r>
        <w:rPr>
          <w:rFonts w:cs="Arial"/>
          <w:szCs w:val="24"/>
        </w:rPr>
        <w:t>.</w:t>
      </w:r>
    </w:p>
    <w:p w14:paraId="0E926496" w14:textId="05F3FA18" w:rsidR="0039070E" w:rsidRDefault="0039070E" w:rsidP="0039070E">
      <w:pPr>
        <w:pStyle w:val="Legenda"/>
        <w:rPr>
          <w:rFonts w:cs="Arial"/>
          <w:szCs w:val="24"/>
        </w:rPr>
      </w:pPr>
      <w:bookmarkStart w:id="133" w:name="_Toc511244437"/>
      <w:commentRangeStart w:id="134"/>
      <w:commentRangeStart w:id="135"/>
      <w:r>
        <w:t xml:space="preserve">Gráfico </w:t>
      </w:r>
      <w:fldSimple w:instr=" SEQ Gráfico \* ARABIC ">
        <w:r w:rsidR="00AF5A3D">
          <w:rPr>
            <w:noProof/>
          </w:rPr>
          <w:t>9</w:t>
        </w:r>
      </w:fldSimple>
      <w:r>
        <w:t xml:space="preserve"> - Representação da distância de tod</w:t>
      </w:r>
      <w:r w:rsidR="001B6769">
        <w:t>a</w:t>
      </w:r>
      <w:r>
        <w:t xml:space="preserve">s </w:t>
      </w:r>
      <w:r w:rsidR="004268C5">
        <w:t>a</w:t>
      </w:r>
      <w:r>
        <w:t xml:space="preserve">s </w:t>
      </w:r>
      <w:r w:rsidR="00756B6C">
        <w:t>transações</w:t>
      </w:r>
      <w:r>
        <w:t xml:space="preserve"> em relação</w:t>
      </w:r>
      <w:r w:rsidR="00756B6C">
        <w:t xml:space="preserve"> a transação 1.</w:t>
      </w:r>
      <w:bookmarkEnd w:id="133"/>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268C5" w14:paraId="71F26926" w14:textId="77777777" w:rsidTr="00DB5EBA">
        <w:tc>
          <w:tcPr>
            <w:tcW w:w="9072" w:type="dxa"/>
            <w:tcMar>
              <w:left w:w="0" w:type="dxa"/>
              <w:right w:w="0" w:type="dxa"/>
            </w:tcMar>
            <w:vAlign w:val="center"/>
          </w:tcPr>
          <w:p w14:paraId="2C8B2AB7" w14:textId="48ADE4AA" w:rsidR="004268C5" w:rsidRDefault="004268C5" w:rsidP="007F365D">
            <w:pPr>
              <w:spacing w:line="240" w:lineRule="auto"/>
              <w:jc w:val="center"/>
              <w:rPr>
                <w:rFonts w:cs="Arial"/>
                <w:szCs w:val="24"/>
              </w:rPr>
            </w:pPr>
            <w:r>
              <w:rPr>
                <w:rFonts w:cs="Arial"/>
                <w:noProof/>
                <w:szCs w:val="24"/>
              </w:rPr>
              <w:lastRenderedPageBreak/>
              <w:drawing>
                <wp:inline distT="0" distB="0" distL="0" distR="0" wp14:anchorId="522A3203" wp14:editId="5BA221E6">
                  <wp:extent cx="5760720" cy="3653790"/>
                  <wp:effectExtent l="0" t="0" r="0" b="381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nsação1.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60720" cy="3653790"/>
                          </a:xfrm>
                          <a:prstGeom prst="rect">
                            <a:avLst/>
                          </a:prstGeom>
                        </pic:spPr>
                      </pic:pic>
                    </a:graphicData>
                  </a:graphic>
                </wp:inline>
              </w:drawing>
            </w:r>
          </w:p>
        </w:tc>
      </w:tr>
    </w:tbl>
    <w:p w14:paraId="78A80CE3" w14:textId="77777777" w:rsidR="0039070E" w:rsidRDefault="0039070E" w:rsidP="0039070E">
      <w:pPr>
        <w:rPr>
          <w:rFonts w:cs="Arial"/>
          <w:szCs w:val="24"/>
        </w:rPr>
      </w:pPr>
    </w:p>
    <w:p w14:paraId="620360AA" w14:textId="735AF8C4" w:rsidR="0039070E" w:rsidRDefault="0039070E" w:rsidP="0039070E">
      <w:pPr>
        <w:pStyle w:val="Legenda"/>
        <w:rPr>
          <w:rFonts w:cs="Arial"/>
          <w:szCs w:val="24"/>
        </w:rPr>
      </w:pPr>
      <w:bookmarkStart w:id="136" w:name="_Toc511244438"/>
      <w:r>
        <w:t xml:space="preserve">Gráfico </w:t>
      </w:r>
      <w:fldSimple w:instr=" SEQ Gráfico \* ARABIC ">
        <w:r w:rsidR="00AF5A3D">
          <w:rPr>
            <w:noProof/>
          </w:rPr>
          <w:t>10</w:t>
        </w:r>
      </w:fldSimple>
      <w:r>
        <w:t xml:space="preserve"> - </w:t>
      </w:r>
      <w:r w:rsidR="00DB5EBA">
        <w:t>Representação da distância de tod</w:t>
      </w:r>
      <w:r w:rsidR="001B6769">
        <w:t>a</w:t>
      </w:r>
      <w:r w:rsidR="00DB5EBA">
        <w:t>s as transações em relação a transação 2.</w:t>
      </w:r>
      <w:bookmarkEnd w:id="136"/>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B5EBA" w14:paraId="77275781" w14:textId="77777777" w:rsidTr="007F365D">
        <w:tc>
          <w:tcPr>
            <w:tcW w:w="9072" w:type="dxa"/>
            <w:tcMar>
              <w:left w:w="0" w:type="dxa"/>
              <w:right w:w="0" w:type="dxa"/>
            </w:tcMar>
            <w:vAlign w:val="center"/>
          </w:tcPr>
          <w:p w14:paraId="02FB20D6" w14:textId="7DBCD1C2" w:rsidR="00DB5EBA" w:rsidRDefault="00DB5EBA" w:rsidP="007F365D">
            <w:pPr>
              <w:spacing w:line="240" w:lineRule="auto"/>
              <w:jc w:val="center"/>
              <w:rPr>
                <w:rFonts w:cs="Arial"/>
                <w:szCs w:val="24"/>
              </w:rPr>
            </w:pPr>
            <w:r>
              <w:rPr>
                <w:rFonts w:cs="Arial"/>
                <w:noProof/>
                <w:szCs w:val="24"/>
              </w:rPr>
              <w:drawing>
                <wp:inline distT="0" distB="0" distL="0" distR="0" wp14:anchorId="4FC7F830" wp14:editId="34EB1B1A">
                  <wp:extent cx="5760720" cy="3653790"/>
                  <wp:effectExtent l="0" t="0" r="0" b="3810"/>
                  <wp:docPr id="46" name="Grá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nsação2.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60720" cy="3653790"/>
                          </a:xfrm>
                          <a:prstGeom prst="rect">
                            <a:avLst/>
                          </a:prstGeom>
                        </pic:spPr>
                      </pic:pic>
                    </a:graphicData>
                  </a:graphic>
                </wp:inline>
              </w:drawing>
            </w:r>
          </w:p>
        </w:tc>
      </w:tr>
    </w:tbl>
    <w:p w14:paraId="3B54DEAF" w14:textId="77777777" w:rsidR="0039070E" w:rsidRDefault="0039070E" w:rsidP="0039070E">
      <w:pPr>
        <w:rPr>
          <w:rFonts w:cs="Arial"/>
          <w:szCs w:val="24"/>
        </w:rPr>
      </w:pPr>
    </w:p>
    <w:p w14:paraId="3A00C629" w14:textId="59696CC5" w:rsidR="00752F9F" w:rsidRDefault="00752F9F" w:rsidP="00752F9F">
      <w:pPr>
        <w:pStyle w:val="Legenda"/>
        <w:rPr>
          <w:rFonts w:cs="Arial"/>
          <w:szCs w:val="24"/>
        </w:rPr>
      </w:pPr>
      <w:bookmarkStart w:id="137" w:name="_Toc511244439"/>
      <w:r>
        <w:lastRenderedPageBreak/>
        <w:t xml:space="preserve">Gráfico </w:t>
      </w:r>
      <w:fldSimple w:instr=" SEQ Gráfico \* ARABIC ">
        <w:r w:rsidR="00AF5A3D">
          <w:rPr>
            <w:noProof/>
          </w:rPr>
          <w:t>11</w:t>
        </w:r>
      </w:fldSimple>
      <w:r>
        <w:t xml:space="preserve"> - Representação da distância de todas as transações em relação a transação </w:t>
      </w:r>
      <w:r w:rsidR="00ED2BD7">
        <w:t>3</w:t>
      </w:r>
      <w:r>
        <w:t>.</w:t>
      </w:r>
      <w:bookmarkEnd w:id="137"/>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171FD5E8" w14:textId="77777777" w:rsidTr="007F365D">
        <w:tc>
          <w:tcPr>
            <w:tcW w:w="9072" w:type="dxa"/>
            <w:tcMar>
              <w:left w:w="0" w:type="dxa"/>
              <w:right w:w="0" w:type="dxa"/>
            </w:tcMar>
            <w:vAlign w:val="center"/>
          </w:tcPr>
          <w:p w14:paraId="4ABEDC8C" w14:textId="2302E7C2" w:rsidR="00752F9F" w:rsidRDefault="00ED2BD7" w:rsidP="007F365D">
            <w:pPr>
              <w:spacing w:line="240" w:lineRule="auto"/>
              <w:jc w:val="center"/>
              <w:rPr>
                <w:rFonts w:cs="Arial"/>
                <w:szCs w:val="24"/>
              </w:rPr>
            </w:pPr>
            <w:r>
              <w:rPr>
                <w:rFonts w:cs="Arial"/>
                <w:noProof/>
                <w:szCs w:val="24"/>
              </w:rPr>
              <w:drawing>
                <wp:inline distT="0" distB="0" distL="0" distR="0" wp14:anchorId="4181CEC6" wp14:editId="0FF6C6C4">
                  <wp:extent cx="5760720" cy="3653790"/>
                  <wp:effectExtent l="0" t="0" r="0" b="3810"/>
                  <wp:docPr id="72"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nsação3.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60720" cy="3653790"/>
                          </a:xfrm>
                          <a:prstGeom prst="rect">
                            <a:avLst/>
                          </a:prstGeom>
                        </pic:spPr>
                      </pic:pic>
                    </a:graphicData>
                  </a:graphic>
                </wp:inline>
              </w:drawing>
            </w:r>
          </w:p>
        </w:tc>
      </w:tr>
    </w:tbl>
    <w:p w14:paraId="3B5DE01A" w14:textId="77777777" w:rsidR="00752F9F" w:rsidRDefault="00752F9F" w:rsidP="00752F9F">
      <w:pPr>
        <w:rPr>
          <w:rFonts w:cs="Arial"/>
          <w:szCs w:val="24"/>
        </w:rPr>
      </w:pPr>
    </w:p>
    <w:p w14:paraId="5376BB42" w14:textId="67E89C2B" w:rsidR="00752F9F" w:rsidRDefault="00752F9F" w:rsidP="00752F9F">
      <w:pPr>
        <w:pStyle w:val="Legenda"/>
        <w:rPr>
          <w:rFonts w:cs="Arial"/>
          <w:szCs w:val="24"/>
        </w:rPr>
      </w:pPr>
      <w:bookmarkStart w:id="138" w:name="_Toc511244440"/>
      <w:r>
        <w:t xml:space="preserve">Gráfico </w:t>
      </w:r>
      <w:fldSimple w:instr=" SEQ Gráfico \* ARABIC ">
        <w:r w:rsidR="00AF5A3D">
          <w:rPr>
            <w:noProof/>
          </w:rPr>
          <w:t>12</w:t>
        </w:r>
      </w:fldSimple>
      <w:r>
        <w:t xml:space="preserve"> - Representação da distância de todas as transações em relação a transação </w:t>
      </w:r>
      <w:r w:rsidR="00ED2BD7">
        <w:t>4</w:t>
      </w:r>
      <w:r>
        <w:t>.</w:t>
      </w:r>
      <w:bookmarkEnd w:id="138"/>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0B73752F" w14:textId="77777777" w:rsidTr="007F365D">
        <w:tc>
          <w:tcPr>
            <w:tcW w:w="9072" w:type="dxa"/>
            <w:tcMar>
              <w:left w:w="0" w:type="dxa"/>
              <w:right w:w="0" w:type="dxa"/>
            </w:tcMar>
            <w:vAlign w:val="center"/>
          </w:tcPr>
          <w:p w14:paraId="0CFAC565" w14:textId="5A652598" w:rsidR="00752F9F" w:rsidRDefault="00ED2BD7" w:rsidP="007F365D">
            <w:pPr>
              <w:spacing w:line="240" w:lineRule="auto"/>
              <w:jc w:val="center"/>
              <w:rPr>
                <w:rFonts w:cs="Arial"/>
                <w:szCs w:val="24"/>
              </w:rPr>
            </w:pPr>
            <w:r>
              <w:rPr>
                <w:rFonts w:cs="Arial"/>
                <w:noProof/>
                <w:szCs w:val="24"/>
              </w:rPr>
              <w:drawing>
                <wp:inline distT="0" distB="0" distL="0" distR="0" wp14:anchorId="75601401" wp14:editId="78BD0C8A">
                  <wp:extent cx="5760720" cy="3653790"/>
                  <wp:effectExtent l="0" t="0" r="0" b="3810"/>
                  <wp:docPr id="7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ransação4.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653790"/>
                          </a:xfrm>
                          <a:prstGeom prst="rect">
                            <a:avLst/>
                          </a:prstGeom>
                        </pic:spPr>
                      </pic:pic>
                    </a:graphicData>
                  </a:graphic>
                </wp:inline>
              </w:drawing>
            </w:r>
          </w:p>
        </w:tc>
      </w:tr>
    </w:tbl>
    <w:p w14:paraId="6763361B" w14:textId="77777777" w:rsidR="00752F9F" w:rsidRDefault="00752F9F" w:rsidP="00752F9F">
      <w:pPr>
        <w:rPr>
          <w:rFonts w:cs="Arial"/>
          <w:szCs w:val="24"/>
        </w:rPr>
      </w:pPr>
    </w:p>
    <w:p w14:paraId="426B27CE" w14:textId="6B38BCF1" w:rsidR="00752F9F" w:rsidRDefault="00752F9F" w:rsidP="00752F9F">
      <w:pPr>
        <w:pStyle w:val="Legenda"/>
        <w:rPr>
          <w:rFonts w:cs="Arial"/>
          <w:szCs w:val="24"/>
        </w:rPr>
      </w:pPr>
      <w:bookmarkStart w:id="139" w:name="_Toc511244441"/>
      <w:r>
        <w:t xml:space="preserve">Gráfico </w:t>
      </w:r>
      <w:fldSimple w:instr=" SEQ Gráfico \* ARABIC ">
        <w:r w:rsidR="00AF5A3D">
          <w:rPr>
            <w:noProof/>
          </w:rPr>
          <w:t>13</w:t>
        </w:r>
      </w:fldSimple>
      <w:r>
        <w:t xml:space="preserve"> - Representação da distância de todas as transações em relação a transação </w:t>
      </w:r>
      <w:r w:rsidR="00ED2BD7">
        <w:t>5</w:t>
      </w:r>
      <w:r>
        <w:t>.</w:t>
      </w:r>
      <w:bookmarkEnd w:id="139"/>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536A6854" w14:textId="77777777" w:rsidTr="007F365D">
        <w:tc>
          <w:tcPr>
            <w:tcW w:w="9072" w:type="dxa"/>
            <w:tcMar>
              <w:left w:w="0" w:type="dxa"/>
              <w:right w:w="0" w:type="dxa"/>
            </w:tcMar>
            <w:vAlign w:val="center"/>
          </w:tcPr>
          <w:p w14:paraId="23E2EB52" w14:textId="278DD57A" w:rsidR="00752F9F" w:rsidRDefault="00ED2BD7" w:rsidP="007F365D">
            <w:pPr>
              <w:spacing w:line="240" w:lineRule="auto"/>
              <w:jc w:val="center"/>
              <w:rPr>
                <w:rFonts w:cs="Arial"/>
                <w:szCs w:val="24"/>
              </w:rPr>
            </w:pPr>
            <w:r>
              <w:rPr>
                <w:rFonts w:cs="Arial"/>
                <w:noProof/>
                <w:szCs w:val="24"/>
              </w:rPr>
              <w:drawing>
                <wp:inline distT="0" distB="0" distL="0" distR="0" wp14:anchorId="074376F3" wp14:editId="516EC106">
                  <wp:extent cx="5760720" cy="3653790"/>
                  <wp:effectExtent l="0" t="0" r="0" b="3810"/>
                  <wp:docPr id="70"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ransação5.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3653790"/>
                          </a:xfrm>
                          <a:prstGeom prst="rect">
                            <a:avLst/>
                          </a:prstGeom>
                        </pic:spPr>
                      </pic:pic>
                    </a:graphicData>
                  </a:graphic>
                </wp:inline>
              </w:drawing>
            </w:r>
          </w:p>
        </w:tc>
      </w:tr>
    </w:tbl>
    <w:p w14:paraId="3431398E" w14:textId="77777777" w:rsidR="00752F9F" w:rsidRDefault="00752F9F" w:rsidP="00752F9F">
      <w:pPr>
        <w:rPr>
          <w:rFonts w:cs="Arial"/>
          <w:szCs w:val="24"/>
        </w:rPr>
      </w:pPr>
    </w:p>
    <w:p w14:paraId="3AF0709F" w14:textId="513EE5E7" w:rsidR="00752F9F" w:rsidRDefault="00752F9F" w:rsidP="00752F9F">
      <w:pPr>
        <w:pStyle w:val="Legenda"/>
        <w:rPr>
          <w:rFonts w:cs="Arial"/>
          <w:szCs w:val="24"/>
        </w:rPr>
      </w:pPr>
      <w:bookmarkStart w:id="140" w:name="_Toc511244442"/>
      <w:r>
        <w:t xml:space="preserve">Gráfico </w:t>
      </w:r>
      <w:fldSimple w:instr=" SEQ Gráfico \* ARABIC ">
        <w:r w:rsidR="00AF5A3D">
          <w:rPr>
            <w:noProof/>
          </w:rPr>
          <w:t>14</w:t>
        </w:r>
      </w:fldSimple>
      <w:r>
        <w:t xml:space="preserve"> - Representação da distância de todas as transações em relação a transação </w:t>
      </w:r>
      <w:r w:rsidR="00BF1039">
        <w:t>6</w:t>
      </w:r>
      <w:r>
        <w:t>.</w:t>
      </w:r>
      <w:bookmarkEnd w:id="140"/>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38E23C1" w14:textId="77777777" w:rsidTr="007F365D">
        <w:tc>
          <w:tcPr>
            <w:tcW w:w="9072" w:type="dxa"/>
            <w:tcMar>
              <w:left w:w="0" w:type="dxa"/>
              <w:right w:w="0" w:type="dxa"/>
            </w:tcMar>
            <w:vAlign w:val="center"/>
          </w:tcPr>
          <w:p w14:paraId="351D63E5" w14:textId="4109C1BD" w:rsidR="00752F9F" w:rsidRDefault="00BF1039" w:rsidP="007F365D">
            <w:pPr>
              <w:spacing w:line="240" w:lineRule="auto"/>
              <w:jc w:val="center"/>
              <w:rPr>
                <w:rFonts w:cs="Arial"/>
                <w:szCs w:val="24"/>
              </w:rPr>
            </w:pPr>
            <w:r>
              <w:rPr>
                <w:rFonts w:cs="Arial"/>
                <w:noProof/>
                <w:szCs w:val="24"/>
              </w:rPr>
              <w:lastRenderedPageBreak/>
              <w:drawing>
                <wp:inline distT="0" distB="0" distL="0" distR="0" wp14:anchorId="2E5A3F63" wp14:editId="36076451">
                  <wp:extent cx="5760720" cy="3653790"/>
                  <wp:effectExtent l="0" t="0" r="0" b="3810"/>
                  <wp:docPr id="69"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ransação6.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60720" cy="3653790"/>
                          </a:xfrm>
                          <a:prstGeom prst="rect">
                            <a:avLst/>
                          </a:prstGeom>
                        </pic:spPr>
                      </pic:pic>
                    </a:graphicData>
                  </a:graphic>
                </wp:inline>
              </w:drawing>
            </w:r>
          </w:p>
        </w:tc>
      </w:tr>
    </w:tbl>
    <w:p w14:paraId="3EFE7B9B" w14:textId="77777777" w:rsidR="00752F9F" w:rsidRDefault="00752F9F" w:rsidP="00752F9F">
      <w:pPr>
        <w:rPr>
          <w:rFonts w:cs="Arial"/>
          <w:szCs w:val="24"/>
        </w:rPr>
      </w:pPr>
    </w:p>
    <w:p w14:paraId="1482A8B8" w14:textId="2EB79A99" w:rsidR="00752F9F" w:rsidRDefault="00752F9F" w:rsidP="00752F9F">
      <w:pPr>
        <w:pStyle w:val="Legenda"/>
        <w:rPr>
          <w:rFonts w:cs="Arial"/>
          <w:szCs w:val="24"/>
        </w:rPr>
      </w:pPr>
      <w:bookmarkStart w:id="141" w:name="_Toc511244443"/>
      <w:r>
        <w:t xml:space="preserve">Gráfico </w:t>
      </w:r>
      <w:fldSimple w:instr=" SEQ Gráfico \* ARABIC ">
        <w:r w:rsidR="00AF5A3D">
          <w:rPr>
            <w:noProof/>
          </w:rPr>
          <w:t>15</w:t>
        </w:r>
      </w:fldSimple>
      <w:r>
        <w:t xml:space="preserve"> - Representação da distância de todas as transações em relação a transação </w:t>
      </w:r>
      <w:r w:rsidR="00BF1039">
        <w:t>7</w:t>
      </w:r>
      <w:r>
        <w:t>.</w:t>
      </w:r>
      <w:bookmarkEnd w:id="141"/>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5D65DE52" w14:textId="77777777" w:rsidTr="007F365D">
        <w:tc>
          <w:tcPr>
            <w:tcW w:w="9072" w:type="dxa"/>
            <w:tcMar>
              <w:left w:w="0" w:type="dxa"/>
              <w:right w:w="0" w:type="dxa"/>
            </w:tcMar>
            <w:vAlign w:val="center"/>
          </w:tcPr>
          <w:p w14:paraId="738F5968" w14:textId="17BA9CCD" w:rsidR="00752F9F" w:rsidRDefault="00BF1039" w:rsidP="007F365D">
            <w:pPr>
              <w:spacing w:line="240" w:lineRule="auto"/>
              <w:jc w:val="center"/>
              <w:rPr>
                <w:rFonts w:cs="Arial"/>
                <w:szCs w:val="24"/>
              </w:rPr>
            </w:pPr>
            <w:r>
              <w:rPr>
                <w:rFonts w:cs="Arial"/>
                <w:noProof/>
                <w:szCs w:val="24"/>
              </w:rPr>
              <w:drawing>
                <wp:inline distT="0" distB="0" distL="0" distR="0" wp14:anchorId="6D1E10D4" wp14:editId="09FF1F13">
                  <wp:extent cx="5760720" cy="3653790"/>
                  <wp:effectExtent l="0" t="0" r="0" b="3810"/>
                  <wp:docPr id="68"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nsação7.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60720" cy="3653790"/>
                          </a:xfrm>
                          <a:prstGeom prst="rect">
                            <a:avLst/>
                          </a:prstGeom>
                        </pic:spPr>
                      </pic:pic>
                    </a:graphicData>
                  </a:graphic>
                </wp:inline>
              </w:drawing>
            </w:r>
          </w:p>
        </w:tc>
      </w:tr>
    </w:tbl>
    <w:p w14:paraId="280ECD3A" w14:textId="77777777" w:rsidR="00752F9F" w:rsidRDefault="00752F9F" w:rsidP="00752F9F">
      <w:pPr>
        <w:rPr>
          <w:rFonts w:cs="Arial"/>
          <w:szCs w:val="24"/>
        </w:rPr>
      </w:pPr>
    </w:p>
    <w:p w14:paraId="05FEFD7B" w14:textId="51DDF83D" w:rsidR="00752F9F" w:rsidRDefault="00752F9F" w:rsidP="00752F9F">
      <w:pPr>
        <w:pStyle w:val="Legenda"/>
        <w:rPr>
          <w:rFonts w:cs="Arial"/>
          <w:szCs w:val="24"/>
        </w:rPr>
      </w:pPr>
      <w:bookmarkStart w:id="142" w:name="_Toc511244444"/>
      <w:r>
        <w:lastRenderedPageBreak/>
        <w:t xml:space="preserve">Gráfico </w:t>
      </w:r>
      <w:fldSimple w:instr=" SEQ Gráfico \* ARABIC ">
        <w:r w:rsidR="00AF5A3D">
          <w:rPr>
            <w:noProof/>
          </w:rPr>
          <w:t>16</w:t>
        </w:r>
      </w:fldSimple>
      <w:r>
        <w:t xml:space="preserve"> - Representação da distância de todas as transações em relação a transação </w:t>
      </w:r>
      <w:r w:rsidR="00BF1039">
        <w:t>8</w:t>
      </w:r>
      <w:r>
        <w:t>.</w:t>
      </w:r>
      <w:bookmarkEnd w:id="142"/>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EB96690" w14:textId="77777777" w:rsidTr="007F365D">
        <w:tc>
          <w:tcPr>
            <w:tcW w:w="9072" w:type="dxa"/>
            <w:tcMar>
              <w:left w:w="0" w:type="dxa"/>
              <w:right w:w="0" w:type="dxa"/>
            </w:tcMar>
            <w:vAlign w:val="center"/>
          </w:tcPr>
          <w:p w14:paraId="224F13DA" w14:textId="1A940043" w:rsidR="00752F9F" w:rsidRDefault="00BF1039" w:rsidP="007F365D">
            <w:pPr>
              <w:spacing w:line="240" w:lineRule="auto"/>
              <w:jc w:val="center"/>
              <w:rPr>
                <w:rFonts w:cs="Arial"/>
                <w:szCs w:val="24"/>
              </w:rPr>
            </w:pPr>
            <w:r>
              <w:rPr>
                <w:rFonts w:cs="Arial"/>
                <w:noProof/>
                <w:szCs w:val="24"/>
              </w:rPr>
              <w:drawing>
                <wp:inline distT="0" distB="0" distL="0" distR="0" wp14:anchorId="3ADAD126" wp14:editId="18044A67">
                  <wp:extent cx="5760720" cy="3653790"/>
                  <wp:effectExtent l="0" t="0" r="0" b="3810"/>
                  <wp:docPr id="67" name="Grá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nsação8.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60720" cy="3653790"/>
                          </a:xfrm>
                          <a:prstGeom prst="rect">
                            <a:avLst/>
                          </a:prstGeom>
                        </pic:spPr>
                      </pic:pic>
                    </a:graphicData>
                  </a:graphic>
                </wp:inline>
              </w:drawing>
            </w:r>
          </w:p>
        </w:tc>
      </w:tr>
    </w:tbl>
    <w:p w14:paraId="39A09062" w14:textId="77777777" w:rsidR="00752F9F" w:rsidRDefault="00752F9F" w:rsidP="00752F9F">
      <w:pPr>
        <w:rPr>
          <w:rFonts w:cs="Arial"/>
          <w:szCs w:val="24"/>
        </w:rPr>
      </w:pPr>
    </w:p>
    <w:p w14:paraId="79EFB71B" w14:textId="5BD9DEC5" w:rsidR="00752F9F" w:rsidRDefault="00752F9F" w:rsidP="00752F9F">
      <w:pPr>
        <w:pStyle w:val="Legenda"/>
        <w:rPr>
          <w:rFonts w:cs="Arial"/>
          <w:szCs w:val="24"/>
        </w:rPr>
      </w:pPr>
      <w:bookmarkStart w:id="143" w:name="_Toc511244445"/>
      <w:r>
        <w:t xml:space="preserve">Gráfico </w:t>
      </w:r>
      <w:fldSimple w:instr=" SEQ Gráfico \* ARABIC ">
        <w:r w:rsidR="00AF5A3D">
          <w:rPr>
            <w:noProof/>
          </w:rPr>
          <w:t>17</w:t>
        </w:r>
      </w:fldSimple>
      <w:r>
        <w:t xml:space="preserve"> - Representação da distância de todas as transações em relação a transação </w:t>
      </w:r>
      <w:r w:rsidR="00BF1039">
        <w:t>9</w:t>
      </w:r>
      <w:r>
        <w:t>.</w:t>
      </w:r>
      <w:bookmarkEnd w:id="143"/>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377819ED" w14:textId="77777777" w:rsidTr="007F365D">
        <w:tc>
          <w:tcPr>
            <w:tcW w:w="9072" w:type="dxa"/>
            <w:tcMar>
              <w:left w:w="0" w:type="dxa"/>
              <w:right w:w="0" w:type="dxa"/>
            </w:tcMar>
            <w:vAlign w:val="center"/>
          </w:tcPr>
          <w:p w14:paraId="7C50812A" w14:textId="2BB76D6E" w:rsidR="00752F9F" w:rsidRDefault="00BF1039" w:rsidP="007F365D">
            <w:pPr>
              <w:spacing w:line="240" w:lineRule="auto"/>
              <w:jc w:val="center"/>
              <w:rPr>
                <w:rFonts w:cs="Arial"/>
                <w:szCs w:val="24"/>
              </w:rPr>
            </w:pPr>
            <w:r>
              <w:rPr>
                <w:rFonts w:cs="Arial"/>
                <w:noProof/>
                <w:szCs w:val="24"/>
              </w:rPr>
              <w:drawing>
                <wp:inline distT="0" distB="0" distL="0" distR="0" wp14:anchorId="36EDD806" wp14:editId="4CC8FEE3">
                  <wp:extent cx="5760720" cy="3653790"/>
                  <wp:effectExtent l="0" t="0" r="0" b="3810"/>
                  <wp:docPr id="66" name="Grá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ansação9.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60720" cy="3653790"/>
                          </a:xfrm>
                          <a:prstGeom prst="rect">
                            <a:avLst/>
                          </a:prstGeom>
                        </pic:spPr>
                      </pic:pic>
                    </a:graphicData>
                  </a:graphic>
                </wp:inline>
              </w:drawing>
            </w:r>
          </w:p>
        </w:tc>
      </w:tr>
    </w:tbl>
    <w:p w14:paraId="158761B5" w14:textId="77777777" w:rsidR="00752F9F" w:rsidRDefault="00752F9F" w:rsidP="00752F9F">
      <w:pPr>
        <w:rPr>
          <w:rFonts w:cs="Arial"/>
          <w:szCs w:val="24"/>
        </w:rPr>
      </w:pPr>
    </w:p>
    <w:p w14:paraId="18DDEBA7" w14:textId="3953D372" w:rsidR="00752F9F" w:rsidRDefault="00752F9F" w:rsidP="00752F9F">
      <w:pPr>
        <w:pStyle w:val="Legenda"/>
        <w:rPr>
          <w:rFonts w:cs="Arial"/>
          <w:szCs w:val="24"/>
        </w:rPr>
      </w:pPr>
      <w:bookmarkStart w:id="144" w:name="_Toc511244446"/>
      <w:r>
        <w:t xml:space="preserve">Gráfico </w:t>
      </w:r>
      <w:fldSimple w:instr=" SEQ Gráfico \* ARABIC ">
        <w:r w:rsidR="00AF5A3D">
          <w:rPr>
            <w:noProof/>
          </w:rPr>
          <w:t>18</w:t>
        </w:r>
      </w:fldSimple>
      <w:r>
        <w:t xml:space="preserve"> - Representação da distância de todas as transações em relação a transação </w:t>
      </w:r>
      <w:r w:rsidR="00BF1039">
        <w:t>10</w:t>
      </w:r>
      <w:r>
        <w:t>.</w:t>
      </w:r>
      <w:bookmarkEnd w:id="144"/>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76980B6" w14:textId="77777777" w:rsidTr="007F365D">
        <w:tc>
          <w:tcPr>
            <w:tcW w:w="9072" w:type="dxa"/>
            <w:tcMar>
              <w:left w:w="0" w:type="dxa"/>
              <w:right w:w="0" w:type="dxa"/>
            </w:tcMar>
            <w:vAlign w:val="center"/>
          </w:tcPr>
          <w:p w14:paraId="14A635C5" w14:textId="32FEFBF1" w:rsidR="00752F9F" w:rsidRDefault="00BF1039" w:rsidP="007F365D">
            <w:pPr>
              <w:spacing w:line="240" w:lineRule="auto"/>
              <w:jc w:val="center"/>
              <w:rPr>
                <w:rFonts w:cs="Arial"/>
                <w:szCs w:val="24"/>
              </w:rPr>
            </w:pPr>
            <w:r>
              <w:rPr>
                <w:rFonts w:cs="Arial"/>
                <w:noProof/>
                <w:szCs w:val="24"/>
              </w:rPr>
              <w:drawing>
                <wp:inline distT="0" distB="0" distL="0" distR="0" wp14:anchorId="7B14257D" wp14:editId="22BC9DB2">
                  <wp:extent cx="5760720" cy="3653790"/>
                  <wp:effectExtent l="0" t="0" r="0" b="3810"/>
                  <wp:docPr id="65"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ransação10.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3653790"/>
                          </a:xfrm>
                          <a:prstGeom prst="rect">
                            <a:avLst/>
                          </a:prstGeom>
                        </pic:spPr>
                      </pic:pic>
                    </a:graphicData>
                  </a:graphic>
                </wp:inline>
              </w:drawing>
            </w:r>
          </w:p>
        </w:tc>
      </w:tr>
    </w:tbl>
    <w:p w14:paraId="357B9E29" w14:textId="77777777" w:rsidR="00752F9F" w:rsidRDefault="00752F9F" w:rsidP="00752F9F">
      <w:pPr>
        <w:rPr>
          <w:rFonts w:cs="Arial"/>
          <w:szCs w:val="24"/>
        </w:rPr>
      </w:pPr>
    </w:p>
    <w:p w14:paraId="7A563E84" w14:textId="15B7FEF2" w:rsidR="00752F9F" w:rsidRDefault="00752F9F" w:rsidP="00752F9F">
      <w:pPr>
        <w:pStyle w:val="Legenda"/>
        <w:rPr>
          <w:rFonts w:cs="Arial"/>
          <w:szCs w:val="24"/>
        </w:rPr>
      </w:pPr>
      <w:bookmarkStart w:id="145" w:name="_Toc511244447"/>
      <w:r>
        <w:t xml:space="preserve">Gráfico </w:t>
      </w:r>
      <w:fldSimple w:instr=" SEQ Gráfico \* ARABIC ">
        <w:r w:rsidR="00AF5A3D">
          <w:rPr>
            <w:noProof/>
          </w:rPr>
          <w:t>19</w:t>
        </w:r>
      </w:fldSimple>
      <w:r>
        <w:t xml:space="preserve"> - Representação da distância de todas as transações em relação a transação </w:t>
      </w:r>
      <w:r w:rsidR="004C7112">
        <w:t>11</w:t>
      </w:r>
      <w:r>
        <w:t>.</w:t>
      </w:r>
      <w:bookmarkEnd w:id="145"/>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E36B124" w14:textId="77777777" w:rsidTr="007F365D">
        <w:tc>
          <w:tcPr>
            <w:tcW w:w="9072" w:type="dxa"/>
            <w:tcMar>
              <w:left w:w="0" w:type="dxa"/>
              <w:right w:w="0" w:type="dxa"/>
            </w:tcMar>
            <w:vAlign w:val="center"/>
          </w:tcPr>
          <w:p w14:paraId="59A947DC" w14:textId="4CE97279" w:rsidR="00752F9F" w:rsidRDefault="004C7112" w:rsidP="007F365D">
            <w:pPr>
              <w:spacing w:line="240" w:lineRule="auto"/>
              <w:jc w:val="center"/>
              <w:rPr>
                <w:rFonts w:cs="Arial"/>
                <w:szCs w:val="24"/>
              </w:rPr>
            </w:pPr>
            <w:r>
              <w:rPr>
                <w:rFonts w:cs="Arial"/>
                <w:noProof/>
                <w:szCs w:val="24"/>
              </w:rPr>
              <w:lastRenderedPageBreak/>
              <w:drawing>
                <wp:inline distT="0" distB="0" distL="0" distR="0" wp14:anchorId="32D95BFB" wp14:editId="76F748E7">
                  <wp:extent cx="5760720" cy="3653790"/>
                  <wp:effectExtent l="0" t="0" r="0" b="3810"/>
                  <wp:docPr id="64" name="Grá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ansação11.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3653790"/>
                          </a:xfrm>
                          <a:prstGeom prst="rect">
                            <a:avLst/>
                          </a:prstGeom>
                        </pic:spPr>
                      </pic:pic>
                    </a:graphicData>
                  </a:graphic>
                </wp:inline>
              </w:drawing>
            </w:r>
          </w:p>
        </w:tc>
      </w:tr>
    </w:tbl>
    <w:p w14:paraId="23369356" w14:textId="77777777" w:rsidR="00752F9F" w:rsidRDefault="00752F9F" w:rsidP="00752F9F">
      <w:pPr>
        <w:rPr>
          <w:rFonts w:cs="Arial"/>
          <w:szCs w:val="24"/>
        </w:rPr>
      </w:pPr>
    </w:p>
    <w:p w14:paraId="40C19344" w14:textId="42F64680" w:rsidR="00752F9F" w:rsidRDefault="00752F9F" w:rsidP="00752F9F">
      <w:pPr>
        <w:pStyle w:val="Legenda"/>
        <w:rPr>
          <w:rFonts w:cs="Arial"/>
          <w:szCs w:val="24"/>
        </w:rPr>
      </w:pPr>
      <w:bookmarkStart w:id="146" w:name="_Toc511244448"/>
      <w:r>
        <w:t xml:space="preserve">Gráfico </w:t>
      </w:r>
      <w:fldSimple w:instr=" SEQ Gráfico \* ARABIC ">
        <w:r w:rsidR="00AF5A3D">
          <w:rPr>
            <w:noProof/>
          </w:rPr>
          <w:t>20</w:t>
        </w:r>
      </w:fldSimple>
      <w:r>
        <w:t xml:space="preserve"> - Representação da distância de todas as transações em relação a transação </w:t>
      </w:r>
      <w:r w:rsidR="004C7112">
        <w:t>12</w:t>
      </w:r>
      <w:r>
        <w:t>.</w:t>
      </w:r>
      <w:bookmarkEnd w:id="146"/>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9E1F14D" w14:textId="77777777" w:rsidTr="007F365D">
        <w:tc>
          <w:tcPr>
            <w:tcW w:w="9072" w:type="dxa"/>
            <w:tcMar>
              <w:left w:w="0" w:type="dxa"/>
              <w:right w:w="0" w:type="dxa"/>
            </w:tcMar>
            <w:vAlign w:val="center"/>
          </w:tcPr>
          <w:p w14:paraId="5D3B6015" w14:textId="4355FCBE" w:rsidR="00752F9F" w:rsidRDefault="004C7112" w:rsidP="007F365D">
            <w:pPr>
              <w:spacing w:line="240" w:lineRule="auto"/>
              <w:jc w:val="center"/>
              <w:rPr>
                <w:rFonts w:cs="Arial"/>
                <w:szCs w:val="24"/>
              </w:rPr>
            </w:pPr>
            <w:r>
              <w:rPr>
                <w:rFonts w:cs="Arial"/>
                <w:noProof/>
                <w:szCs w:val="24"/>
              </w:rPr>
              <w:drawing>
                <wp:inline distT="0" distB="0" distL="0" distR="0" wp14:anchorId="54CDDF3C" wp14:editId="545C20B6">
                  <wp:extent cx="5760720" cy="3653790"/>
                  <wp:effectExtent l="0" t="0" r="0" b="3810"/>
                  <wp:docPr id="63" name="Grá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nsação12.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60720" cy="3653790"/>
                          </a:xfrm>
                          <a:prstGeom prst="rect">
                            <a:avLst/>
                          </a:prstGeom>
                        </pic:spPr>
                      </pic:pic>
                    </a:graphicData>
                  </a:graphic>
                </wp:inline>
              </w:drawing>
            </w:r>
          </w:p>
        </w:tc>
      </w:tr>
    </w:tbl>
    <w:p w14:paraId="7BF2F17C" w14:textId="77777777" w:rsidR="00752F9F" w:rsidRDefault="00752F9F" w:rsidP="00752F9F">
      <w:pPr>
        <w:rPr>
          <w:rFonts w:cs="Arial"/>
          <w:szCs w:val="24"/>
        </w:rPr>
      </w:pPr>
    </w:p>
    <w:p w14:paraId="6730215B" w14:textId="5F660454" w:rsidR="00752F9F" w:rsidRDefault="00752F9F" w:rsidP="00752F9F">
      <w:pPr>
        <w:pStyle w:val="Legenda"/>
        <w:rPr>
          <w:rFonts w:cs="Arial"/>
          <w:szCs w:val="24"/>
        </w:rPr>
      </w:pPr>
      <w:bookmarkStart w:id="147" w:name="_Toc511244449"/>
      <w:r>
        <w:lastRenderedPageBreak/>
        <w:t xml:space="preserve">Gráfico </w:t>
      </w:r>
      <w:fldSimple w:instr=" SEQ Gráfico \* ARABIC ">
        <w:r w:rsidR="00AF5A3D">
          <w:rPr>
            <w:noProof/>
          </w:rPr>
          <w:t>21</w:t>
        </w:r>
      </w:fldSimple>
      <w:r>
        <w:t xml:space="preserve"> - Representação da distância de todas as transações em relação a transação </w:t>
      </w:r>
      <w:r w:rsidR="004C7112">
        <w:t>13</w:t>
      </w:r>
      <w:r>
        <w:t>.</w:t>
      </w:r>
      <w:bookmarkEnd w:id="147"/>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12624FEE" w14:textId="77777777" w:rsidTr="007F365D">
        <w:tc>
          <w:tcPr>
            <w:tcW w:w="9072" w:type="dxa"/>
            <w:tcMar>
              <w:left w:w="0" w:type="dxa"/>
              <w:right w:w="0" w:type="dxa"/>
            </w:tcMar>
            <w:vAlign w:val="center"/>
          </w:tcPr>
          <w:p w14:paraId="3C7C94B9" w14:textId="3A1C5713" w:rsidR="00752F9F" w:rsidRDefault="004C7112" w:rsidP="007F365D">
            <w:pPr>
              <w:spacing w:line="240" w:lineRule="auto"/>
              <w:jc w:val="center"/>
              <w:rPr>
                <w:rFonts w:cs="Arial"/>
                <w:szCs w:val="24"/>
              </w:rPr>
            </w:pPr>
            <w:r>
              <w:rPr>
                <w:rFonts w:cs="Arial"/>
                <w:noProof/>
                <w:szCs w:val="24"/>
              </w:rPr>
              <w:drawing>
                <wp:inline distT="0" distB="0" distL="0" distR="0" wp14:anchorId="6C45359D" wp14:editId="77A153FF">
                  <wp:extent cx="5760720" cy="3653790"/>
                  <wp:effectExtent l="0" t="0" r="0" b="3810"/>
                  <wp:docPr id="62" name="Grá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nsação13.sv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760720" cy="3653790"/>
                          </a:xfrm>
                          <a:prstGeom prst="rect">
                            <a:avLst/>
                          </a:prstGeom>
                        </pic:spPr>
                      </pic:pic>
                    </a:graphicData>
                  </a:graphic>
                </wp:inline>
              </w:drawing>
            </w:r>
          </w:p>
        </w:tc>
      </w:tr>
    </w:tbl>
    <w:p w14:paraId="60A12551" w14:textId="77777777" w:rsidR="00752F9F" w:rsidRDefault="00752F9F" w:rsidP="00752F9F">
      <w:pPr>
        <w:rPr>
          <w:rFonts w:cs="Arial"/>
          <w:szCs w:val="24"/>
        </w:rPr>
      </w:pPr>
    </w:p>
    <w:p w14:paraId="45734771" w14:textId="5BD6F549" w:rsidR="00752F9F" w:rsidRDefault="00752F9F" w:rsidP="00752F9F">
      <w:pPr>
        <w:pStyle w:val="Legenda"/>
        <w:rPr>
          <w:rFonts w:cs="Arial"/>
          <w:szCs w:val="24"/>
        </w:rPr>
      </w:pPr>
      <w:bookmarkStart w:id="148" w:name="_Toc511244450"/>
      <w:r>
        <w:t xml:space="preserve">Gráfico </w:t>
      </w:r>
      <w:fldSimple w:instr=" SEQ Gráfico \* ARABIC ">
        <w:r w:rsidR="00AF5A3D">
          <w:rPr>
            <w:noProof/>
          </w:rPr>
          <w:t>22</w:t>
        </w:r>
      </w:fldSimple>
      <w:r>
        <w:t xml:space="preserve"> - Representação da distância de todas as transações em relação a transação </w:t>
      </w:r>
      <w:r w:rsidR="004C7112">
        <w:t>14</w:t>
      </w:r>
      <w:r>
        <w:t>.</w:t>
      </w:r>
      <w:bookmarkEnd w:id="148"/>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7AAFF9BE" w14:textId="77777777" w:rsidTr="007F365D">
        <w:tc>
          <w:tcPr>
            <w:tcW w:w="9072" w:type="dxa"/>
            <w:tcMar>
              <w:left w:w="0" w:type="dxa"/>
              <w:right w:w="0" w:type="dxa"/>
            </w:tcMar>
            <w:vAlign w:val="center"/>
          </w:tcPr>
          <w:p w14:paraId="72888700" w14:textId="6CD73A3F" w:rsidR="00752F9F" w:rsidRDefault="004C7112" w:rsidP="007F365D">
            <w:pPr>
              <w:spacing w:line="240" w:lineRule="auto"/>
              <w:jc w:val="center"/>
              <w:rPr>
                <w:rFonts w:cs="Arial"/>
                <w:szCs w:val="24"/>
              </w:rPr>
            </w:pPr>
            <w:r>
              <w:rPr>
                <w:rFonts w:cs="Arial"/>
                <w:noProof/>
                <w:szCs w:val="24"/>
              </w:rPr>
              <w:drawing>
                <wp:inline distT="0" distB="0" distL="0" distR="0" wp14:anchorId="17E27395" wp14:editId="7D517017">
                  <wp:extent cx="5760720" cy="3653790"/>
                  <wp:effectExtent l="0" t="0" r="0" b="3810"/>
                  <wp:docPr id="61" name="Grá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sação14.sv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760720" cy="3653790"/>
                          </a:xfrm>
                          <a:prstGeom prst="rect">
                            <a:avLst/>
                          </a:prstGeom>
                        </pic:spPr>
                      </pic:pic>
                    </a:graphicData>
                  </a:graphic>
                </wp:inline>
              </w:drawing>
            </w:r>
          </w:p>
        </w:tc>
      </w:tr>
    </w:tbl>
    <w:p w14:paraId="4C0CD9D8" w14:textId="77777777" w:rsidR="00752F9F" w:rsidRDefault="00752F9F" w:rsidP="00752F9F">
      <w:pPr>
        <w:rPr>
          <w:rFonts w:cs="Arial"/>
          <w:szCs w:val="24"/>
        </w:rPr>
      </w:pPr>
    </w:p>
    <w:p w14:paraId="6B8A6578" w14:textId="568EC6AF" w:rsidR="00752F9F" w:rsidRDefault="00752F9F" w:rsidP="00752F9F">
      <w:pPr>
        <w:pStyle w:val="Legenda"/>
        <w:rPr>
          <w:rFonts w:cs="Arial"/>
          <w:szCs w:val="24"/>
        </w:rPr>
      </w:pPr>
      <w:bookmarkStart w:id="149" w:name="_Toc511244451"/>
      <w:r>
        <w:t xml:space="preserve">Gráfico </w:t>
      </w:r>
      <w:fldSimple w:instr=" SEQ Gráfico \* ARABIC ">
        <w:r w:rsidR="00AF5A3D">
          <w:rPr>
            <w:noProof/>
          </w:rPr>
          <w:t>23</w:t>
        </w:r>
      </w:fldSimple>
      <w:r>
        <w:t xml:space="preserve"> - Representação da distância de todas as transações em relação a transação </w:t>
      </w:r>
      <w:r w:rsidR="004C7112">
        <w:t>15</w:t>
      </w:r>
      <w:r>
        <w:t>.</w:t>
      </w:r>
      <w:bookmarkEnd w:id="149"/>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03ACD985" w14:textId="77777777" w:rsidTr="007F365D">
        <w:tc>
          <w:tcPr>
            <w:tcW w:w="9072" w:type="dxa"/>
            <w:tcMar>
              <w:left w:w="0" w:type="dxa"/>
              <w:right w:w="0" w:type="dxa"/>
            </w:tcMar>
            <w:vAlign w:val="center"/>
          </w:tcPr>
          <w:p w14:paraId="37639DE3" w14:textId="0DA1F06B" w:rsidR="00752F9F" w:rsidRDefault="004C7112" w:rsidP="007F365D">
            <w:pPr>
              <w:spacing w:line="240" w:lineRule="auto"/>
              <w:jc w:val="center"/>
              <w:rPr>
                <w:rFonts w:cs="Arial"/>
                <w:szCs w:val="24"/>
              </w:rPr>
            </w:pPr>
            <w:r>
              <w:rPr>
                <w:rFonts w:cs="Arial"/>
                <w:noProof/>
                <w:szCs w:val="24"/>
              </w:rPr>
              <w:drawing>
                <wp:inline distT="0" distB="0" distL="0" distR="0" wp14:anchorId="1890E335" wp14:editId="64B66F57">
                  <wp:extent cx="5760720" cy="3653790"/>
                  <wp:effectExtent l="0" t="0" r="0" b="3810"/>
                  <wp:docPr id="60" name="Gráfico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ansação15.sv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760720" cy="3653790"/>
                          </a:xfrm>
                          <a:prstGeom prst="rect">
                            <a:avLst/>
                          </a:prstGeom>
                        </pic:spPr>
                      </pic:pic>
                    </a:graphicData>
                  </a:graphic>
                </wp:inline>
              </w:drawing>
            </w:r>
          </w:p>
        </w:tc>
      </w:tr>
    </w:tbl>
    <w:commentRangeEnd w:id="134"/>
    <w:p w14:paraId="192184CE" w14:textId="77777777" w:rsidR="00752F9F" w:rsidRDefault="003F5C5C" w:rsidP="00752F9F">
      <w:pPr>
        <w:rPr>
          <w:rFonts w:cs="Arial"/>
          <w:szCs w:val="24"/>
        </w:rPr>
      </w:pPr>
      <w:r>
        <w:rPr>
          <w:rStyle w:val="Refdecomentrio"/>
        </w:rPr>
        <w:commentReference w:id="134"/>
      </w:r>
      <w:commentRangeEnd w:id="135"/>
      <w:r>
        <w:rPr>
          <w:rStyle w:val="Refdecomentrio"/>
        </w:rPr>
        <w:commentReference w:id="135"/>
      </w:r>
    </w:p>
    <w:p w14:paraId="50F2ED01" w14:textId="59BAEE2D" w:rsidR="00F83792" w:rsidRDefault="00F83792" w:rsidP="00E94C8C">
      <w:pPr>
        <w:ind w:firstLine="1134"/>
      </w:pPr>
    </w:p>
    <w:p w14:paraId="6ABC997C" w14:textId="52D05026" w:rsidR="008800CF" w:rsidRDefault="008800CF" w:rsidP="00DC5985">
      <w:pPr>
        <w:pStyle w:val="Ttulo2"/>
        <w:pPrChange w:id="150" w:author="alto" w:date="2018-04-16T16:10:00Z">
          <w:pPr>
            <w:pStyle w:val="Ttulo3"/>
          </w:pPr>
        </w:pPrChange>
      </w:pPr>
      <w:bookmarkStart w:id="151" w:name="_Toc511244474"/>
      <w:r>
        <w:t xml:space="preserve">Distância </w:t>
      </w:r>
      <w:r w:rsidR="004D7B2E">
        <w:t>Inter</w:t>
      </w:r>
      <w:r w:rsidR="00097A61">
        <w:t>-Grupo</w:t>
      </w:r>
      <w:bookmarkEnd w:id="151"/>
    </w:p>
    <w:p w14:paraId="4A77BDC5" w14:textId="01C1A37D" w:rsidR="008800CF" w:rsidRDefault="00817E71" w:rsidP="00062C2F">
      <w:pPr>
        <w:ind w:firstLine="1134"/>
      </w:pPr>
      <w:r>
        <w:t xml:space="preserve">Vimos até agora </w:t>
      </w:r>
      <w:r w:rsidR="00FD7285">
        <w:t xml:space="preserve">que as distâncias </w:t>
      </w:r>
      <w:r>
        <w:t>dos itens entre si ou das transações entre si</w:t>
      </w:r>
      <w:r w:rsidR="007E0186">
        <w:t xml:space="preserve"> (intra-grupos)</w:t>
      </w:r>
      <w:r>
        <w:t xml:space="preserve"> podem ser calculadas </w:t>
      </w:r>
      <w:r w:rsidR="00FE6348">
        <w:t xml:space="preserve">baseadas </w:t>
      </w:r>
      <w:r w:rsidR="0032571B">
        <w:t>em</w:t>
      </w:r>
      <w:r w:rsidR="00FE6348">
        <w:t xml:space="preserve"> suas coordenadas</w:t>
      </w:r>
      <w:r w:rsidR="0032571B">
        <w:t xml:space="preserve"> correspondentes, porém quando estendemos essa relação de distância </w:t>
      </w:r>
      <w:r w:rsidR="000B458B">
        <w:t>dos</w:t>
      </w:r>
      <w:r w:rsidR="0032571B">
        <w:t xml:space="preserve"> itens </w:t>
      </w:r>
      <w:r w:rsidR="000B458B">
        <w:t xml:space="preserve">para as </w:t>
      </w:r>
      <w:r w:rsidR="0032571B">
        <w:t xml:space="preserve">transações, </w:t>
      </w:r>
      <w:r w:rsidR="000B458B">
        <w:t xml:space="preserve">ou </w:t>
      </w:r>
      <w:r w:rsidR="00924CFC">
        <w:t>das transações para os itens</w:t>
      </w:r>
      <w:r w:rsidR="003156F2">
        <w:t xml:space="preserve"> (</w:t>
      </w:r>
      <w:r w:rsidR="004D7B2E">
        <w:t>inter</w:t>
      </w:r>
      <w:r w:rsidR="003156F2">
        <w:t>-grupos)</w:t>
      </w:r>
      <w:r w:rsidR="000B458B">
        <w:t xml:space="preserve">, </w:t>
      </w:r>
      <w:r w:rsidR="0032571B">
        <w:t xml:space="preserve">temos que ter um cuidado maior, </w:t>
      </w:r>
      <w:r w:rsidR="002E686F">
        <w:t>porque os dois pontos</w:t>
      </w:r>
      <w:r w:rsidR="003156F2">
        <w:t xml:space="preserve"> (de linha e </w:t>
      </w:r>
      <w:r w:rsidR="000178E0">
        <w:t xml:space="preserve">de </w:t>
      </w:r>
      <w:r w:rsidR="003156F2">
        <w:t>coluna)</w:t>
      </w:r>
      <w:r w:rsidR="002E686F">
        <w:t xml:space="preserve"> </w:t>
      </w:r>
      <w:r w:rsidR="007D0AD3">
        <w:t>pertencem a espaços-solução diferentes</w:t>
      </w:r>
      <w:r w:rsidR="006851AC">
        <w:t>.</w:t>
      </w:r>
      <w:r w:rsidR="00086D4D">
        <w:t xml:space="preserve"> Dessa forma, para calcular a distância entre itens e transações, </w:t>
      </w:r>
      <w:r w:rsidR="00E47645">
        <w:t>precisamos levar em consideração o ângulo que existe entre o espaço-solução dos itens e o espaço-solução das transações</w:t>
      </w:r>
      <w:r w:rsidR="00D61577">
        <w:t>. Uma vez conhecido esse ângulo de discrepância</w:t>
      </w:r>
      <w:r w:rsidR="0091236A">
        <w:t xml:space="preserve"> </w:t>
      </w:r>
      <m:oMath>
        <m:r>
          <w:rPr>
            <w:rFonts w:ascii="Cambria Math" w:hAnsi="Cambria Math"/>
          </w:rPr>
          <m:t>θ</m:t>
        </m:r>
      </m:oMath>
      <w:r w:rsidR="00D61577">
        <w:t xml:space="preserve">, </w:t>
      </w:r>
      <w:r w:rsidR="00D61577">
        <w:lastRenderedPageBreak/>
        <w:t>utilizamos a lei do cosseno para</w:t>
      </w:r>
      <w:r w:rsidR="00826536">
        <w:t xml:space="preserve"> obter a distância exata entre um item </w:t>
      </w:r>
      <m:oMath>
        <m:r>
          <w:rPr>
            <w:rFonts w:ascii="Cambria Math" w:hAnsi="Cambria Math"/>
          </w:rPr>
          <m:t>i</m:t>
        </m:r>
      </m:oMath>
      <w:r w:rsidR="00826536">
        <w:t xml:space="preserve"> e uma transação </w:t>
      </w:r>
      <m:oMath>
        <m:r>
          <w:rPr>
            <w:rFonts w:ascii="Cambria Math" w:hAnsi="Cambria Math"/>
          </w:rPr>
          <m:t>j</m:t>
        </m:r>
      </m:oMath>
      <w:r w:rsidR="00FE5AE8">
        <w:t>, através da equação</w:t>
      </w:r>
      <w:r w:rsidR="005B3D64">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5B3D64" w14:paraId="0191C39D" w14:textId="77777777" w:rsidTr="00B07091">
        <w:tc>
          <w:tcPr>
            <w:tcW w:w="563" w:type="dxa"/>
            <w:vAlign w:val="center"/>
          </w:tcPr>
          <w:p w14:paraId="581C435C" w14:textId="77777777" w:rsidR="005B3D64" w:rsidRDefault="005B3D64" w:rsidP="007F365D">
            <w:pPr>
              <w:spacing w:line="240" w:lineRule="auto"/>
              <w:jc w:val="center"/>
              <w:rPr>
                <w:rFonts w:cs="Arial"/>
                <w:szCs w:val="24"/>
              </w:rPr>
            </w:pPr>
          </w:p>
        </w:tc>
        <w:tc>
          <w:tcPr>
            <w:tcW w:w="7865" w:type="dxa"/>
            <w:vAlign w:val="center"/>
          </w:tcPr>
          <w:p w14:paraId="4F510473" w14:textId="74F121DE" w:rsidR="005B3D64" w:rsidRDefault="003F5C5C" w:rsidP="007F365D">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d</m:t>
                  </m:r>
                </m:e>
                <m:sub>
                  <m:r>
                    <w:rPr>
                      <w:rFonts w:ascii="Cambria Math" w:hAnsi="Cambria Math" w:cs="Arial"/>
                      <w:sz w:val="28"/>
                      <w:szCs w:val="28"/>
                    </w:rPr>
                    <m:t>AB</m:t>
                  </m:r>
                </m:sub>
              </m:sSub>
              <m:r>
                <w:rPr>
                  <w:rFonts w:ascii="Cambria Math" w:hAnsi="Cambria Math" w:cs="Arial"/>
                  <w:sz w:val="28"/>
                  <w:szCs w:val="28"/>
                </w:rPr>
                <m:t>=</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a</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b</m:t>
                      </m:r>
                    </m:e>
                    <m:sup>
                      <m:r>
                        <w:rPr>
                          <w:rFonts w:ascii="Cambria Math" w:hAnsi="Cambria Math" w:cs="Arial"/>
                          <w:sz w:val="28"/>
                          <w:szCs w:val="28"/>
                        </w:rPr>
                        <m:t>2</m:t>
                      </m:r>
                    </m:sup>
                  </m:sSup>
                  <m:r>
                    <w:rPr>
                      <w:rFonts w:ascii="Cambria Math" w:hAnsi="Cambria Math" w:cs="Arial"/>
                      <w:sz w:val="28"/>
                      <w:szCs w:val="28"/>
                    </w:rPr>
                    <m:t>-2ab cosθ</m:t>
                  </m:r>
                </m:e>
              </m:rad>
            </m:oMath>
            <w:r w:rsidR="0082523C">
              <w:rPr>
                <w:rFonts w:cs="Arial"/>
                <w:szCs w:val="24"/>
              </w:rPr>
              <w:t>,</w:t>
            </w:r>
          </w:p>
        </w:tc>
        <w:tc>
          <w:tcPr>
            <w:tcW w:w="643" w:type="dxa"/>
            <w:vAlign w:val="center"/>
          </w:tcPr>
          <w:p w14:paraId="72249C6C" w14:textId="596DC4E2" w:rsidR="005B3D64" w:rsidRDefault="005B3D64" w:rsidP="007F365D">
            <w:pPr>
              <w:spacing w:line="240" w:lineRule="auto"/>
              <w:jc w:val="right"/>
              <w:rPr>
                <w:rFonts w:cs="Arial"/>
                <w:szCs w:val="24"/>
              </w:rPr>
            </w:pPr>
            <w:bookmarkStart w:id="152" w:name="_Ref510977847"/>
            <w:r>
              <w:rPr>
                <w:rFonts w:cs="Arial"/>
                <w:szCs w:val="24"/>
              </w:rPr>
              <w:t>(</w:t>
            </w:r>
            <w:fldSimple w:instr=" SEQ Equação \* ARABIC ">
              <w:r w:rsidR="00AF5A3D">
                <w:rPr>
                  <w:noProof/>
                </w:rPr>
                <w:t>19</w:t>
              </w:r>
            </w:fldSimple>
            <w:r>
              <w:rPr>
                <w:rFonts w:cs="Arial"/>
                <w:szCs w:val="24"/>
              </w:rPr>
              <w:t>)</w:t>
            </w:r>
            <w:bookmarkEnd w:id="152"/>
          </w:p>
        </w:tc>
      </w:tr>
    </w:tbl>
    <w:p w14:paraId="0315A7D9" w14:textId="77777777" w:rsidR="005B3D64" w:rsidRDefault="005B3D64" w:rsidP="00062C2F">
      <w:pPr>
        <w:ind w:firstLine="1134"/>
      </w:pPr>
    </w:p>
    <w:p w14:paraId="1C18F615" w14:textId="41AE46FE" w:rsidR="00891150" w:rsidRDefault="00436054" w:rsidP="006613F4">
      <w:r>
        <w:t>o</w:t>
      </w:r>
      <w:r w:rsidR="006613F4">
        <w:t xml:space="preserve">nde </w:t>
      </w:r>
      <m:oMath>
        <m:r>
          <w:rPr>
            <w:rFonts w:ascii="Cambria Math" w:hAnsi="Cambria Math"/>
          </w:rPr>
          <m:t>a</m:t>
        </m:r>
      </m:oMath>
      <w:r w:rsidR="006613F4">
        <w:t xml:space="preserve"> é </w:t>
      </w:r>
      <w:r w:rsidR="00B33DAB">
        <w:t xml:space="preserve">a distância do ponto </w:t>
      </w:r>
      <m:oMath>
        <m:r>
          <w:rPr>
            <w:rFonts w:ascii="Cambria Math" w:hAnsi="Cambria Math"/>
          </w:rPr>
          <m:t>A</m:t>
        </m:r>
      </m:oMath>
      <w:r w:rsidR="00B33DAB">
        <w:t xml:space="preserve"> até a origem</w:t>
      </w:r>
      <w:r>
        <w:t xml:space="preserve"> e</w:t>
      </w:r>
      <w:r w:rsidR="00B33DAB">
        <w:t xml:space="preserve"> </w:t>
      </w:r>
      <m:oMath>
        <m:r>
          <w:rPr>
            <w:rFonts w:ascii="Cambria Math" w:hAnsi="Cambria Math"/>
          </w:rPr>
          <m:t>b</m:t>
        </m:r>
      </m:oMath>
      <w:r w:rsidR="00B33DAB">
        <w:t xml:space="preserve"> é a distância do ponto </w:t>
      </w:r>
      <m:oMath>
        <m:r>
          <w:rPr>
            <w:rFonts w:ascii="Cambria Math" w:hAnsi="Cambria Math"/>
          </w:rPr>
          <m:t>B</m:t>
        </m:r>
      </m:oMath>
      <w:r w:rsidR="00B33DAB">
        <w:t xml:space="preserve"> até a origem</w:t>
      </w:r>
      <w:r>
        <w:t>.</w:t>
      </w:r>
    </w:p>
    <w:p w14:paraId="7492E0EE" w14:textId="32E6A51B" w:rsidR="006851AC" w:rsidRDefault="00B07091" w:rsidP="00062C2F">
      <w:pPr>
        <w:ind w:firstLine="1134"/>
        <w:rPr>
          <w:rFonts w:cs="Arial"/>
          <w:szCs w:val="24"/>
        </w:rPr>
      </w:pPr>
      <w:r>
        <w:t xml:space="preserve">Quando utilizamos a lei do cosseno </w:t>
      </w:r>
      <w:r w:rsidR="0095118B">
        <w:t xml:space="preserve">descrita na equação </w:t>
      </w:r>
      <w:r w:rsidR="0095118B">
        <w:fldChar w:fldCharType="begin"/>
      </w:r>
      <w:r w:rsidR="0095118B">
        <w:instrText xml:space="preserve"> REF _Ref510977847 \h </w:instrText>
      </w:r>
      <w:r w:rsidR="0095118B">
        <w:fldChar w:fldCharType="separate"/>
      </w:r>
      <w:r w:rsidR="00AF5A3D">
        <w:rPr>
          <w:rFonts w:cs="Arial"/>
          <w:szCs w:val="24"/>
        </w:rPr>
        <w:t>(</w:t>
      </w:r>
      <w:r w:rsidR="00AF5A3D">
        <w:rPr>
          <w:noProof/>
        </w:rPr>
        <w:t>19</w:t>
      </w:r>
      <w:r w:rsidR="00AF5A3D">
        <w:rPr>
          <w:rFonts w:cs="Arial"/>
          <w:szCs w:val="24"/>
        </w:rPr>
        <w:t>)</w:t>
      </w:r>
      <w:r w:rsidR="0095118B">
        <w:fldChar w:fldCharType="end"/>
      </w:r>
      <w:r w:rsidR="0095118B">
        <w:t xml:space="preserve">, aplicando-a </w:t>
      </w:r>
      <w:r w:rsidR="000178E0">
        <w:t>à</w:t>
      </w:r>
      <w:r w:rsidR="0000498A">
        <w:t xml:space="preserve"> métrica </w:t>
      </w:r>
      <w:r w:rsidR="0000498A" w:rsidRPr="00654021">
        <w:rPr>
          <w:rFonts w:ascii="Cambria Math" w:hAnsi="Cambria Math" w:cs="Arial"/>
          <w:position w:val="-6"/>
          <w:szCs w:val="24"/>
        </w:rPr>
        <w:t>𝒳</w:t>
      </w:r>
      <w:r w:rsidR="0000498A">
        <w:rPr>
          <w:rFonts w:ascii="Cambria Math" w:hAnsi="Cambria Math" w:cs="Arial"/>
          <w:position w:val="-6"/>
          <w:szCs w:val="24"/>
        </w:rPr>
        <w:t xml:space="preserve"> </w:t>
      </w:r>
      <w:r w:rsidR="0000498A" w:rsidRPr="000C65BB">
        <w:rPr>
          <w:rFonts w:cs="Arial"/>
          <w:szCs w:val="24"/>
        </w:rPr>
        <w:t>-quadrado</w:t>
      </w:r>
      <w:r w:rsidR="0000498A">
        <w:rPr>
          <w:rFonts w:cs="Arial"/>
          <w:szCs w:val="24"/>
        </w:rPr>
        <w:t>, temos a seguinte equação final para o cálculo da distância entre itens e transações:</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00498A" w14:paraId="5401D30B" w14:textId="77777777" w:rsidTr="007F365D">
        <w:tc>
          <w:tcPr>
            <w:tcW w:w="562" w:type="dxa"/>
            <w:vAlign w:val="center"/>
          </w:tcPr>
          <w:p w14:paraId="2DE5BA53" w14:textId="77777777" w:rsidR="0000498A" w:rsidRDefault="0000498A" w:rsidP="007F365D">
            <w:pPr>
              <w:spacing w:line="240" w:lineRule="auto"/>
              <w:jc w:val="center"/>
              <w:rPr>
                <w:rFonts w:cs="Arial"/>
                <w:szCs w:val="24"/>
              </w:rPr>
            </w:pPr>
          </w:p>
        </w:tc>
        <w:tc>
          <w:tcPr>
            <w:tcW w:w="7866" w:type="dxa"/>
            <w:vAlign w:val="center"/>
          </w:tcPr>
          <w:p w14:paraId="6129C895" w14:textId="417AD2D6" w:rsidR="0000498A" w:rsidRPr="00E23E32" w:rsidRDefault="003F5C5C"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i,j</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j,k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i,k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e>
                      </m:rad>
                    </m:den>
                  </m:f>
                </m:e>
              </m:d>
            </m:oMath>
            <w:r w:rsidR="0000498A" w:rsidRPr="00E23E32">
              <w:rPr>
                <w:rFonts w:eastAsiaTheme="minorEastAsia"/>
                <w:szCs w:val="24"/>
              </w:rPr>
              <w:t>,</w:t>
            </w:r>
          </w:p>
          <w:p w14:paraId="1B00F271" w14:textId="77777777" w:rsidR="0000498A" w:rsidRDefault="0000498A" w:rsidP="007F365D">
            <w:pPr>
              <w:spacing w:line="240" w:lineRule="auto"/>
              <w:jc w:val="center"/>
              <w:rPr>
                <w:rFonts w:cs="Arial"/>
                <w:szCs w:val="24"/>
              </w:rPr>
            </w:pPr>
          </w:p>
        </w:tc>
        <w:tc>
          <w:tcPr>
            <w:tcW w:w="643" w:type="dxa"/>
            <w:vAlign w:val="center"/>
          </w:tcPr>
          <w:p w14:paraId="0E61ABA0" w14:textId="7E5E82EC" w:rsidR="0000498A" w:rsidRDefault="0000498A" w:rsidP="007F365D">
            <w:pPr>
              <w:spacing w:line="240" w:lineRule="auto"/>
              <w:jc w:val="right"/>
              <w:rPr>
                <w:rFonts w:cs="Arial"/>
                <w:szCs w:val="24"/>
              </w:rPr>
            </w:pPr>
            <w:r>
              <w:rPr>
                <w:rFonts w:cs="Arial"/>
                <w:szCs w:val="24"/>
              </w:rPr>
              <w:t>(</w:t>
            </w:r>
            <w:fldSimple w:instr=" SEQ Equação \* ARABIC ">
              <w:r w:rsidR="00AF5A3D">
                <w:rPr>
                  <w:noProof/>
                </w:rPr>
                <w:t>20</w:t>
              </w:r>
            </w:fldSimple>
            <w:r>
              <w:rPr>
                <w:rFonts w:cs="Arial"/>
                <w:szCs w:val="24"/>
              </w:rPr>
              <w:t>)</w:t>
            </w:r>
          </w:p>
        </w:tc>
      </w:tr>
    </w:tbl>
    <w:p w14:paraId="2ED28AFB" w14:textId="40E51393" w:rsidR="0000498A" w:rsidRDefault="00B5330F" w:rsidP="00B5330F">
      <w:r>
        <w:t xml:space="preserve">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07BB7">
        <w:t xml:space="preserve"> é a proporção marginal do item </w:t>
      </w:r>
      <m:oMath>
        <m:r>
          <w:rPr>
            <w:rFonts w:ascii="Cambria Math" w:hAnsi="Cambria Math"/>
          </w:rPr>
          <m:t>i</m:t>
        </m:r>
      </m:oMath>
      <w:r w:rsidR="00F07BB7">
        <w:t xml:space="preserve">, dado por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fc</m:t>
                </m:r>
              </m:e>
              <m:sub>
                <m:r>
                  <w:rPr>
                    <w:rFonts w:ascii="Cambria Math" w:hAnsi="Cambria Math"/>
                  </w:rPr>
                  <m:t>i</m:t>
                </m:r>
              </m:sub>
            </m:sSub>
          </m:num>
          <m:den>
            <m:r>
              <w:rPr>
                <w:rFonts w:ascii="Cambria Math" w:hAnsi="Cambria Math"/>
              </w:rPr>
              <m:t>n</m:t>
            </m:r>
          </m:den>
        </m:f>
      </m:oMath>
      <w:r w:rsidR="005F718C">
        <w:t xml:space="preserve">; 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5F718C">
        <w:t xml:space="preserve"> é a proporção marginal da transação </w:t>
      </w:r>
      <m:oMath>
        <m:r>
          <w:rPr>
            <w:rFonts w:ascii="Cambria Math" w:hAnsi="Cambria Math"/>
          </w:rPr>
          <m:t>j</m:t>
        </m:r>
      </m:oMath>
      <w:r w:rsidR="005F718C">
        <w:t xml:space="preserve">, dada por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fr</m:t>
                </m:r>
              </m:e>
              <m:sub>
                <m:r>
                  <w:rPr>
                    <w:rFonts w:ascii="Cambria Math" w:hAnsi="Cambria Math"/>
                  </w:rPr>
                  <m:t>j</m:t>
                </m:r>
              </m:sub>
            </m:sSub>
          </m:num>
          <m:den>
            <m:r>
              <w:rPr>
                <w:rFonts w:ascii="Cambria Math" w:hAnsi="Cambria Math"/>
              </w:rPr>
              <m:t>m</m:t>
            </m:r>
          </m:den>
        </m:f>
      </m:oMath>
      <w:r w:rsidR="005F718C">
        <w:t>.</w:t>
      </w:r>
    </w:p>
    <w:p w14:paraId="55FEBA04" w14:textId="57965C37" w:rsidR="00E747BE" w:rsidRDefault="00547996" w:rsidP="00E747BE">
      <w:pPr>
        <w:ind w:firstLine="1134"/>
      </w:pPr>
      <w:r>
        <w:t xml:space="preserve">Para ajudar na compreensão, vamos </w:t>
      </w:r>
      <w:r w:rsidR="00A84AB0">
        <w:t xml:space="preserve">exemplificar o cálculo entre o item </w:t>
      </w:r>
      <w:r w:rsidR="00660BCC">
        <w:t xml:space="preserve">3 </w:t>
      </w:r>
      <w:r w:rsidR="001543DA">
        <w:t>(</w:t>
      </w:r>
      <w:r w:rsidR="00660BCC">
        <w:t>pressão alta</w:t>
      </w:r>
      <w:r w:rsidR="001543DA">
        <w:t>)</w:t>
      </w:r>
      <w:r w:rsidR="00660BCC">
        <w:t xml:space="preserve"> e a transação 13</w:t>
      </w:r>
      <w:r w:rsidR="005A2452">
        <w:t>. Temos então: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5A2452" w14:paraId="5E005EE4" w14:textId="77777777" w:rsidTr="005A2452">
        <w:tc>
          <w:tcPr>
            <w:tcW w:w="562" w:type="dxa"/>
            <w:vAlign w:val="center"/>
          </w:tcPr>
          <w:p w14:paraId="156B0AE0" w14:textId="77777777" w:rsidR="005A2452" w:rsidRDefault="005A2452" w:rsidP="005A2452">
            <w:pPr>
              <w:spacing w:line="240" w:lineRule="auto"/>
              <w:jc w:val="center"/>
              <w:rPr>
                <w:rFonts w:cs="Arial"/>
                <w:szCs w:val="24"/>
              </w:rPr>
            </w:pPr>
          </w:p>
        </w:tc>
        <w:tc>
          <w:tcPr>
            <w:tcW w:w="7866" w:type="dxa"/>
            <w:vAlign w:val="center"/>
          </w:tcPr>
          <w:p w14:paraId="468CED25" w14:textId="277F037C" w:rsidR="005A2452" w:rsidRPr="007C0897" w:rsidRDefault="003F5C5C" w:rsidP="005A2452">
            <w:pPr>
              <w:jc w:val="center"/>
              <w:rPr>
                <w:rFonts w:ascii="Cambria Math" w:eastAsiaTheme="minorEastAsia" w:hAnsi="Cambria Math"/>
                <w:i/>
                <w:szCs w:val="24"/>
              </w:rPr>
            </w:pPr>
            <m:oMathPara>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3,13</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r>
                      <w:rPr>
                        <w:rFonts w:ascii="Cambria Math" w:eastAsiaTheme="minorEastAsia" w:hAnsi="Cambria Math"/>
                        <w:sz w:val="28"/>
                        <w:szCs w:val="28"/>
                      </w:rPr>
                      <m:t>11</m:t>
                    </m:r>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eastAsiaTheme="minorEastAsia" w:hAnsi="Cambria Math"/>
                    <w:szCs w:val="28"/>
                  </w:rPr>
                  <m:t>.</m:t>
                </m:r>
              </m:oMath>
            </m:oMathPara>
          </w:p>
          <w:p w14:paraId="27728001" w14:textId="77777777" w:rsidR="005A2452" w:rsidRDefault="005A2452" w:rsidP="005A2452">
            <w:pPr>
              <w:spacing w:line="240" w:lineRule="auto"/>
              <w:jc w:val="center"/>
              <w:rPr>
                <w:rFonts w:cs="Arial"/>
                <w:szCs w:val="24"/>
              </w:rPr>
            </w:pPr>
          </w:p>
        </w:tc>
        <w:tc>
          <w:tcPr>
            <w:tcW w:w="643" w:type="dxa"/>
            <w:vAlign w:val="center"/>
          </w:tcPr>
          <w:p w14:paraId="6EA57EDA" w14:textId="1537C083" w:rsidR="005A2452" w:rsidRDefault="005A2452" w:rsidP="005A2452">
            <w:pPr>
              <w:spacing w:line="240" w:lineRule="auto"/>
              <w:jc w:val="center"/>
              <w:rPr>
                <w:rFonts w:cs="Arial"/>
                <w:szCs w:val="24"/>
              </w:rPr>
            </w:pPr>
          </w:p>
        </w:tc>
      </w:tr>
    </w:tbl>
    <w:p w14:paraId="175CE071" w14:textId="572D2374" w:rsidR="00CF4154" w:rsidRDefault="007C0897" w:rsidP="00B5330F">
      <w:r>
        <w:t xml:space="preserve">mais uma vez, vamos </w:t>
      </w:r>
      <w:r w:rsidR="00CF4154">
        <w:t>demonstrar</w:t>
      </w:r>
      <w:r>
        <w:t xml:space="preserve"> o</w:t>
      </w:r>
      <w:r w:rsidR="00CF4154">
        <w:t>s</w:t>
      </w:r>
      <w:r>
        <w:t xml:space="preserve"> cálculo</w:t>
      </w:r>
      <w:r w:rsidR="00CF4154">
        <w:t>s</w:t>
      </w:r>
      <w:r>
        <w:t xml:space="preserve"> </w:t>
      </w:r>
      <w:r w:rsidR="003156F2">
        <w:t>somente</w:t>
      </w:r>
      <w:r>
        <w:t xml:space="preserve"> para </w:t>
      </w:r>
      <m:oMath>
        <m:r>
          <w:rPr>
            <w:rFonts w:ascii="Cambria Math" w:hAnsi="Cambria Math"/>
          </w:rPr>
          <m:t>k=1</m:t>
        </m:r>
      </m:oMath>
      <w:r>
        <w:t>, e</w:t>
      </w:r>
      <w:r w:rsidR="00CF4154">
        <w:t xml:space="preserve"> apenas os resultados para os demais valores de </w:t>
      </w:r>
      <m:oMath>
        <m:r>
          <w:rPr>
            <w:rFonts w:ascii="Cambria Math" w:hAnsi="Cambria Math"/>
          </w:rPr>
          <m:t>k</m:t>
        </m:r>
      </m:oMath>
      <w:r w:rsidR="00CF4154">
        <w:t>. Com isso, temos:</w:t>
      </w:r>
    </w:p>
    <w:p w14:paraId="7D22425D" w14:textId="5B2BA6B0" w:rsidR="00EA4EFB" w:rsidRPr="00655FF5" w:rsidRDefault="00390C04" w:rsidP="00EA4EFB">
      <w:pPr>
        <w:jc w:val="center"/>
        <w:rPr>
          <w:szCs w:val="24"/>
        </w:rPr>
      </w:pPr>
      <m:oMathPara>
        <m:oMath>
          <m:r>
            <w:rPr>
              <w:rFonts w:ascii="Cambria Math" w:hAnsi="Cambria Math"/>
            </w:rPr>
            <m:t xml:space="preserve">k=1 </m:t>
          </m:r>
          <m:r>
            <w:rPr>
              <w:rFonts w:ascii="Cambria Math" w:hAnsi="Cambria Math" w:cs="Arial"/>
              <w:szCs w:val="24"/>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r>
            <w:rPr>
              <w:rFonts w:ascii="Cambria Math" w:hAnsi="Cambria Math" w:cs="Arial"/>
              <w:szCs w:val="24"/>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3,1</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hAnsi="Cambria Math"/>
              <w:sz w:val="28"/>
              <w:szCs w:val="28"/>
            </w:rPr>
            <m:t>=</m:t>
          </m:r>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-0,7754</m:t>
                      </m:r>
                    </m:e>
                    <m:sup>
                      <m:r>
                        <w:rPr>
                          <w:rFonts w:ascii="Cambria Math" w:hAnsi="Cambria Math" w:cs="Arial"/>
                          <w:szCs w:val="24"/>
                        </w:rPr>
                        <m:t>2</m:t>
                      </m:r>
                    </m:sup>
                  </m:sSup>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-0,6268</m:t>
                      </m:r>
                    </m:e>
                    <m:sup>
                      <m:r>
                        <w:rPr>
                          <w:rFonts w:ascii="Cambria Math" w:hAnsi="Cambria Math" w:cs="Arial"/>
                          <w:szCs w:val="24"/>
                        </w:rPr>
                        <m:t>2</m:t>
                      </m:r>
                    </m:sup>
                  </m:sSup>
                </m:num>
                <m:den>
                  <m:r>
                    <w:rPr>
                      <w:rFonts w:ascii="Cambria Math" w:hAnsi="Cambria Math" w:cs="Arial"/>
                      <w:szCs w:val="24"/>
                    </w:rPr>
                    <m:t>0,2667</m:t>
                  </m:r>
                </m:den>
              </m:f>
              <m:r>
                <w:rPr>
                  <w:rFonts w:ascii="Cambria Math" w:hAnsi="Cambria Math" w:cs="Arial"/>
                  <w:szCs w:val="24"/>
                </w:rPr>
                <m:t>-2</m:t>
              </m:r>
              <m:d>
                <m:dPr>
                  <m:ctrlPr>
                    <w:rPr>
                      <w:rFonts w:ascii="Cambria Math" w:hAnsi="Cambria Math" w:cs="Arial"/>
                      <w:i/>
                      <w:szCs w:val="24"/>
                    </w:rPr>
                  </m:ctrlPr>
                </m:dPr>
                <m:e>
                  <m:rad>
                    <m:radPr>
                      <m:degHide m:val="1"/>
                      <m:ctrlPr>
                        <w:rPr>
                          <w:rFonts w:ascii="Cambria Math" w:hAnsi="Cambria Math" w:cs="Arial"/>
                          <w:i/>
                          <w:szCs w:val="24"/>
                        </w:rPr>
                      </m:ctrlPr>
                    </m:radPr>
                    <m:deg/>
                    <m:e>
                      <m:r>
                        <w:rPr>
                          <w:rFonts w:ascii="Cambria Math" w:hAnsi="Cambria Math" w:cs="Arial"/>
                          <w:szCs w:val="24"/>
                        </w:rPr>
                        <m:t>0,7376</m:t>
                      </m:r>
                    </m:e>
                  </m:rad>
                </m:e>
              </m:d>
              <m:f>
                <m:fPr>
                  <m:ctrlPr>
                    <w:rPr>
                      <w:rFonts w:ascii="Cambria Math" w:hAnsi="Cambria Math" w:cs="Arial"/>
                      <w:i/>
                      <w:szCs w:val="24"/>
                    </w:rPr>
                  </m:ctrlPr>
                </m:fPr>
                <m:num>
                  <m:d>
                    <m:dPr>
                      <m:ctrlPr>
                        <w:rPr>
                          <w:rFonts w:ascii="Cambria Math" w:hAnsi="Cambria Math" w:cs="Arial"/>
                          <w:i/>
                          <w:szCs w:val="24"/>
                        </w:rPr>
                      </m:ctrlPr>
                    </m:dPr>
                    <m:e>
                      <m:r>
                        <w:rPr>
                          <w:rFonts w:ascii="Cambria Math" w:hAnsi="Cambria Math" w:cs="Arial"/>
                          <w:szCs w:val="24"/>
                        </w:rPr>
                        <m:t>-0,7754×-0,6268</m:t>
                      </m:r>
                    </m:e>
                  </m:d>
                </m:num>
                <m:den>
                  <m:rad>
                    <m:radPr>
                      <m:degHide m:val="1"/>
                      <m:ctrlPr>
                        <w:rPr>
                          <w:rFonts w:ascii="Cambria Math" w:hAnsi="Cambria Math" w:cs="Arial"/>
                          <w:i/>
                          <w:szCs w:val="24"/>
                        </w:rPr>
                      </m:ctrlPr>
                    </m:radPr>
                    <m:deg/>
                    <m:e>
                      <m:r>
                        <w:rPr>
                          <w:rFonts w:ascii="Cambria Math" w:hAnsi="Cambria Math" w:cs="Arial"/>
                          <w:szCs w:val="24"/>
                        </w:rPr>
                        <m:t>0,3333×0,2667</m:t>
                      </m:r>
                    </m:e>
                  </m:rad>
                </m:den>
              </m:f>
            </m:e>
          </m:d>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0,6013</m:t>
                  </m:r>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0,3928</m:t>
                  </m:r>
                </m:num>
                <m:den>
                  <m:r>
                    <w:rPr>
                      <w:rFonts w:ascii="Cambria Math" w:hAnsi="Cambria Math" w:cs="Arial"/>
                      <w:szCs w:val="24"/>
                    </w:rPr>
                    <m:t>0,2667</m:t>
                  </m:r>
                </m:den>
              </m:f>
              <m:r>
                <w:rPr>
                  <w:rFonts w:ascii="Cambria Math" w:hAnsi="Cambria Math" w:cs="Arial"/>
                  <w:szCs w:val="24"/>
                </w:rPr>
                <m:t>-1,7177</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0,4860</m:t>
                      </m:r>
                    </m:num>
                    <m:den>
                      <m:r>
                        <w:rPr>
                          <w:rFonts w:ascii="Cambria Math" w:hAnsi="Cambria Math" w:cs="Arial"/>
                          <w:szCs w:val="24"/>
                        </w:rPr>
                        <m:t>0,2981</m:t>
                      </m:r>
                    </m:den>
                  </m:f>
                </m:e>
              </m:d>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1,8040+1,4728-(2,8004)</m:t>
              </m:r>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0,4764</m:t>
              </m:r>
            </m:e>
          </m:d>
          <m:r>
            <w:rPr>
              <w:rFonts w:ascii="Cambria Math" w:hAnsi="Cambria Math" w:cs="Arial"/>
              <w:szCs w:val="24"/>
            </w:rPr>
            <m:t>≅0,3517</m:t>
          </m:r>
        </m:oMath>
      </m:oMathPara>
    </w:p>
    <w:p w14:paraId="22EF15FE" w14:textId="7CFF6B9D" w:rsidR="00655FF5" w:rsidRPr="001E234E" w:rsidRDefault="008635D7" w:rsidP="001E234E">
      <w:pPr>
        <w:jc w:val="left"/>
        <w:rPr>
          <w:szCs w:val="24"/>
          <w:vertAlign w:val="subscript"/>
        </w:rPr>
      </w:pPr>
      <m:oMathPara>
        <m:oMathParaPr>
          <m:jc m:val="left"/>
        </m:oMathParaPr>
        <m:oMath>
          <m:r>
            <w:rPr>
              <w:rFonts w:ascii="Cambria Math" w:hAnsi="Cambria Math"/>
              <w:szCs w:val="24"/>
              <w:vertAlign w:val="subscript"/>
            </w:rPr>
            <m:t>k=2≅ 0,5647</m:t>
          </m:r>
        </m:oMath>
      </m:oMathPara>
    </w:p>
    <w:p w14:paraId="4F051451" w14:textId="24BB5458" w:rsidR="00EA4EFB"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k=3≅ 0,8205</m:t>
          </m:r>
        </m:oMath>
      </m:oMathPara>
    </w:p>
    <w:p w14:paraId="51E5142B" w14:textId="5AA251C0"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k=4≅ 0,0083</m:t>
          </m:r>
        </m:oMath>
      </m:oMathPara>
    </w:p>
    <w:p w14:paraId="3816B8C0" w14:textId="27FBF6BF"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k=5≅ 0,2508</m:t>
          </m:r>
        </m:oMath>
      </m:oMathPara>
    </w:p>
    <w:p w14:paraId="234BC251" w14:textId="79CB5BC3"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k=6≅ 0,2414</m:t>
          </m:r>
        </m:oMath>
      </m:oMathPara>
    </w:p>
    <w:p w14:paraId="1F283229" w14:textId="3D3B931B"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w:lastRenderedPageBreak/>
            <m:t>k=7≅ 0,1479</m:t>
          </m:r>
        </m:oMath>
      </m:oMathPara>
    </w:p>
    <w:p w14:paraId="6D5A3BCA" w14:textId="48C91902"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k=8≅ 0,0571</m:t>
          </m:r>
        </m:oMath>
      </m:oMathPara>
    </w:p>
    <w:p w14:paraId="28A79ACF" w14:textId="00495FC8"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k=9≅ 0,0470</m:t>
          </m:r>
        </m:oMath>
      </m:oMathPara>
    </w:p>
    <w:p w14:paraId="57567861" w14:textId="5B2DF3F9"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k=10≅ 0,0052</m:t>
          </m:r>
        </m:oMath>
      </m:oMathPara>
    </w:p>
    <w:p w14:paraId="1D878070" w14:textId="35FA154C"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k=11≅ 0,0009</m:t>
          </m:r>
        </m:oMath>
      </m:oMathPara>
    </w:p>
    <w:p w14:paraId="09D33F40" w14:textId="41C59D7F" w:rsidR="001E234E" w:rsidRPr="00343B3B" w:rsidRDefault="003F5C5C" w:rsidP="001E234E">
      <w:pPr>
        <w:ind w:firstLine="1134"/>
        <w:jc w:val="left"/>
        <w:rPr>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m:t>
          </m:r>
          <m:d>
            <m:dPr>
              <m:begChr m:val="{"/>
              <m:endChr m:val="}"/>
              <m:ctrlPr>
                <w:rPr>
                  <w:rFonts w:ascii="Cambria Math" w:hAnsi="Cambria Math" w:cs="Arial"/>
                  <w:i/>
                  <w:szCs w:val="24"/>
                </w:rPr>
              </m:ctrlPr>
            </m:dPr>
            <m:e>
              <m:r>
                <w:rPr>
                  <w:rFonts w:ascii="Cambria Math" w:hAnsi="Cambria Math" w:cs="Arial"/>
                  <w:szCs w:val="24"/>
                </w:rPr>
                <m:t>0,3517+0,5647+0,8205+0,0083+0,2508+0,2414+0,1479+0,0571+0,0470+0,0052+0,0009</m:t>
              </m:r>
            </m:e>
          </m:d>
          <m:r>
            <w:rPr>
              <w:rFonts w:ascii="Cambria Math" w:hAnsi="Cambria Math" w:cs="Arial"/>
              <w:szCs w:val="24"/>
            </w:rPr>
            <m:t>≅2,4955</m:t>
          </m:r>
        </m:oMath>
      </m:oMathPara>
    </w:p>
    <w:p w14:paraId="66DB3A43" w14:textId="77777777" w:rsidR="00343B3B" w:rsidRPr="00EC7FCC" w:rsidRDefault="00343B3B" w:rsidP="001E234E">
      <w:pPr>
        <w:ind w:firstLine="1134"/>
        <w:jc w:val="left"/>
        <w:rPr>
          <w:szCs w:val="24"/>
        </w:rPr>
      </w:pPr>
    </w:p>
    <w:p w14:paraId="2204A3F7" w14:textId="3D1D6530" w:rsidR="00343B3B" w:rsidRDefault="00343B3B" w:rsidP="00343B3B">
      <w:pPr>
        <w:ind w:firstLine="1134"/>
        <w:rPr>
          <w:rFonts w:cs="Arial"/>
          <w:szCs w:val="24"/>
        </w:rPr>
      </w:pPr>
      <w:r>
        <w:rPr>
          <w:rFonts w:cs="Arial"/>
          <w:szCs w:val="24"/>
        </w:rPr>
        <w:t xml:space="preserve">A distância final então entre o item </w:t>
      </w:r>
      <w:r w:rsidR="005336EB">
        <w:rPr>
          <w:rFonts w:cs="Arial"/>
          <w:szCs w:val="24"/>
        </w:rPr>
        <w:t>3</w:t>
      </w:r>
      <w:r>
        <w:rPr>
          <w:rFonts w:cs="Arial"/>
          <w:szCs w:val="24"/>
        </w:rPr>
        <w:t xml:space="preserve"> e a transação 13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3,13</m:t>
            </m:r>
          </m:sub>
          <m:sup>
            <m:r>
              <w:rPr>
                <w:rFonts w:ascii="Cambria Math" w:hAnsi="Cambria Math" w:cs="Arial"/>
                <w:szCs w:val="24"/>
              </w:rPr>
              <m:t>2</m:t>
            </m:r>
          </m:sup>
        </m:sSubSup>
        <m:r>
          <w:rPr>
            <w:rFonts w:ascii="Cambria Math" w:hAnsi="Cambria Math" w:cs="Arial"/>
            <w:szCs w:val="24"/>
          </w:rPr>
          <m:t>≅2,50</m:t>
        </m:r>
      </m:oMath>
      <w:r>
        <w:rPr>
          <w:rFonts w:cs="Arial"/>
          <w:szCs w:val="24"/>
        </w:rPr>
        <w:t xml:space="preserve">. A matriz completa da distância quadrada entre os itens e as transações pode ser visualizada na </w:t>
      </w:r>
      <w:r>
        <w:rPr>
          <w:rFonts w:cs="Arial"/>
          <w:szCs w:val="24"/>
        </w:rPr>
        <w:fldChar w:fldCharType="begin"/>
      </w:r>
      <w:r>
        <w:rPr>
          <w:rFonts w:cs="Arial"/>
          <w:szCs w:val="24"/>
        </w:rPr>
        <w:instrText xml:space="preserve"> REF _Ref511045161 \h </w:instrText>
      </w:r>
      <w:r>
        <w:rPr>
          <w:rFonts w:cs="Arial"/>
          <w:szCs w:val="24"/>
        </w:rPr>
      </w:r>
      <w:r>
        <w:rPr>
          <w:rFonts w:cs="Arial"/>
          <w:szCs w:val="24"/>
        </w:rPr>
        <w:fldChar w:fldCharType="separate"/>
      </w:r>
      <w:r w:rsidR="00AF5A3D">
        <w:t xml:space="preserve">Tabela </w:t>
      </w:r>
      <w:r w:rsidR="00AF5A3D">
        <w:rPr>
          <w:noProof/>
        </w:rPr>
        <w:t>23</w:t>
      </w:r>
      <w:r>
        <w:rPr>
          <w:rFonts w:cs="Arial"/>
          <w:szCs w:val="24"/>
        </w:rPr>
        <w:fldChar w:fldCharType="end"/>
      </w:r>
      <w:r>
        <w:rPr>
          <w:rFonts w:cs="Arial"/>
          <w:szCs w:val="24"/>
        </w:rPr>
        <w:t>.</w:t>
      </w:r>
    </w:p>
    <w:p w14:paraId="2712FD1E" w14:textId="6793B09B" w:rsidR="00343B3B" w:rsidRDefault="00343B3B" w:rsidP="00343B3B">
      <w:pPr>
        <w:pStyle w:val="Legenda"/>
        <w:keepNext/>
      </w:pPr>
      <w:bookmarkStart w:id="153" w:name="_Ref511045161"/>
      <w:bookmarkStart w:id="154" w:name="_Toc511244427"/>
      <w:r>
        <w:t xml:space="preserve">Tabela </w:t>
      </w:r>
      <w:fldSimple w:instr=" SEQ Tabela \* ARABIC ">
        <w:r w:rsidR="00AF5A3D">
          <w:rPr>
            <w:noProof/>
          </w:rPr>
          <w:t>23</w:t>
        </w:r>
      </w:fldSimple>
      <w:bookmarkEnd w:id="153"/>
      <w:r>
        <w:t xml:space="preserve"> -</w:t>
      </w:r>
      <w:r w:rsidRPr="00C12929">
        <w:t xml:space="preserve"> </w:t>
      </w:r>
      <w:r w:rsidRPr="00855257">
        <w:t xml:space="preserve">Valores aproximados das distâncias </w:t>
      </w:r>
      <w:r w:rsidR="009A1D16">
        <w:t xml:space="preserve">quadradas </w:t>
      </w:r>
      <w:r w:rsidRPr="00855257">
        <w:t xml:space="preserve">entre </w:t>
      </w:r>
      <w:r>
        <w:t>os itens e as transações</w:t>
      </w:r>
      <w:r w:rsidRPr="00855257">
        <w:t xml:space="preserve"> no espaço-solução</w:t>
      </w:r>
      <w:r>
        <w:t>.</w:t>
      </w:r>
      <w:bookmarkEnd w:id="154"/>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9"/>
        <w:gridCol w:w="530"/>
        <w:gridCol w:w="533"/>
        <w:gridCol w:w="532"/>
        <w:gridCol w:w="533"/>
        <w:gridCol w:w="533"/>
        <w:gridCol w:w="532"/>
        <w:gridCol w:w="533"/>
        <w:gridCol w:w="532"/>
        <w:gridCol w:w="533"/>
        <w:gridCol w:w="533"/>
        <w:gridCol w:w="532"/>
        <w:gridCol w:w="533"/>
        <w:gridCol w:w="532"/>
        <w:gridCol w:w="533"/>
        <w:gridCol w:w="533"/>
      </w:tblGrid>
      <w:tr w:rsidR="00343B3B" w14:paraId="78D605BA" w14:textId="77777777" w:rsidTr="00CB647E">
        <w:trPr>
          <w:trHeight w:val="284"/>
        </w:trPr>
        <w:tc>
          <w:tcPr>
            <w:tcW w:w="9076" w:type="dxa"/>
            <w:gridSpan w:val="16"/>
            <w:tcBorders>
              <w:top w:val="single" w:sz="12" w:space="0" w:color="auto"/>
            </w:tcBorders>
            <w:vAlign w:val="center"/>
          </w:tcPr>
          <w:p w14:paraId="1E853F31" w14:textId="7D439FB0" w:rsidR="00343B3B" w:rsidRPr="00690FF1" w:rsidRDefault="00343B3B" w:rsidP="00CB647E">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A8336D">
              <w:rPr>
                <w:rFonts w:cs="Arial"/>
                <w:b/>
                <w:bCs/>
                <w:color w:val="000000"/>
                <w:sz w:val="16"/>
                <w:szCs w:val="16"/>
              </w:rPr>
              <w:t xml:space="preserve">os Itens e </w:t>
            </w:r>
            <w:r>
              <w:rPr>
                <w:rFonts w:cs="Arial"/>
                <w:b/>
                <w:bCs/>
                <w:color w:val="000000"/>
                <w:sz w:val="16"/>
                <w:szCs w:val="16"/>
              </w:rPr>
              <w:t>as Transações</w:t>
            </w:r>
          </w:p>
        </w:tc>
      </w:tr>
      <w:tr w:rsidR="00343B3B" w14:paraId="56A8B70E" w14:textId="77777777" w:rsidTr="00F72BCA">
        <w:trPr>
          <w:trHeight w:val="284"/>
        </w:trPr>
        <w:tc>
          <w:tcPr>
            <w:tcW w:w="1089" w:type="dxa"/>
            <w:tcBorders>
              <w:top w:val="single" w:sz="4" w:space="0" w:color="auto"/>
              <w:bottom w:val="single" w:sz="4" w:space="0" w:color="auto"/>
            </w:tcBorders>
            <w:vAlign w:val="center"/>
          </w:tcPr>
          <w:p w14:paraId="45A6A2FC" w14:textId="77777777" w:rsidR="00343B3B" w:rsidRPr="00D01F6E" w:rsidRDefault="00343B3B" w:rsidP="00CB647E">
            <w:pPr>
              <w:spacing w:line="240" w:lineRule="auto"/>
              <w:jc w:val="center"/>
              <w:rPr>
                <w:rFonts w:cs="Arial"/>
                <w:b/>
                <w:color w:val="000000"/>
                <w:sz w:val="16"/>
                <w:szCs w:val="16"/>
              </w:rPr>
            </w:pPr>
          </w:p>
        </w:tc>
        <w:tc>
          <w:tcPr>
            <w:tcW w:w="530" w:type="dxa"/>
            <w:tcBorders>
              <w:top w:val="single" w:sz="4" w:space="0" w:color="auto"/>
              <w:bottom w:val="single" w:sz="4" w:space="0" w:color="auto"/>
            </w:tcBorders>
            <w:vAlign w:val="center"/>
          </w:tcPr>
          <w:p w14:paraId="24C7857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w:t>
            </w:r>
          </w:p>
        </w:tc>
        <w:tc>
          <w:tcPr>
            <w:tcW w:w="533" w:type="dxa"/>
            <w:tcBorders>
              <w:top w:val="single" w:sz="4" w:space="0" w:color="auto"/>
              <w:bottom w:val="single" w:sz="4" w:space="0" w:color="auto"/>
            </w:tcBorders>
            <w:vAlign w:val="center"/>
          </w:tcPr>
          <w:p w14:paraId="15584A5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2</w:t>
            </w:r>
          </w:p>
        </w:tc>
        <w:tc>
          <w:tcPr>
            <w:tcW w:w="532" w:type="dxa"/>
            <w:tcBorders>
              <w:top w:val="single" w:sz="4" w:space="0" w:color="auto"/>
              <w:bottom w:val="single" w:sz="4" w:space="0" w:color="auto"/>
            </w:tcBorders>
            <w:vAlign w:val="center"/>
          </w:tcPr>
          <w:p w14:paraId="7728240C"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3</w:t>
            </w:r>
          </w:p>
        </w:tc>
        <w:tc>
          <w:tcPr>
            <w:tcW w:w="533" w:type="dxa"/>
            <w:tcBorders>
              <w:top w:val="single" w:sz="4" w:space="0" w:color="auto"/>
              <w:bottom w:val="single" w:sz="4" w:space="0" w:color="auto"/>
            </w:tcBorders>
            <w:vAlign w:val="center"/>
          </w:tcPr>
          <w:p w14:paraId="59FBCEA7"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Tr.4</w:t>
            </w:r>
          </w:p>
        </w:tc>
        <w:tc>
          <w:tcPr>
            <w:tcW w:w="533" w:type="dxa"/>
            <w:tcBorders>
              <w:top w:val="single" w:sz="4" w:space="0" w:color="auto"/>
              <w:bottom w:val="single" w:sz="4" w:space="0" w:color="auto"/>
            </w:tcBorders>
            <w:vAlign w:val="center"/>
          </w:tcPr>
          <w:p w14:paraId="2C33C4E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5</w:t>
            </w:r>
          </w:p>
        </w:tc>
        <w:tc>
          <w:tcPr>
            <w:tcW w:w="532" w:type="dxa"/>
            <w:tcBorders>
              <w:top w:val="single" w:sz="4" w:space="0" w:color="auto"/>
              <w:bottom w:val="single" w:sz="4" w:space="0" w:color="auto"/>
            </w:tcBorders>
            <w:vAlign w:val="center"/>
          </w:tcPr>
          <w:p w14:paraId="59155211"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6</w:t>
            </w:r>
          </w:p>
        </w:tc>
        <w:tc>
          <w:tcPr>
            <w:tcW w:w="533" w:type="dxa"/>
            <w:tcBorders>
              <w:top w:val="single" w:sz="4" w:space="0" w:color="auto"/>
              <w:bottom w:val="single" w:sz="4" w:space="0" w:color="auto"/>
            </w:tcBorders>
            <w:vAlign w:val="center"/>
          </w:tcPr>
          <w:p w14:paraId="21FA3DF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7</w:t>
            </w:r>
          </w:p>
        </w:tc>
        <w:tc>
          <w:tcPr>
            <w:tcW w:w="532" w:type="dxa"/>
            <w:tcBorders>
              <w:top w:val="single" w:sz="4" w:space="0" w:color="auto"/>
              <w:bottom w:val="single" w:sz="4" w:space="0" w:color="auto"/>
            </w:tcBorders>
            <w:vAlign w:val="center"/>
          </w:tcPr>
          <w:p w14:paraId="18278313"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8</w:t>
            </w:r>
          </w:p>
        </w:tc>
        <w:tc>
          <w:tcPr>
            <w:tcW w:w="533" w:type="dxa"/>
            <w:tcBorders>
              <w:top w:val="single" w:sz="4" w:space="0" w:color="auto"/>
              <w:bottom w:val="single" w:sz="4" w:space="0" w:color="auto"/>
            </w:tcBorders>
            <w:vAlign w:val="center"/>
          </w:tcPr>
          <w:p w14:paraId="3EDC23A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9</w:t>
            </w:r>
          </w:p>
        </w:tc>
        <w:tc>
          <w:tcPr>
            <w:tcW w:w="533" w:type="dxa"/>
            <w:tcBorders>
              <w:top w:val="single" w:sz="4" w:space="0" w:color="auto"/>
              <w:bottom w:val="single" w:sz="4" w:space="0" w:color="auto"/>
            </w:tcBorders>
            <w:vAlign w:val="center"/>
          </w:tcPr>
          <w:p w14:paraId="1E51916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10</w:t>
            </w:r>
          </w:p>
        </w:tc>
        <w:tc>
          <w:tcPr>
            <w:tcW w:w="532" w:type="dxa"/>
            <w:tcBorders>
              <w:top w:val="single" w:sz="4" w:space="0" w:color="auto"/>
              <w:bottom w:val="single" w:sz="4" w:space="0" w:color="auto"/>
            </w:tcBorders>
            <w:vAlign w:val="center"/>
          </w:tcPr>
          <w:p w14:paraId="3A43989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11</w:t>
            </w:r>
          </w:p>
        </w:tc>
        <w:tc>
          <w:tcPr>
            <w:tcW w:w="533" w:type="dxa"/>
            <w:tcBorders>
              <w:top w:val="single" w:sz="4" w:space="0" w:color="auto"/>
              <w:bottom w:val="single" w:sz="4" w:space="0" w:color="auto"/>
            </w:tcBorders>
            <w:vAlign w:val="center"/>
          </w:tcPr>
          <w:p w14:paraId="4E41F54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12</w:t>
            </w:r>
          </w:p>
        </w:tc>
        <w:tc>
          <w:tcPr>
            <w:tcW w:w="532" w:type="dxa"/>
            <w:tcBorders>
              <w:top w:val="single" w:sz="4" w:space="0" w:color="auto"/>
              <w:bottom w:val="single" w:sz="4" w:space="0" w:color="auto"/>
            </w:tcBorders>
            <w:vAlign w:val="center"/>
          </w:tcPr>
          <w:p w14:paraId="536C955D"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13</w:t>
            </w:r>
          </w:p>
        </w:tc>
        <w:tc>
          <w:tcPr>
            <w:tcW w:w="533" w:type="dxa"/>
            <w:tcBorders>
              <w:top w:val="single" w:sz="4" w:space="0" w:color="auto"/>
              <w:bottom w:val="single" w:sz="4" w:space="0" w:color="auto"/>
            </w:tcBorders>
            <w:vAlign w:val="center"/>
          </w:tcPr>
          <w:p w14:paraId="07AAFD6F"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14</w:t>
            </w:r>
          </w:p>
        </w:tc>
        <w:tc>
          <w:tcPr>
            <w:tcW w:w="533" w:type="dxa"/>
            <w:tcBorders>
              <w:top w:val="single" w:sz="4" w:space="0" w:color="auto"/>
              <w:bottom w:val="single" w:sz="4" w:space="0" w:color="auto"/>
            </w:tcBorders>
            <w:vAlign w:val="center"/>
          </w:tcPr>
          <w:p w14:paraId="45C94D56"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15</w:t>
            </w:r>
          </w:p>
        </w:tc>
      </w:tr>
      <w:tr w:rsidR="00F72BCA" w14:paraId="564151F6" w14:textId="77777777" w:rsidTr="00F72BCA">
        <w:trPr>
          <w:trHeight w:val="284"/>
        </w:trPr>
        <w:tc>
          <w:tcPr>
            <w:tcW w:w="1089" w:type="dxa"/>
            <w:tcBorders>
              <w:top w:val="single" w:sz="4" w:space="0" w:color="auto"/>
            </w:tcBorders>
            <w:vAlign w:val="center"/>
          </w:tcPr>
          <w:p w14:paraId="2183739F" w14:textId="41DC70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Pr. Baixa</w:t>
            </w:r>
          </w:p>
        </w:tc>
        <w:tc>
          <w:tcPr>
            <w:tcW w:w="530" w:type="dxa"/>
            <w:tcBorders>
              <w:top w:val="single" w:sz="4" w:space="0" w:color="auto"/>
            </w:tcBorders>
            <w:vAlign w:val="center"/>
          </w:tcPr>
          <w:p w14:paraId="4AF764F1" w14:textId="05852D93"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3" w:type="dxa"/>
            <w:tcBorders>
              <w:top w:val="single" w:sz="4" w:space="0" w:color="auto"/>
            </w:tcBorders>
            <w:vAlign w:val="center"/>
          </w:tcPr>
          <w:p w14:paraId="0FE844A6" w14:textId="5AC6BE2D" w:rsidR="00F72BCA" w:rsidRPr="009A1D16" w:rsidRDefault="00F72BCA" w:rsidP="00F72BCA">
            <w:pPr>
              <w:spacing w:line="240" w:lineRule="auto"/>
              <w:jc w:val="right"/>
              <w:rPr>
                <w:rFonts w:cs="Arial"/>
                <w:sz w:val="15"/>
                <w:szCs w:val="15"/>
              </w:rPr>
            </w:pPr>
            <w:r>
              <w:rPr>
                <w:rFonts w:cs="Arial"/>
                <w:color w:val="000000"/>
                <w:sz w:val="16"/>
                <w:szCs w:val="16"/>
              </w:rPr>
              <w:t>3,05</w:t>
            </w:r>
          </w:p>
        </w:tc>
        <w:tc>
          <w:tcPr>
            <w:tcW w:w="532" w:type="dxa"/>
            <w:tcBorders>
              <w:top w:val="single" w:sz="4" w:space="0" w:color="auto"/>
            </w:tcBorders>
            <w:vAlign w:val="center"/>
          </w:tcPr>
          <w:p w14:paraId="5C9E58A3" w14:textId="1B2A9396" w:rsidR="00F72BCA" w:rsidRPr="009A1D16" w:rsidRDefault="00F72BCA" w:rsidP="00F72BCA">
            <w:pPr>
              <w:spacing w:line="240" w:lineRule="auto"/>
              <w:jc w:val="right"/>
              <w:rPr>
                <w:rFonts w:cs="Arial"/>
                <w:sz w:val="15"/>
                <w:szCs w:val="15"/>
              </w:rPr>
            </w:pPr>
            <w:r>
              <w:rPr>
                <w:rFonts w:cs="Arial"/>
                <w:color w:val="000000"/>
                <w:sz w:val="16"/>
                <w:szCs w:val="16"/>
              </w:rPr>
              <w:t>7,19</w:t>
            </w:r>
          </w:p>
        </w:tc>
        <w:tc>
          <w:tcPr>
            <w:tcW w:w="533" w:type="dxa"/>
            <w:tcBorders>
              <w:top w:val="single" w:sz="4" w:space="0" w:color="auto"/>
            </w:tcBorders>
            <w:vAlign w:val="center"/>
          </w:tcPr>
          <w:p w14:paraId="41BB583B" w14:textId="2392721E" w:rsidR="00F72BCA" w:rsidRPr="009A1D16" w:rsidRDefault="00F72BCA" w:rsidP="00F72BCA">
            <w:pPr>
              <w:spacing w:line="240" w:lineRule="auto"/>
              <w:jc w:val="right"/>
              <w:rPr>
                <w:rFonts w:cs="Arial"/>
                <w:sz w:val="15"/>
                <w:szCs w:val="15"/>
              </w:rPr>
            </w:pPr>
            <w:r>
              <w:rPr>
                <w:rFonts w:cs="Arial"/>
                <w:color w:val="000000"/>
                <w:sz w:val="16"/>
                <w:szCs w:val="16"/>
              </w:rPr>
              <w:t>8,05</w:t>
            </w:r>
          </w:p>
        </w:tc>
        <w:tc>
          <w:tcPr>
            <w:tcW w:w="533" w:type="dxa"/>
            <w:tcBorders>
              <w:top w:val="single" w:sz="4" w:space="0" w:color="auto"/>
            </w:tcBorders>
            <w:vAlign w:val="center"/>
          </w:tcPr>
          <w:p w14:paraId="4B34A24E" w14:textId="18507C06"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tcBorders>
              <w:top w:val="single" w:sz="4" w:space="0" w:color="auto"/>
            </w:tcBorders>
            <w:vAlign w:val="center"/>
          </w:tcPr>
          <w:p w14:paraId="3D436021" w14:textId="7BDA4092" w:rsidR="00F72BCA" w:rsidRPr="009A1D16" w:rsidRDefault="00F72BCA" w:rsidP="00F72BCA">
            <w:pPr>
              <w:spacing w:line="240" w:lineRule="auto"/>
              <w:jc w:val="right"/>
              <w:rPr>
                <w:rFonts w:cs="Arial"/>
                <w:sz w:val="15"/>
                <w:szCs w:val="15"/>
              </w:rPr>
            </w:pPr>
            <w:r>
              <w:rPr>
                <w:rFonts w:cs="Arial"/>
                <w:color w:val="000000"/>
                <w:sz w:val="16"/>
                <w:szCs w:val="16"/>
              </w:rPr>
              <w:t>8,42</w:t>
            </w:r>
          </w:p>
        </w:tc>
        <w:tc>
          <w:tcPr>
            <w:tcW w:w="533" w:type="dxa"/>
            <w:tcBorders>
              <w:top w:val="single" w:sz="4" w:space="0" w:color="auto"/>
            </w:tcBorders>
            <w:vAlign w:val="center"/>
          </w:tcPr>
          <w:p w14:paraId="5CCBAB00" w14:textId="406E5FC1" w:rsidR="00F72BCA" w:rsidRPr="009A1D16" w:rsidRDefault="00F72BCA" w:rsidP="00F72BCA">
            <w:pPr>
              <w:spacing w:line="240" w:lineRule="auto"/>
              <w:jc w:val="right"/>
              <w:rPr>
                <w:rFonts w:cs="Arial"/>
                <w:sz w:val="15"/>
                <w:szCs w:val="15"/>
              </w:rPr>
            </w:pPr>
            <w:r>
              <w:rPr>
                <w:rFonts w:cs="Arial"/>
                <w:color w:val="000000"/>
                <w:sz w:val="16"/>
                <w:szCs w:val="16"/>
              </w:rPr>
              <w:t>7,76</w:t>
            </w:r>
          </w:p>
        </w:tc>
        <w:tc>
          <w:tcPr>
            <w:tcW w:w="532" w:type="dxa"/>
            <w:tcBorders>
              <w:top w:val="single" w:sz="4" w:space="0" w:color="auto"/>
            </w:tcBorders>
            <w:vAlign w:val="center"/>
          </w:tcPr>
          <w:p w14:paraId="0C6C171D" w14:textId="21E2F93E" w:rsidR="00F72BCA" w:rsidRPr="009A1D16" w:rsidRDefault="00F72BCA" w:rsidP="00F72BCA">
            <w:pPr>
              <w:spacing w:line="240" w:lineRule="auto"/>
              <w:jc w:val="right"/>
              <w:rPr>
                <w:rFonts w:cs="Arial"/>
                <w:sz w:val="15"/>
                <w:szCs w:val="15"/>
              </w:rPr>
            </w:pPr>
            <w:r>
              <w:rPr>
                <w:rFonts w:cs="Arial"/>
                <w:color w:val="000000"/>
                <w:sz w:val="16"/>
                <w:szCs w:val="16"/>
              </w:rPr>
              <w:t>2,57</w:t>
            </w:r>
          </w:p>
        </w:tc>
        <w:tc>
          <w:tcPr>
            <w:tcW w:w="533" w:type="dxa"/>
            <w:tcBorders>
              <w:top w:val="single" w:sz="4" w:space="0" w:color="auto"/>
            </w:tcBorders>
            <w:vAlign w:val="center"/>
          </w:tcPr>
          <w:p w14:paraId="29BF6D88" w14:textId="2E6EA322"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tcBorders>
              <w:top w:val="single" w:sz="4" w:space="0" w:color="auto"/>
            </w:tcBorders>
            <w:vAlign w:val="center"/>
          </w:tcPr>
          <w:p w14:paraId="2FD9C483" w14:textId="57F12E8B" w:rsidR="00F72BCA" w:rsidRPr="009A1D16" w:rsidRDefault="00F72BCA" w:rsidP="00F72BCA">
            <w:pPr>
              <w:spacing w:line="240" w:lineRule="auto"/>
              <w:jc w:val="right"/>
              <w:rPr>
                <w:rFonts w:cs="Arial"/>
                <w:sz w:val="15"/>
                <w:szCs w:val="15"/>
              </w:rPr>
            </w:pPr>
            <w:r>
              <w:rPr>
                <w:rFonts w:cs="Arial"/>
                <w:color w:val="000000"/>
                <w:sz w:val="16"/>
                <w:szCs w:val="16"/>
              </w:rPr>
              <w:t>3,13</w:t>
            </w:r>
          </w:p>
        </w:tc>
        <w:tc>
          <w:tcPr>
            <w:tcW w:w="532" w:type="dxa"/>
            <w:tcBorders>
              <w:top w:val="single" w:sz="4" w:space="0" w:color="auto"/>
            </w:tcBorders>
            <w:vAlign w:val="center"/>
          </w:tcPr>
          <w:p w14:paraId="5054A1B7" w14:textId="671A9F45" w:rsidR="00F72BCA" w:rsidRPr="009A1D16" w:rsidRDefault="00F72BCA" w:rsidP="00F72BCA">
            <w:pPr>
              <w:spacing w:line="240" w:lineRule="auto"/>
              <w:jc w:val="right"/>
              <w:rPr>
                <w:rFonts w:cs="Arial"/>
                <w:sz w:val="15"/>
                <w:szCs w:val="15"/>
              </w:rPr>
            </w:pPr>
            <w:r>
              <w:rPr>
                <w:rFonts w:cs="Arial"/>
                <w:color w:val="000000"/>
                <w:sz w:val="16"/>
                <w:szCs w:val="16"/>
              </w:rPr>
              <w:t>8,18</w:t>
            </w:r>
          </w:p>
        </w:tc>
        <w:tc>
          <w:tcPr>
            <w:tcW w:w="533" w:type="dxa"/>
            <w:tcBorders>
              <w:top w:val="single" w:sz="4" w:space="0" w:color="auto"/>
            </w:tcBorders>
            <w:vAlign w:val="center"/>
          </w:tcPr>
          <w:p w14:paraId="59CCD84C" w14:textId="22504293" w:rsidR="00F72BCA" w:rsidRPr="009A1D16" w:rsidRDefault="00F72BCA" w:rsidP="00F72BCA">
            <w:pPr>
              <w:spacing w:line="240" w:lineRule="auto"/>
              <w:jc w:val="right"/>
              <w:rPr>
                <w:rFonts w:cs="Arial"/>
                <w:sz w:val="15"/>
                <w:szCs w:val="15"/>
              </w:rPr>
            </w:pPr>
            <w:r>
              <w:rPr>
                <w:rFonts w:cs="Arial"/>
                <w:color w:val="000000"/>
                <w:sz w:val="16"/>
                <w:szCs w:val="16"/>
              </w:rPr>
              <w:t>10,11</w:t>
            </w:r>
          </w:p>
        </w:tc>
        <w:tc>
          <w:tcPr>
            <w:tcW w:w="532" w:type="dxa"/>
            <w:tcBorders>
              <w:top w:val="single" w:sz="4" w:space="0" w:color="auto"/>
            </w:tcBorders>
            <w:vAlign w:val="center"/>
          </w:tcPr>
          <w:p w14:paraId="2292CE40" w14:textId="0E932880" w:rsidR="00F72BCA" w:rsidRPr="009A1D16" w:rsidRDefault="00F72BCA" w:rsidP="00F72BCA">
            <w:pPr>
              <w:spacing w:line="240" w:lineRule="auto"/>
              <w:jc w:val="right"/>
              <w:rPr>
                <w:rFonts w:cs="Arial"/>
                <w:sz w:val="15"/>
                <w:szCs w:val="15"/>
              </w:rPr>
            </w:pPr>
            <w:r>
              <w:rPr>
                <w:rFonts w:cs="Arial"/>
                <w:color w:val="000000"/>
                <w:sz w:val="16"/>
                <w:szCs w:val="16"/>
              </w:rPr>
              <w:t>8,58</w:t>
            </w:r>
          </w:p>
        </w:tc>
        <w:tc>
          <w:tcPr>
            <w:tcW w:w="533" w:type="dxa"/>
            <w:tcBorders>
              <w:top w:val="single" w:sz="4" w:space="0" w:color="auto"/>
            </w:tcBorders>
            <w:vAlign w:val="center"/>
          </w:tcPr>
          <w:p w14:paraId="74FF43A4" w14:textId="1EB573B4" w:rsidR="00F72BCA" w:rsidRPr="009A1D16" w:rsidRDefault="00F72BCA" w:rsidP="00F72BCA">
            <w:pPr>
              <w:spacing w:line="240" w:lineRule="auto"/>
              <w:jc w:val="right"/>
              <w:rPr>
                <w:rFonts w:cs="Arial"/>
                <w:sz w:val="15"/>
                <w:szCs w:val="15"/>
              </w:rPr>
            </w:pPr>
            <w:r>
              <w:rPr>
                <w:rFonts w:cs="Arial"/>
                <w:color w:val="000000"/>
                <w:sz w:val="16"/>
                <w:szCs w:val="16"/>
              </w:rPr>
              <w:t>2,37</w:t>
            </w:r>
          </w:p>
        </w:tc>
        <w:tc>
          <w:tcPr>
            <w:tcW w:w="533" w:type="dxa"/>
            <w:tcBorders>
              <w:top w:val="single" w:sz="4" w:space="0" w:color="auto"/>
            </w:tcBorders>
            <w:vAlign w:val="center"/>
          </w:tcPr>
          <w:p w14:paraId="7FD2D4F9" w14:textId="3C5293C0" w:rsidR="00F72BCA" w:rsidRPr="009A1D16" w:rsidRDefault="00F72BCA" w:rsidP="00F72BCA">
            <w:pPr>
              <w:spacing w:line="240" w:lineRule="auto"/>
              <w:jc w:val="right"/>
              <w:rPr>
                <w:rFonts w:cs="Arial"/>
                <w:sz w:val="15"/>
                <w:szCs w:val="15"/>
              </w:rPr>
            </w:pPr>
            <w:r>
              <w:rPr>
                <w:rFonts w:cs="Arial"/>
                <w:color w:val="000000"/>
                <w:sz w:val="16"/>
                <w:szCs w:val="16"/>
              </w:rPr>
              <w:t>8,60</w:t>
            </w:r>
          </w:p>
        </w:tc>
      </w:tr>
      <w:tr w:rsidR="00F72BCA" w14:paraId="1C02AAC6" w14:textId="77777777" w:rsidTr="00F72BCA">
        <w:trPr>
          <w:trHeight w:val="284"/>
        </w:trPr>
        <w:tc>
          <w:tcPr>
            <w:tcW w:w="1089" w:type="dxa"/>
            <w:vAlign w:val="center"/>
          </w:tcPr>
          <w:p w14:paraId="22F22DCD" w14:textId="337346E3" w:rsidR="00F72BCA" w:rsidRPr="00D01F6E" w:rsidRDefault="00F72BCA" w:rsidP="00F72BCA">
            <w:pPr>
              <w:spacing w:line="240" w:lineRule="auto"/>
              <w:jc w:val="left"/>
              <w:rPr>
                <w:rFonts w:cs="Arial"/>
                <w:b/>
                <w:sz w:val="16"/>
                <w:szCs w:val="16"/>
              </w:rPr>
            </w:pPr>
            <w:r w:rsidRPr="00B94E13">
              <w:rPr>
                <w:rFonts w:cs="Arial"/>
                <w:b/>
                <w:color w:val="000000"/>
                <w:sz w:val="14"/>
                <w:szCs w:val="14"/>
              </w:rPr>
              <w:t>Pr. Mediana</w:t>
            </w:r>
          </w:p>
        </w:tc>
        <w:tc>
          <w:tcPr>
            <w:tcW w:w="530" w:type="dxa"/>
            <w:vAlign w:val="center"/>
          </w:tcPr>
          <w:p w14:paraId="3FD3C65F" w14:textId="27721DF1" w:rsidR="00F72BCA" w:rsidRPr="009A1D16" w:rsidRDefault="00F72BCA" w:rsidP="00F72BCA">
            <w:pPr>
              <w:spacing w:line="240" w:lineRule="auto"/>
              <w:jc w:val="right"/>
              <w:rPr>
                <w:rFonts w:cs="Arial"/>
                <w:sz w:val="15"/>
                <w:szCs w:val="15"/>
              </w:rPr>
            </w:pPr>
            <w:r>
              <w:rPr>
                <w:rFonts w:cs="Arial"/>
                <w:color w:val="000000"/>
                <w:sz w:val="16"/>
                <w:szCs w:val="16"/>
              </w:rPr>
              <w:t>10,23</w:t>
            </w:r>
          </w:p>
        </w:tc>
        <w:tc>
          <w:tcPr>
            <w:tcW w:w="533" w:type="dxa"/>
            <w:vAlign w:val="center"/>
          </w:tcPr>
          <w:p w14:paraId="3A6E0D7E" w14:textId="1AA5989B" w:rsidR="00F72BCA" w:rsidRPr="009A1D16" w:rsidRDefault="00F72BCA" w:rsidP="00F72BCA">
            <w:pPr>
              <w:spacing w:line="240" w:lineRule="auto"/>
              <w:jc w:val="right"/>
              <w:rPr>
                <w:rFonts w:cs="Arial"/>
                <w:sz w:val="15"/>
                <w:szCs w:val="15"/>
              </w:rPr>
            </w:pPr>
            <w:r>
              <w:rPr>
                <w:rFonts w:cs="Arial"/>
                <w:color w:val="000000"/>
                <w:sz w:val="16"/>
                <w:szCs w:val="16"/>
              </w:rPr>
              <w:t>9,27</w:t>
            </w:r>
          </w:p>
        </w:tc>
        <w:tc>
          <w:tcPr>
            <w:tcW w:w="532" w:type="dxa"/>
            <w:vAlign w:val="center"/>
          </w:tcPr>
          <w:p w14:paraId="2B087297" w14:textId="66372CED" w:rsidR="00F72BCA" w:rsidRPr="009A1D16" w:rsidRDefault="00F72BCA" w:rsidP="00F72BCA">
            <w:pPr>
              <w:spacing w:line="240" w:lineRule="auto"/>
              <w:jc w:val="right"/>
              <w:rPr>
                <w:rFonts w:cs="Arial"/>
                <w:sz w:val="15"/>
                <w:szCs w:val="15"/>
              </w:rPr>
            </w:pPr>
            <w:r>
              <w:rPr>
                <w:rFonts w:cs="Arial"/>
                <w:color w:val="000000"/>
                <w:sz w:val="16"/>
                <w:szCs w:val="16"/>
              </w:rPr>
              <w:t>10,61</w:t>
            </w:r>
          </w:p>
        </w:tc>
        <w:tc>
          <w:tcPr>
            <w:tcW w:w="533" w:type="dxa"/>
            <w:vAlign w:val="center"/>
          </w:tcPr>
          <w:p w14:paraId="7E20E032" w14:textId="7B49D340" w:rsidR="00F72BCA" w:rsidRPr="009A1D16" w:rsidRDefault="00F72BCA" w:rsidP="00F72BCA">
            <w:pPr>
              <w:spacing w:line="240" w:lineRule="auto"/>
              <w:jc w:val="right"/>
              <w:rPr>
                <w:rFonts w:cs="Arial"/>
                <w:sz w:val="15"/>
                <w:szCs w:val="15"/>
              </w:rPr>
            </w:pPr>
            <w:r>
              <w:rPr>
                <w:rFonts w:cs="Arial"/>
                <w:color w:val="000000"/>
                <w:sz w:val="16"/>
                <w:szCs w:val="16"/>
              </w:rPr>
              <w:t>10,84</w:t>
            </w:r>
          </w:p>
        </w:tc>
        <w:tc>
          <w:tcPr>
            <w:tcW w:w="533" w:type="dxa"/>
            <w:vAlign w:val="center"/>
          </w:tcPr>
          <w:p w14:paraId="4E45DA18" w14:textId="08832DFE" w:rsidR="00F72BCA" w:rsidRPr="009A1D16" w:rsidRDefault="00F72BCA" w:rsidP="00F72BCA">
            <w:pPr>
              <w:spacing w:line="240" w:lineRule="auto"/>
              <w:jc w:val="right"/>
              <w:rPr>
                <w:rFonts w:cs="Arial"/>
                <w:sz w:val="15"/>
                <w:szCs w:val="15"/>
              </w:rPr>
            </w:pPr>
            <w:r>
              <w:rPr>
                <w:rFonts w:cs="Arial"/>
                <w:color w:val="000000"/>
                <w:sz w:val="16"/>
                <w:szCs w:val="16"/>
              </w:rPr>
              <w:t>2,43</w:t>
            </w:r>
          </w:p>
        </w:tc>
        <w:tc>
          <w:tcPr>
            <w:tcW w:w="532" w:type="dxa"/>
            <w:vAlign w:val="center"/>
          </w:tcPr>
          <w:p w14:paraId="68CCB557" w14:textId="216A506A" w:rsidR="00F72BCA" w:rsidRPr="009A1D16" w:rsidRDefault="00F72BCA" w:rsidP="00F72BCA">
            <w:pPr>
              <w:spacing w:line="240" w:lineRule="auto"/>
              <w:jc w:val="right"/>
              <w:rPr>
                <w:rFonts w:cs="Arial"/>
                <w:sz w:val="15"/>
                <w:szCs w:val="15"/>
              </w:rPr>
            </w:pPr>
            <w:r>
              <w:rPr>
                <w:rFonts w:cs="Arial"/>
                <w:color w:val="000000"/>
                <w:sz w:val="16"/>
                <w:szCs w:val="16"/>
              </w:rPr>
              <w:t>3,39</w:t>
            </w:r>
          </w:p>
        </w:tc>
        <w:tc>
          <w:tcPr>
            <w:tcW w:w="533" w:type="dxa"/>
            <w:vAlign w:val="center"/>
          </w:tcPr>
          <w:p w14:paraId="1055B6A8" w14:textId="1D5DD929"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2" w:type="dxa"/>
            <w:vAlign w:val="center"/>
          </w:tcPr>
          <w:p w14:paraId="434CFBA9" w14:textId="7CB3FDFF"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7B5F57CF" w14:textId="26FA14DB" w:rsidR="00F72BCA" w:rsidRPr="009A1D16" w:rsidRDefault="00F72BCA" w:rsidP="00F72BCA">
            <w:pPr>
              <w:spacing w:line="240" w:lineRule="auto"/>
              <w:jc w:val="right"/>
              <w:rPr>
                <w:rFonts w:cs="Arial"/>
                <w:sz w:val="15"/>
                <w:szCs w:val="15"/>
              </w:rPr>
            </w:pPr>
            <w:r>
              <w:rPr>
                <w:rFonts w:cs="Arial"/>
                <w:color w:val="000000"/>
                <w:sz w:val="16"/>
                <w:szCs w:val="16"/>
              </w:rPr>
              <w:t>2,74</w:t>
            </w:r>
          </w:p>
        </w:tc>
        <w:tc>
          <w:tcPr>
            <w:tcW w:w="533" w:type="dxa"/>
            <w:vAlign w:val="center"/>
          </w:tcPr>
          <w:p w14:paraId="13B8A31A" w14:textId="641CC84F" w:rsidR="00F72BCA" w:rsidRPr="009A1D16" w:rsidRDefault="00F72BCA" w:rsidP="00F72BCA">
            <w:pPr>
              <w:spacing w:line="240" w:lineRule="auto"/>
              <w:jc w:val="right"/>
              <w:rPr>
                <w:rFonts w:cs="Arial"/>
                <w:sz w:val="15"/>
                <w:szCs w:val="15"/>
              </w:rPr>
            </w:pPr>
            <w:r>
              <w:rPr>
                <w:rFonts w:cs="Arial"/>
                <w:color w:val="000000"/>
                <w:sz w:val="16"/>
                <w:szCs w:val="16"/>
              </w:rPr>
              <w:t>9,12</w:t>
            </w:r>
          </w:p>
        </w:tc>
        <w:tc>
          <w:tcPr>
            <w:tcW w:w="532" w:type="dxa"/>
            <w:vAlign w:val="center"/>
          </w:tcPr>
          <w:p w14:paraId="2D55DC83" w14:textId="3337ACBE" w:rsidR="00F72BCA" w:rsidRPr="009A1D16" w:rsidRDefault="00F72BCA" w:rsidP="00F72BCA">
            <w:pPr>
              <w:spacing w:line="240" w:lineRule="auto"/>
              <w:jc w:val="right"/>
              <w:rPr>
                <w:rFonts w:cs="Arial"/>
                <w:sz w:val="15"/>
                <w:szCs w:val="15"/>
              </w:rPr>
            </w:pPr>
            <w:r>
              <w:rPr>
                <w:rFonts w:cs="Arial"/>
                <w:color w:val="000000"/>
                <w:sz w:val="16"/>
                <w:szCs w:val="16"/>
              </w:rPr>
              <w:t>3,72</w:t>
            </w:r>
          </w:p>
        </w:tc>
        <w:tc>
          <w:tcPr>
            <w:tcW w:w="533" w:type="dxa"/>
            <w:vAlign w:val="center"/>
          </w:tcPr>
          <w:p w14:paraId="51F94CAE" w14:textId="3B8E19D1" w:rsidR="00F72BCA" w:rsidRPr="009A1D16" w:rsidRDefault="00F72BCA" w:rsidP="00F72BCA">
            <w:pPr>
              <w:spacing w:line="240" w:lineRule="auto"/>
              <w:jc w:val="right"/>
              <w:rPr>
                <w:rFonts w:cs="Arial"/>
                <w:sz w:val="15"/>
                <w:szCs w:val="15"/>
              </w:rPr>
            </w:pPr>
            <w:r>
              <w:rPr>
                <w:rFonts w:cs="Arial"/>
                <w:color w:val="000000"/>
                <w:sz w:val="16"/>
                <w:szCs w:val="16"/>
              </w:rPr>
              <w:t>3,96</w:t>
            </w:r>
          </w:p>
        </w:tc>
        <w:tc>
          <w:tcPr>
            <w:tcW w:w="532" w:type="dxa"/>
            <w:vAlign w:val="center"/>
          </w:tcPr>
          <w:p w14:paraId="63FF86CD" w14:textId="5B002C7A" w:rsidR="00F72BCA" w:rsidRPr="009A1D16" w:rsidRDefault="00F72BCA" w:rsidP="00F72BCA">
            <w:pPr>
              <w:spacing w:line="240" w:lineRule="auto"/>
              <w:jc w:val="right"/>
              <w:rPr>
                <w:rFonts w:cs="Arial"/>
                <w:sz w:val="15"/>
                <w:szCs w:val="15"/>
              </w:rPr>
            </w:pPr>
            <w:r>
              <w:rPr>
                <w:rFonts w:cs="Arial"/>
                <w:color w:val="000000"/>
                <w:sz w:val="16"/>
                <w:szCs w:val="16"/>
              </w:rPr>
              <w:t>9,60</w:t>
            </w:r>
          </w:p>
        </w:tc>
        <w:tc>
          <w:tcPr>
            <w:tcW w:w="533" w:type="dxa"/>
            <w:vAlign w:val="center"/>
          </w:tcPr>
          <w:p w14:paraId="5CE34D46" w14:textId="7DFB4652"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3" w:type="dxa"/>
            <w:vAlign w:val="center"/>
          </w:tcPr>
          <w:p w14:paraId="1718585D" w14:textId="5861BD5A" w:rsidR="00F72BCA" w:rsidRPr="009A1D16" w:rsidRDefault="00F72BCA" w:rsidP="00F72BCA">
            <w:pPr>
              <w:spacing w:line="240" w:lineRule="auto"/>
              <w:jc w:val="right"/>
              <w:rPr>
                <w:rFonts w:cs="Arial"/>
                <w:sz w:val="15"/>
                <w:szCs w:val="15"/>
              </w:rPr>
            </w:pPr>
            <w:r>
              <w:rPr>
                <w:rFonts w:cs="Arial"/>
                <w:color w:val="000000"/>
                <w:sz w:val="16"/>
                <w:szCs w:val="16"/>
              </w:rPr>
              <w:t>9,29</w:t>
            </w:r>
          </w:p>
        </w:tc>
      </w:tr>
      <w:tr w:rsidR="00F72BCA" w14:paraId="3E41389C" w14:textId="77777777" w:rsidTr="00F72BCA">
        <w:trPr>
          <w:trHeight w:val="284"/>
        </w:trPr>
        <w:tc>
          <w:tcPr>
            <w:tcW w:w="1089" w:type="dxa"/>
            <w:vAlign w:val="center"/>
          </w:tcPr>
          <w:p w14:paraId="2D5E303E" w14:textId="2A48DDC0" w:rsidR="00F72BCA" w:rsidRPr="00D01F6E" w:rsidRDefault="00F72BCA" w:rsidP="00F72BCA">
            <w:pPr>
              <w:spacing w:line="240" w:lineRule="auto"/>
              <w:jc w:val="left"/>
              <w:rPr>
                <w:rFonts w:cs="Arial"/>
                <w:b/>
                <w:sz w:val="16"/>
                <w:szCs w:val="16"/>
              </w:rPr>
            </w:pPr>
            <w:r w:rsidRPr="00B94E13">
              <w:rPr>
                <w:rFonts w:cs="Arial"/>
                <w:b/>
                <w:color w:val="000000"/>
                <w:sz w:val="14"/>
                <w:szCs w:val="14"/>
              </w:rPr>
              <w:t>Pr. Alta</w:t>
            </w:r>
          </w:p>
        </w:tc>
        <w:tc>
          <w:tcPr>
            <w:tcW w:w="530" w:type="dxa"/>
            <w:vAlign w:val="center"/>
          </w:tcPr>
          <w:p w14:paraId="116D8ADA" w14:textId="6CE25AC2"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327475E2" w14:textId="75ED540F" w:rsidR="00F72BCA" w:rsidRPr="009A1D16" w:rsidRDefault="00F72BCA" w:rsidP="00F72BCA">
            <w:pPr>
              <w:spacing w:line="240" w:lineRule="auto"/>
              <w:jc w:val="right"/>
              <w:rPr>
                <w:rFonts w:cs="Arial"/>
                <w:sz w:val="15"/>
                <w:szCs w:val="15"/>
              </w:rPr>
            </w:pPr>
            <w:r>
              <w:rPr>
                <w:rFonts w:cs="Arial"/>
                <w:color w:val="000000"/>
                <w:sz w:val="16"/>
                <w:szCs w:val="16"/>
              </w:rPr>
              <w:t>8,41</w:t>
            </w:r>
          </w:p>
        </w:tc>
        <w:tc>
          <w:tcPr>
            <w:tcW w:w="532" w:type="dxa"/>
            <w:vAlign w:val="center"/>
          </w:tcPr>
          <w:p w14:paraId="38DB2AC8" w14:textId="2C425C8E" w:rsidR="00F72BCA" w:rsidRPr="009A1D16" w:rsidRDefault="00F72BCA" w:rsidP="00F72BCA">
            <w:pPr>
              <w:spacing w:line="240" w:lineRule="auto"/>
              <w:jc w:val="right"/>
              <w:rPr>
                <w:rFonts w:cs="Arial"/>
                <w:sz w:val="15"/>
                <w:szCs w:val="15"/>
              </w:rPr>
            </w:pPr>
            <w:r>
              <w:rPr>
                <w:rFonts w:cs="Arial"/>
                <w:color w:val="000000"/>
                <w:sz w:val="16"/>
                <w:szCs w:val="16"/>
              </w:rPr>
              <w:t>2,77</w:t>
            </w:r>
          </w:p>
        </w:tc>
        <w:tc>
          <w:tcPr>
            <w:tcW w:w="533" w:type="dxa"/>
            <w:vAlign w:val="center"/>
          </w:tcPr>
          <w:p w14:paraId="4B04FFAA" w14:textId="64D7B529" w:rsidR="00F72BCA" w:rsidRPr="009A1D16" w:rsidRDefault="00F72BCA" w:rsidP="00F72BCA">
            <w:pPr>
              <w:spacing w:line="240" w:lineRule="auto"/>
              <w:jc w:val="right"/>
              <w:rPr>
                <w:rFonts w:cs="Arial"/>
                <w:sz w:val="15"/>
                <w:szCs w:val="15"/>
              </w:rPr>
            </w:pPr>
            <w:r>
              <w:rPr>
                <w:rFonts w:cs="Arial"/>
                <w:color w:val="000000"/>
                <w:sz w:val="16"/>
                <w:szCs w:val="16"/>
              </w:rPr>
              <w:t>2,35</w:t>
            </w:r>
          </w:p>
        </w:tc>
        <w:tc>
          <w:tcPr>
            <w:tcW w:w="533" w:type="dxa"/>
            <w:vAlign w:val="center"/>
          </w:tcPr>
          <w:p w14:paraId="19D101C4" w14:textId="411103CC" w:rsidR="00F72BCA" w:rsidRPr="009A1D16" w:rsidRDefault="00F72BCA" w:rsidP="00F72BCA">
            <w:pPr>
              <w:spacing w:line="240" w:lineRule="auto"/>
              <w:jc w:val="right"/>
              <w:rPr>
                <w:rFonts w:cs="Arial"/>
                <w:sz w:val="15"/>
                <w:szCs w:val="15"/>
              </w:rPr>
            </w:pPr>
            <w:r>
              <w:rPr>
                <w:rFonts w:cs="Arial"/>
                <w:color w:val="000000"/>
                <w:sz w:val="16"/>
                <w:szCs w:val="16"/>
              </w:rPr>
              <w:t>9,83</w:t>
            </w:r>
          </w:p>
        </w:tc>
        <w:tc>
          <w:tcPr>
            <w:tcW w:w="532" w:type="dxa"/>
            <w:vAlign w:val="center"/>
          </w:tcPr>
          <w:p w14:paraId="023D69FD" w14:textId="4F710A2E" w:rsidR="00F72BCA" w:rsidRPr="009A1D16" w:rsidRDefault="00F72BCA" w:rsidP="00F72BCA">
            <w:pPr>
              <w:spacing w:line="240" w:lineRule="auto"/>
              <w:jc w:val="right"/>
              <w:rPr>
                <w:rFonts w:cs="Arial"/>
                <w:sz w:val="15"/>
                <w:szCs w:val="15"/>
              </w:rPr>
            </w:pPr>
            <w:r>
              <w:rPr>
                <w:rFonts w:cs="Arial"/>
                <w:color w:val="000000"/>
                <w:sz w:val="16"/>
                <w:szCs w:val="16"/>
              </w:rPr>
              <w:t>7,46</w:t>
            </w:r>
          </w:p>
        </w:tc>
        <w:tc>
          <w:tcPr>
            <w:tcW w:w="533" w:type="dxa"/>
            <w:vAlign w:val="center"/>
          </w:tcPr>
          <w:p w14:paraId="0917C1B7" w14:textId="2ADE24CD" w:rsidR="00F72BCA" w:rsidRPr="009A1D16" w:rsidRDefault="00F72BCA" w:rsidP="00F72BCA">
            <w:pPr>
              <w:spacing w:line="240" w:lineRule="auto"/>
              <w:jc w:val="right"/>
              <w:rPr>
                <w:rFonts w:cs="Arial"/>
                <w:sz w:val="15"/>
                <w:szCs w:val="15"/>
              </w:rPr>
            </w:pPr>
            <w:r>
              <w:rPr>
                <w:rFonts w:cs="Arial"/>
                <w:color w:val="000000"/>
                <w:sz w:val="16"/>
                <w:szCs w:val="16"/>
              </w:rPr>
              <w:t>8,68</w:t>
            </w:r>
          </w:p>
        </w:tc>
        <w:tc>
          <w:tcPr>
            <w:tcW w:w="532" w:type="dxa"/>
            <w:vAlign w:val="center"/>
          </w:tcPr>
          <w:p w14:paraId="6F6F42CD" w14:textId="72726C74" w:rsidR="00F72BCA" w:rsidRPr="009A1D16" w:rsidRDefault="00F72BCA" w:rsidP="00F72BCA">
            <w:pPr>
              <w:spacing w:line="240" w:lineRule="auto"/>
              <w:jc w:val="right"/>
              <w:rPr>
                <w:rFonts w:cs="Arial"/>
                <w:sz w:val="15"/>
                <w:szCs w:val="15"/>
              </w:rPr>
            </w:pPr>
            <w:r>
              <w:rPr>
                <w:rFonts w:cs="Arial"/>
                <w:color w:val="000000"/>
                <w:sz w:val="16"/>
                <w:szCs w:val="16"/>
              </w:rPr>
              <w:t>7,25</w:t>
            </w:r>
          </w:p>
        </w:tc>
        <w:tc>
          <w:tcPr>
            <w:tcW w:w="533" w:type="dxa"/>
            <w:vAlign w:val="center"/>
          </w:tcPr>
          <w:p w14:paraId="1A62A196" w14:textId="5F1D6057" w:rsidR="00F72BCA" w:rsidRPr="009A1D16" w:rsidRDefault="00F72BCA" w:rsidP="00F72BCA">
            <w:pPr>
              <w:spacing w:line="240" w:lineRule="auto"/>
              <w:jc w:val="right"/>
              <w:rPr>
                <w:rFonts w:cs="Arial"/>
                <w:sz w:val="15"/>
                <w:szCs w:val="15"/>
              </w:rPr>
            </w:pPr>
            <w:r>
              <w:rPr>
                <w:rFonts w:cs="Arial"/>
                <w:color w:val="000000"/>
                <w:sz w:val="16"/>
                <w:szCs w:val="16"/>
              </w:rPr>
              <w:t>8,46</w:t>
            </w:r>
          </w:p>
        </w:tc>
        <w:tc>
          <w:tcPr>
            <w:tcW w:w="533" w:type="dxa"/>
            <w:vAlign w:val="center"/>
          </w:tcPr>
          <w:p w14:paraId="54DDAA11" w14:textId="4C103C97" w:rsidR="00F72BCA" w:rsidRPr="009A1D16" w:rsidRDefault="00F72BCA" w:rsidP="00F72BCA">
            <w:pPr>
              <w:spacing w:line="240" w:lineRule="auto"/>
              <w:jc w:val="right"/>
              <w:rPr>
                <w:rFonts w:cs="Arial"/>
                <w:sz w:val="15"/>
                <w:szCs w:val="15"/>
              </w:rPr>
            </w:pPr>
            <w:r>
              <w:rPr>
                <w:rFonts w:cs="Arial"/>
                <w:color w:val="000000"/>
                <w:sz w:val="16"/>
                <w:szCs w:val="16"/>
              </w:rPr>
              <w:t>8,70</w:t>
            </w:r>
          </w:p>
        </w:tc>
        <w:tc>
          <w:tcPr>
            <w:tcW w:w="532" w:type="dxa"/>
            <w:vAlign w:val="center"/>
          </w:tcPr>
          <w:p w14:paraId="56D23F51" w14:textId="35264158" w:rsidR="00F72BCA" w:rsidRPr="009A1D16" w:rsidRDefault="00F72BCA" w:rsidP="00F72BCA">
            <w:pPr>
              <w:spacing w:line="240" w:lineRule="auto"/>
              <w:jc w:val="right"/>
              <w:rPr>
                <w:rFonts w:cs="Arial"/>
                <w:sz w:val="15"/>
                <w:szCs w:val="15"/>
              </w:rPr>
            </w:pPr>
            <w:r>
              <w:rPr>
                <w:rFonts w:cs="Arial"/>
                <w:color w:val="000000"/>
                <w:sz w:val="16"/>
                <w:szCs w:val="16"/>
              </w:rPr>
              <w:t>9,30</w:t>
            </w:r>
          </w:p>
        </w:tc>
        <w:tc>
          <w:tcPr>
            <w:tcW w:w="533" w:type="dxa"/>
            <w:vAlign w:val="center"/>
          </w:tcPr>
          <w:p w14:paraId="5AD3EAE7" w14:textId="482B4E50" w:rsidR="00F72BCA" w:rsidRPr="009A1D16" w:rsidRDefault="00F72BCA" w:rsidP="00F72BCA">
            <w:pPr>
              <w:spacing w:line="240" w:lineRule="auto"/>
              <w:jc w:val="right"/>
              <w:rPr>
                <w:rFonts w:cs="Arial"/>
                <w:sz w:val="15"/>
                <w:szCs w:val="15"/>
              </w:rPr>
            </w:pPr>
            <w:r>
              <w:rPr>
                <w:rFonts w:cs="Arial"/>
                <w:color w:val="000000"/>
                <w:sz w:val="16"/>
                <w:szCs w:val="16"/>
              </w:rPr>
              <w:t>6,49</w:t>
            </w:r>
          </w:p>
        </w:tc>
        <w:tc>
          <w:tcPr>
            <w:tcW w:w="532" w:type="dxa"/>
            <w:vAlign w:val="center"/>
          </w:tcPr>
          <w:p w14:paraId="0EE79004" w14:textId="769556D7" w:rsidR="00F72BCA" w:rsidRPr="009A1D16" w:rsidRDefault="00F72BCA" w:rsidP="00F72BCA">
            <w:pPr>
              <w:spacing w:line="240" w:lineRule="auto"/>
              <w:jc w:val="right"/>
              <w:rPr>
                <w:rFonts w:cs="Arial"/>
                <w:sz w:val="15"/>
                <w:szCs w:val="15"/>
              </w:rPr>
            </w:pPr>
            <w:r>
              <w:rPr>
                <w:rFonts w:cs="Arial"/>
                <w:color w:val="000000"/>
                <w:sz w:val="16"/>
                <w:szCs w:val="16"/>
              </w:rPr>
              <w:t>2,50</w:t>
            </w:r>
          </w:p>
        </w:tc>
        <w:tc>
          <w:tcPr>
            <w:tcW w:w="533" w:type="dxa"/>
            <w:vAlign w:val="center"/>
          </w:tcPr>
          <w:p w14:paraId="648C92BD" w14:textId="32C0529F" w:rsidR="00F72BCA" w:rsidRPr="009A1D16" w:rsidRDefault="00F72BCA" w:rsidP="00F72BCA">
            <w:pPr>
              <w:spacing w:line="240" w:lineRule="auto"/>
              <w:jc w:val="right"/>
              <w:rPr>
                <w:rFonts w:cs="Arial"/>
                <w:sz w:val="15"/>
                <w:szCs w:val="15"/>
              </w:rPr>
            </w:pPr>
            <w:r>
              <w:rPr>
                <w:rFonts w:cs="Arial"/>
                <w:color w:val="000000"/>
                <w:sz w:val="16"/>
                <w:szCs w:val="16"/>
              </w:rPr>
              <w:t>8,09</w:t>
            </w:r>
          </w:p>
        </w:tc>
        <w:tc>
          <w:tcPr>
            <w:tcW w:w="533" w:type="dxa"/>
            <w:vAlign w:val="center"/>
          </w:tcPr>
          <w:p w14:paraId="7FE639B8" w14:textId="6C9541C7" w:rsidR="00F72BCA" w:rsidRPr="009A1D16" w:rsidRDefault="00F72BCA" w:rsidP="00F72BCA">
            <w:pPr>
              <w:spacing w:line="240" w:lineRule="auto"/>
              <w:jc w:val="right"/>
              <w:rPr>
                <w:rFonts w:cs="Arial"/>
                <w:sz w:val="15"/>
                <w:szCs w:val="15"/>
              </w:rPr>
            </w:pPr>
            <w:r>
              <w:rPr>
                <w:rFonts w:cs="Arial"/>
                <w:color w:val="000000"/>
                <w:sz w:val="16"/>
                <w:szCs w:val="16"/>
              </w:rPr>
              <w:t>2,50</w:t>
            </w:r>
          </w:p>
        </w:tc>
      </w:tr>
      <w:tr w:rsidR="00F72BCA" w14:paraId="37ACFFFC" w14:textId="77777777" w:rsidTr="00F72BCA">
        <w:trPr>
          <w:trHeight w:val="284"/>
        </w:trPr>
        <w:tc>
          <w:tcPr>
            <w:tcW w:w="1089" w:type="dxa"/>
            <w:vAlign w:val="center"/>
          </w:tcPr>
          <w:p w14:paraId="6725A0BF" w14:textId="06ED4988" w:rsidR="00F72BCA" w:rsidRPr="00D01F6E" w:rsidRDefault="00F72BCA" w:rsidP="00F72BCA">
            <w:pPr>
              <w:spacing w:line="240" w:lineRule="auto"/>
              <w:jc w:val="left"/>
              <w:rPr>
                <w:rFonts w:cs="Arial"/>
                <w:b/>
                <w:sz w:val="16"/>
                <w:szCs w:val="16"/>
              </w:rPr>
            </w:pPr>
            <w:r w:rsidRPr="00B94E13">
              <w:rPr>
                <w:rFonts w:cs="Arial"/>
                <w:b/>
                <w:color w:val="000000"/>
                <w:sz w:val="14"/>
                <w:szCs w:val="14"/>
              </w:rPr>
              <w:t>Enx. Raras</w:t>
            </w:r>
          </w:p>
        </w:tc>
        <w:tc>
          <w:tcPr>
            <w:tcW w:w="530" w:type="dxa"/>
            <w:vAlign w:val="center"/>
          </w:tcPr>
          <w:p w14:paraId="2994A4B1" w14:textId="45C50FC8" w:rsidR="00F72BCA" w:rsidRPr="009A1D16" w:rsidRDefault="00F72BCA" w:rsidP="00F72BCA">
            <w:pPr>
              <w:spacing w:line="240" w:lineRule="auto"/>
              <w:jc w:val="right"/>
              <w:rPr>
                <w:rFonts w:cs="Arial"/>
                <w:sz w:val="15"/>
                <w:szCs w:val="15"/>
              </w:rPr>
            </w:pPr>
            <w:r>
              <w:rPr>
                <w:rFonts w:cs="Arial"/>
                <w:color w:val="000000"/>
                <w:sz w:val="16"/>
                <w:szCs w:val="16"/>
              </w:rPr>
              <w:t>11,08</w:t>
            </w:r>
          </w:p>
        </w:tc>
        <w:tc>
          <w:tcPr>
            <w:tcW w:w="533" w:type="dxa"/>
            <w:vAlign w:val="center"/>
          </w:tcPr>
          <w:p w14:paraId="467EE3F5" w14:textId="4C496C6B" w:rsidR="00F72BCA" w:rsidRPr="009A1D16" w:rsidRDefault="00F72BCA" w:rsidP="00F72BCA">
            <w:pPr>
              <w:spacing w:line="240" w:lineRule="auto"/>
              <w:jc w:val="right"/>
              <w:rPr>
                <w:rFonts w:cs="Arial"/>
                <w:sz w:val="15"/>
                <w:szCs w:val="15"/>
              </w:rPr>
            </w:pPr>
            <w:r>
              <w:rPr>
                <w:rFonts w:cs="Arial"/>
                <w:color w:val="000000"/>
                <w:sz w:val="16"/>
                <w:szCs w:val="16"/>
              </w:rPr>
              <w:t>9,25</w:t>
            </w:r>
          </w:p>
        </w:tc>
        <w:tc>
          <w:tcPr>
            <w:tcW w:w="532" w:type="dxa"/>
            <w:vAlign w:val="center"/>
          </w:tcPr>
          <w:p w14:paraId="0CFBF6B0" w14:textId="6B1B6EBA" w:rsidR="00F72BCA" w:rsidRPr="009A1D16" w:rsidRDefault="00F72BCA" w:rsidP="00F72BCA">
            <w:pPr>
              <w:spacing w:line="240" w:lineRule="auto"/>
              <w:jc w:val="right"/>
              <w:rPr>
                <w:rFonts w:cs="Arial"/>
                <w:sz w:val="15"/>
                <w:szCs w:val="15"/>
              </w:rPr>
            </w:pPr>
            <w:r>
              <w:rPr>
                <w:rFonts w:cs="Arial"/>
                <w:color w:val="000000"/>
                <w:sz w:val="16"/>
                <w:szCs w:val="16"/>
              </w:rPr>
              <w:t>12,59</w:t>
            </w:r>
          </w:p>
        </w:tc>
        <w:tc>
          <w:tcPr>
            <w:tcW w:w="533" w:type="dxa"/>
            <w:vAlign w:val="center"/>
          </w:tcPr>
          <w:p w14:paraId="393378C2" w14:textId="7535FABD" w:rsidR="00F72BCA" w:rsidRPr="009A1D16" w:rsidRDefault="00F72BCA" w:rsidP="00F72BCA">
            <w:pPr>
              <w:spacing w:line="240" w:lineRule="auto"/>
              <w:jc w:val="right"/>
              <w:rPr>
                <w:rFonts w:cs="Arial"/>
                <w:sz w:val="15"/>
                <w:szCs w:val="15"/>
              </w:rPr>
            </w:pPr>
            <w:r>
              <w:rPr>
                <w:rFonts w:cs="Arial"/>
                <w:color w:val="000000"/>
                <w:sz w:val="16"/>
                <w:szCs w:val="16"/>
              </w:rPr>
              <w:t>12,11</w:t>
            </w:r>
          </w:p>
        </w:tc>
        <w:tc>
          <w:tcPr>
            <w:tcW w:w="533" w:type="dxa"/>
            <w:vAlign w:val="center"/>
          </w:tcPr>
          <w:p w14:paraId="06AC7482" w14:textId="026FA2B0" w:rsidR="00F72BCA" w:rsidRPr="009A1D16" w:rsidRDefault="00F72BCA" w:rsidP="00F72BCA">
            <w:pPr>
              <w:spacing w:line="240" w:lineRule="auto"/>
              <w:jc w:val="right"/>
              <w:rPr>
                <w:rFonts w:cs="Arial"/>
                <w:sz w:val="15"/>
                <w:szCs w:val="15"/>
              </w:rPr>
            </w:pPr>
            <w:r>
              <w:rPr>
                <w:rFonts w:cs="Arial"/>
                <w:color w:val="000000"/>
                <w:sz w:val="16"/>
                <w:szCs w:val="16"/>
              </w:rPr>
              <w:t>2,70</w:t>
            </w:r>
          </w:p>
        </w:tc>
        <w:tc>
          <w:tcPr>
            <w:tcW w:w="532" w:type="dxa"/>
            <w:vAlign w:val="center"/>
          </w:tcPr>
          <w:p w14:paraId="20FE6463" w14:textId="785AE1E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3" w:type="dxa"/>
            <w:vAlign w:val="center"/>
          </w:tcPr>
          <w:p w14:paraId="5A5DF68A" w14:textId="272C68AF" w:rsidR="00F72BCA" w:rsidRPr="009A1D16" w:rsidRDefault="00F72BCA" w:rsidP="00F72BCA">
            <w:pPr>
              <w:spacing w:line="240" w:lineRule="auto"/>
              <w:jc w:val="right"/>
              <w:rPr>
                <w:rFonts w:cs="Arial"/>
                <w:sz w:val="15"/>
                <w:szCs w:val="15"/>
              </w:rPr>
            </w:pPr>
            <w:r>
              <w:rPr>
                <w:rFonts w:cs="Arial"/>
                <w:color w:val="000000"/>
                <w:sz w:val="16"/>
                <w:szCs w:val="16"/>
              </w:rPr>
              <w:t>9,06</w:t>
            </w:r>
          </w:p>
        </w:tc>
        <w:tc>
          <w:tcPr>
            <w:tcW w:w="532" w:type="dxa"/>
            <w:vAlign w:val="center"/>
          </w:tcPr>
          <w:p w14:paraId="61C7FE66" w14:textId="66E8ED23" w:rsidR="00F72BCA" w:rsidRPr="009A1D16" w:rsidRDefault="00F72BCA" w:rsidP="00F72BCA">
            <w:pPr>
              <w:spacing w:line="240" w:lineRule="auto"/>
              <w:jc w:val="right"/>
              <w:rPr>
                <w:rFonts w:cs="Arial"/>
                <w:sz w:val="15"/>
                <w:szCs w:val="15"/>
              </w:rPr>
            </w:pPr>
            <w:r>
              <w:rPr>
                <w:rFonts w:cs="Arial"/>
                <w:color w:val="000000"/>
                <w:sz w:val="16"/>
                <w:szCs w:val="16"/>
              </w:rPr>
              <w:t>10,70</w:t>
            </w:r>
          </w:p>
        </w:tc>
        <w:tc>
          <w:tcPr>
            <w:tcW w:w="533" w:type="dxa"/>
            <w:vAlign w:val="center"/>
          </w:tcPr>
          <w:p w14:paraId="507768F8" w14:textId="38A114EE"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1002CABD" w14:textId="7B371E8A" w:rsidR="00F72BCA" w:rsidRPr="009A1D16" w:rsidRDefault="00F72BCA" w:rsidP="00F72BCA">
            <w:pPr>
              <w:spacing w:line="240" w:lineRule="auto"/>
              <w:jc w:val="right"/>
              <w:rPr>
                <w:rFonts w:cs="Arial"/>
                <w:sz w:val="15"/>
                <w:szCs w:val="15"/>
              </w:rPr>
            </w:pPr>
            <w:r>
              <w:rPr>
                <w:rFonts w:cs="Arial"/>
                <w:color w:val="000000"/>
                <w:sz w:val="16"/>
                <w:szCs w:val="16"/>
              </w:rPr>
              <w:t>10,33</w:t>
            </w:r>
          </w:p>
        </w:tc>
        <w:tc>
          <w:tcPr>
            <w:tcW w:w="532" w:type="dxa"/>
            <w:vAlign w:val="center"/>
          </w:tcPr>
          <w:p w14:paraId="56286390" w14:textId="497F2301"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66808046" w14:textId="0AEFFDA5"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2" w:type="dxa"/>
            <w:vAlign w:val="center"/>
          </w:tcPr>
          <w:p w14:paraId="6AC5EC06" w14:textId="0D50B617" w:rsidR="00F72BCA" w:rsidRPr="009A1D16" w:rsidRDefault="00F72BCA" w:rsidP="00F72BCA">
            <w:pPr>
              <w:spacing w:line="240" w:lineRule="auto"/>
              <w:jc w:val="right"/>
              <w:rPr>
                <w:rFonts w:cs="Arial"/>
                <w:sz w:val="15"/>
                <w:szCs w:val="15"/>
              </w:rPr>
            </w:pPr>
            <w:r>
              <w:rPr>
                <w:rFonts w:cs="Arial"/>
                <w:color w:val="000000"/>
                <w:sz w:val="16"/>
                <w:szCs w:val="16"/>
              </w:rPr>
              <w:t>9,57</w:t>
            </w:r>
          </w:p>
        </w:tc>
        <w:tc>
          <w:tcPr>
            <w:tcW w:w="533" w:type="dxa"/>
            <w:vAlign w:val="center"/>
          </w:tcPr>
          <w:p w14:paraId="45FC7FEA" w14:textId="29F7778B"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2C416D8" w14:textId="64B06128" w:rsidR="00F72BCA" w:rsidRPr="009A1D16" w:rsidRDefault="00F72BCA" w:rsidP="00F72BCA">
            <w:pPr>
              <w:spacing w:line="240" w:lineRule="auto"/>
              <w:jc w:val="right"/>
              <w:rPr>
                <w:rFonts w:cs="Arial"/>
                <w:sz w:val="15"/>
                <w:szCs w:val="15"/>
              </w:rPr>
            </w:pPr>
            <w:r>
              <w:rPr>
                <w:rFonts w:cs="Arial"/>
                <w:color w:val="000000"/>
                <w:sz w:val="16"/>
                <w:szCs w:val="16"/>
              </w:rPr>
              <w:t>11,30</w:t>
            </w:r>
          </w:p>
        </w:tc>
      </w:tr>
      <w:tr w:rsidR="00F72BCA" w14:paraId="650DB9D4" w14:textId="77777777" w:rsidTr="00F72BCA">
        <w:trPr>
          <w:trHeight w:val="284"/>
        </w:trPr>
        <w:tc>
          <w:tcPr>
            <w:tcW w:w="1089" w:type="dxa"/>
            <w:vAlign w:val="center"/>
          </w:tcPr>
          <w:p w14:paraId="02E54424" w14:textId="77F36706" w:rsidR="00F72BCA" w:rsidRPr="00D01F6E" w:rsidRDefault="00F72BCA" w:rsidP="00F72BCA">
            <w:pPr>
              <w:spacing w:line="240" w:lineRule="auto"/>
              <w:jc w:val="left"/>
              <w:rPr>
                <w:rFonts w:cs="Arial"/>
                <w:b/>
                <w:sz w:val="16"/>
                <w:szCs w:val="16"/>
              </w:rPr>
            </w:pPr>
            <w:r w:rsidRPr="00B94E13">
              <w:rPr>
                <w:rFonts w:cs="Arial"/>
                <w:b/>
                <w:color w:val="000000"/>
                <w:sz w:val="14"/>
                <w:szCs w:val="14"/>
              </w:rPr>
              <w:t>Enx. Esporádicas</w:t>
            </w:r>
          </w:p>
        </w:tc>
        <w:tc>
          <w:tcPr>
            <w:tcW w:w="530" w:type="dxa"/>
            <w:vAlign w:val="center"/>
          </w:tcPr>
          <w:p w14:paraId="3073B82D" w14:textId="62226EEC" w:rsidR="00F72BCA" w:rsidRPr="009A1D16" w:rsidRDefault="00F72BCA" w:rsidP="00F72BCA">
            <w:pPr>
              <w:spacing w:line="240" w:lineRule="auto"/>
              <w:jc w:val="right"/>
              <w:rPr>
                <w:rFonts w:cs="Arial"/>
                <w:sz w:val="15"/>
                <w:szCs w:val="15"/>
              </w:rPr>
            </w:pPr>
            <w:r>
              <w:rPr>
                <w:rFonts w:cs="Arial"/>
                <w:color w:val="000000"/>
                <w:sz w:val="16"/>
                <w:szCs w:val="16"/>
              </w:rPr>
              <w:t>9,81</w:t>
            </w:r>
          </w:p>
        </w:tc>
        <w:tc>
          <w:tcPr>
            <w:tcW w:w="533" w:type="dxa"/>
            <w:vAlign w:val="center"/>
          </w:tcPr>
          <w:p w14:paraId="626D586F" w14:textId="32817EDD" w:rsidR="00F72BCA" w:rsidRPr="009A1D16" w:rsidRDefault="00F72BCA" w:rsidP="00F72BCA">
            <w:pPr>
              <w:spacing w:line="240" w:lineRule="auto"/>
              <w:jc w:val="right"/>
              <w:rPr>
                <w:rFonts w:cs="Arial"/>
                <w:sz w:val="15"/>
                <w:szCs w:val="15"/>
              </w:rPr>
            </w:pPr>
            <w:r>
              <w:rPr>
                <w:rFonts w:cs="Arial"/>
                <w:color w:val="000000"/>
                <w:sz w:val="16"/>
                <w:szCs w:val="16"/>
              </w:rPr>
              <w:t>10,50</w:t>
            </w:r>
          </w:p>
        </w:tc>
        <w:tc>
          <w:tcPr>
            <w:tcW w:w="532" w:type="dxa"/>
            <w:vAlign w:val="center"/>
          </w:tcPr>
          <w:p w14:paraId="17E6931D" w14:textId="0E1C07C5"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3" w:type="dxa"/>
            <w:vAlign w:val="center"/>
          </w:tcPr>
          <w:p w14:paraId="03A66B86" w14:textId="3DA5990C"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227798B2" w14:textId="6941C503" w:rsidR="00F72BCA" w:rsidRPr="009A1D16" w:rsidRDefault="00F72BCA" w:rsidP="00F72BCA">
            <w:pPr>
              <w:spacing w:line="240" w:lineRule="auto"/>
              <w:jc w:val="right"/>
              <w:rPr>
                <w:rFonts w:cs="Arial"/>
                <w:sz w:val="15"/>
                <w:szCs w:val="15"/>
              </w:rPr>
            </w:pPr>
            <w:r>
              <w:rPr>
                <w:rFonts w:cs="Arial"/>
                <w:color w:val="000000"/>
                <w:sz w:val="16"/>
                <w:szCs w:val="16"/>
              </w:rPr>
              <w:t>7,31</w:t>
            </w:r>
          </w:p>
        </w:tc>
        <w:tc>
          <w:tcPr>
            <w:tcW w:w="532" w:type="dxa"/>
            <w:vAlign w:val="center"/>
          </w:tcPr>
          <w:p w14:paraId="6129B429" w14:textId="18C329B8" w:rsidR="00F72BCA" w:rsidRPr="009A1D16" w:rsidRDefault="00F72BCA" w:rsidP="00F72BCA">
            <w:pPr>
              <w:spacing w:line="240" w:lineRule="auto"/>
              <w:jc w:val="right"/>
              <w:rPr>
                <w:rFonts w:cs="Arial"/>
                <w:sz w:val="15"/>
                <w:szCs w:val="15"/>
              </w:rPr>
            </w:pPr>
            <w:r>
              <w:rPr>
                <w:rFonts w:cs="Arial"/>
                <w:color w:val="000000"/>
                <w:sz w:val="16"/>
                <w:szCs w:val="16"/>
              </w:rPr>
              <w:t>7,96</w:t>
            </w:r>
          </w:p>
        </w:tc>
        <w:tc>
          <w:tcPr>
            <w:tcW w:w="533" w:type="dxa"/>
            <w:vAlign w:val="center"/>
          </w:tcPr>
          <w:p w14:paraId="17F17E63" w14:textId="11DAEC3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2" w:type="dxa"/>
            <w:vAlign w:val="center"/>
          </w:tcPr>
          <w:p w14:paraId="268A4840" w14:textId="6A1A9A81"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22028024" w14:textId="185507A1" w:rsidR="00F72BCA" w:rsidRPr="009A1D16" w:rsidRDefault="00F72BCA" w:rsidP="00F72BCA">
            <w:pPr>
              <w:spacing w:line="240" w:lineRule="auto"/>
              <w:jc w:val="right"/>
              <w:rPr>
                <w:rFonts w:cs="Arial"/>
                <w:sz w:val="15"/>
                <w:szCs w:val="15"/>
              </w:rPr>
            </w:pPr>
            <w:r>
              <w:rPr>
                <w:rFonts w:cs="Arial"/>
                <w:color w:val="000000"/>
                <w:sz w:val="16"/>
                <w:szCs w:val="16"/>
              </w:rPr>
              <w:t>2,51</w:t>
            </w:r>
          </w:p>
        </w:tc>
        <w:tc>
          <w:tcPr>
            <w:tcW w:w="533" w:type="dxa"/>
            <w:vAlign w:val="center"/>
          </w:tcPr>
          <w:p w14:paraId="54FAA418" w14:textId="0C0256AD" w:rsidR="00F72BCA" w:rsidRPr="009A1D16" w:rsidRDefault="00F72BCA" w:rsidP="00F72BCA">
            <w:pPr>
              <w:spacing w:line="240" w:lineRule="auto"/>
              <w:jc w:val="right"/>
              <w:rPr>
                <w:rFonts w:cs="Arial"/>
                <w:sz w:val="15"/>
                <w:szCs w:val="15"/>
              </w:rPr>
            </w:pPr>
            <w:r>
              <w:rPr>
                <w:rFonts w:cs="Arial"/>
                <w:color w:val="000000"/>
                <w:sz w:val="16"/>
                <w:szCs w:val="16"/>
              </w:rPr>
              <w:t>9,24</w:t>
            </w:r>
          </w:p>
        </w:tc>
        <w:tc>
          <w:tcPr>
            <w:tcW w:w="532" w:type="dxa"/>
            <w:vAlign w:val="center"/>
          </w:tcPr>
          <w:p w14:paraId="2E75FD58" w14:textId="07F80804"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7F84DD86" w14:textId="3D6F7D1A"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2" w:type="dxa"/>
            <w:vAlign w:val="center"/>
          </w:tcPr>
          <w:p w14:paraId="2733659A" w14:textId="3BA406D4" w:rsidR="00F72BCA" w:rsidRPr="009A1D16" w:rsidRDefault="00F72BCA" w:rsidP="00F72BCA">
            <w:pPr>
              <w:spacing w:line="240" w:lineRule="auto"/>
              <w:jc w:val="right"/>
              <w:rPr>
                <w:rFonts w:cs="Arial"/>
                <w:sz w:val="15"/>
                <w:szCs w:val="15"/>
              </w:rPr>
            </w:pPr>
            <w:r>
              <w:rPr>
                <w:rFonts w:cs="Arial"/>
                <w:color w:val="000000"/>
                <w:sz w:val="16"/>
                <w:szCs w:val="16"/>
              </w:rPr>
              <w:t>10,76</w:t>
            </w:r>
          </w:p>
        </w:tc>
        <w:tc>
          <w:tcPr>
            <w:tcW w:w="533" w:type="dxa"/>
            <w:vAlign w:val="center"/>
          </w:tcPr>
          <w:p w14:paraId="79CD8B99" w14:textId="012D324D" w:rsidR="00F72BCA" w:rsidRPr="009A1D16" w:rsidRDefault="00F72BCA" w:rsidP="00F72BCA">
            <w:pPr>
              <w:spacing w:line="240" w:lineRule="auto"/>
              <w:jc w:val="right"/>
              <w:rPr>
                <w:rFonts w:cs="Arial"/>
                <w:sz w:val="15"/>
                <w:szCs w:val="15"/>
              </w:rPr>
            </w:pPr>
            <w:r>
              <w:rPr>
                <w:rFonts w:cs="Arial"/>
                <w:color w:val="000000"/>
                <w:sz w:val="16"/>
                <w:szCs w:val="16"/>
              </w:rPr>
              <w:t>10,98</w:t>
            </w:r>
          </w:p>
        </w:tc>
        <w:tc>
          <w:tcPr>
            <w:tcW w:w="533" w:type="dxa"/>
            <w:vAlign w:val="center"/>
          </w:tcPr>
          <w:p w14:paraId="5D7177CC" w14:textId="25CAA828" w:rsidR="00F72BCA" w:rsidRPr="009A1D16" w:rsidRDefault="00F72BCA" w:rsidP="00F72BCA">
            <w:pPr>
              <w:spacing w:line="240" w:lineRule="auto"/>
              <w:jc w:val="right"/>
              <w:rPr>
                <w:rFonts w:cs="Arial"/>
                <w:sz w:val="15"/>
                <w:szCs w:val="15"/>
              </w:rPr>
            </w:pPr>
            <w:r>
              <w:rPr>
                <w:rFonts w:cs="Arial"/>
                <w:color w:val="000000"/>
                <w:sz w:val="16"/>
                <w:szCs w:val="16"/>
              </w:rPr>
              <w:t>8,53</w:t>
            </w:r>
          </w:p>
        </w:tc>
      </w:tr>
      <w:tr w:rsidR="00F72BCA" w14:paraId="296C302A" w14:textId="77777777" w:rsidTr="00F72BCA">
        <w:trPr>
          <w:trHeight w:val="284"/>
        </w:trPr>
        <w:tc>
          <w:tcPr>
            <w:tcW w:w="0" w:type="auto"/>
            <w:vAlign w:val="center"/>
          </w:tcPr>
          <w:p w14:paraId="5A9EE95C" w14:textId="3B10DBBA" w:rsidR="00F72BCA" w:rsidRPr="00D01F6E" w:rsidRDefault="00F72BCA" w:rsidP="00F72BCA">
            <w:pPr>
              <w:spacing w:line="240" w:lineRule="auto"/>
              <w:jc w:val="left"/>
              <w:rPr>
                <w:rFonts w:cs="Arial"/>
                <w:b/>
                <w:sz w:val="16"/>
                <w:szCs w:val="16"/>
              </w:rPr>
            </w:pPr>
            <w:r w:rsidRPr="00B94E13">
              <w:rPr>
                <w:rFonts w:cs="Arial"/>
                <w:b/>
                <w:color w:val="000000"/>
                <w:sz w:val="14"/>
                <w:szCs w:val="14"/>
              </w:rPr>
              <w:t>Enx. Frequentes</w:t>
            </w:r>
          </w:p>
        </w:tc>
        <w:tc>
          <w:tcPr>
            <w:tcW w:w="530" w:type="dxa"/>
            <w:vAlign w:val="center"/>
          </w:tcPr>
          <w:p w14:paraId="1D6B451E" w14:textId="5DBC5E9B" w:rsidR="00F72BCA" w:rsidRPr="009A1D16" w:rsidRDefault="00F72BCA" w:rsidP="00F72BCA">
            <w:pPr>
              <w:spacing w:line="240" w:lineRule="auto"/>
              <w:jc w:val="right"/>
              <w:rPr>
                <w:rFonts w:cs="Arial"/>
                <w:sz w:val="15"/>
                <w:szCs w:val="15"/>
              </w:rPr>
            </w:pPr>
            <w:r>
              <w:rPr>
                <w:rFonts w:cs="Arial"/>
                <w:color w:val="000000"/>
                <w:sz w:val="16"/>
                <w:szCs w:val="16"/>
              </w:rPr>
              <w:t>1,65</w:t>
            </w:r>
          </w:p>
        </w:tc>
        <w:tc>
          <w:tcPr>
            <w:tcW w:w="533" w:type="dxa"/>
            <w:vAlign w:val="center"/>
          </w:tcPr>
          <w:p w14:paraId="37474972" w14:textId="22120BB5" w:rsidR="00F72BCA" w:rsidRPr="009A1D16" w:rsidRDefault="00F72BCA" w:rsidP="00F72BCA">
            <w:pPr>
              <w:spacing w:line="240" w:lineRule="auto"/>
              <w:jc w:val="right"/>
              <w:rPr>
                <w:rFonts w:cs="Arial"/>
                <w:sz w:val="15"/>
                <w:szCs w:val="15"/>
              </w:rPr>
            </w:pPr>
            <w:r>
              <w:rPr>
                <w:rFonts w:cs="Arial"/>
                <w:color w:val="000000"/>
                <w:sz w:val="16"/>
                <w:szCs w:val="16"/>
              </w:rPr>
              <w:t>3,09</w:t>
            </w:r>
          </w:p>
        </w:tc>
        <w:tc>
          <w:tcPr>
            <w:tcW w:w="532" w:type="dxa"/>
            <w:vAlign w:val="center"/>
          </w:tcPr>
          <w:p w14:paraId="44D96112" w14:textId="2AD53FD6" w:rsidR="00F72BCA" w:rsidRPr="009A1D16" w:rsidRDefault="00F72BCA" w:rsidP="00F72BCA">
            <w:pPr>
              <w:spacing w:line="240" w:lineRule="auto"/>
              <w:jc w:val="right"/>
              <w:rPr>
                <w:rFonts w:cs="Arial"/>
                <w:sz w:val="15"/>
                <w:szCs w:val="15"/>
              </w:rPr>
            </w:pPr>
            <w:r>
              <w:rPr>
                <w:rFonts w:cs="Arial"/>
                <w:color w:val="000000"/>
                <w:sz w:val="16"/>
                <w:szCs w:val="16"/>
              </w:rPr>
              <w:t>2,34</w:t>
            </w:r>
          </w:p>
        </w:tc>
        <w:tc>
          <w:tcPr>
            <w:tcW w:w="533" w:type="dxa"/>
            <w:vAlign w:val="center"/>
          </w:tcPr>
          <w:p w14:paraId="626DD464" w14:textId="372E1CF7" w:rsidR="00F72BCA" w:rsidRPr="009A1D16" w:rsidRDefault="00F72BCA" w:rsidP="00F72BCA">
            <w:pPr>
              <w:spacing w:line="240" w:lineRule="auto"/>
              <w:jc w:val="right"/>
              <w:rPr>
                <w:rFonts w:cs="Arial"/>
                <w:sz w:val="15"/>
                <w:szCs w:val="15"/>
              </w:rPr>
            </w:pPr>
            <w:r>
              <w:rPr>
                <w:rFonts w:cs="Arial"/>
                <w:color w:val="000000"/>
                <w:sz w:val="16"/>
                <w:szCs w:val="16"/>
              </w:rPr>
              <w:t>2,60</w:t>
            </w:r>
          </w:p>
        </w:tc>
        <w:tc>
          <w:tcPr>
            <w:tcW w:w="533" w:type="dxa"/>
            <w:vAlign w:val="center"/>
          </w:tcPr>
          <w:p w14:paraId="2A79ECE7" w14:textId="24ABDAB0" w:rsidR="00F72BCA" w:rsidRPr="009A1D16" w:rsidRDefault="00F72BCA" w:rsidP="00F72BCA">
            <w:pPr>
              <w:spacing w:line="240" w:lineRule="auto"/>
              <w:jc w:val="right"/>
              <w:rPr>
                <w:rFonts w:cs="Arial"/>
                <w:sz w:val="15"/>
                <w:szCs w:val="15"/>
              </w:rPr>
            </w:pPr>
            <w:r>
              <w:rPr>
                <w:rFonts w:cs="Arial"/>
                <w:color w:val="000000"/>
                <w:sz w:val="16"/>
                <w:szCs w:val="16"/>
              </w:rPr>
              <w:t>8,43</w:t>
            </w:r>
          </w:p>
        </w:tc>
        <w:tc>
          <w:tcPr>
            <w:tcW w:w="532" w:type="dxa"/>
            <w:vAlign w:val="center"/>
          </w:tcPr>
          <w:p w14:paraId="228214F7" w14:textId="18A726A9" w:rsidR="00F72BCA" w:rsidRPr="009A1D16" w:rsidRDefault="00F72BCA" w:rsidP="00F72BCA">
            <w:pPr>
              <w:spacing w:line="240" w:lineRule="auto"/>
              <w:jc w:val="right"/>
              <w:rPr>
                <w:rFonts w:cs="Arial"/>
                <w:sz w:val="15"/>
                <w:szCs w:val="15"/>
              </w:rPr>
            </w:pPr>
            <w:r>
              <w:rPr>
                <w:rFonts w:cs="Arial"/>
                <w:color w:val="000000"/>
                <w:sz w:val="16"/>
                <w:szCs w:val="16"/>
              </w:rPr>
              <w:t>6,72</w:t>
            </w:r>
          </w:p>
        </w:tc>
        <w:tc>
          <w:tcPr>
            <w:tcW w:w="533" w:type="dxa"/>
            <w:vAlign w:val="center"/>
          </w:tcPr>
          <w:p w14:paraId="736B004C" w14:textId="3CDC1644" w:rsidR="00F72BCA" w:rsidRPr="009A1D16" w:rsidRDefault="00F72BCA" w:rsidP="00F72BCA">
            <w:pPr>
              <w:spacing w:line="240" w:lineRule="auto"/>
              <w:jc w:val="right"/>
              <w:rPr>
                <w:rFonts w:cs="Arial"/>
                <w:sz w:val="15"/>
                <w:szCs w:val="15"/>
              </w:rPr>
            </w:pPr>
            <w:r>
              <w:rPr>
                <w:rFonts w:cs="Arial"/>
                <w:color w:val="000000"/>
                <w:sz w:val="16"/>
                <w:szCs w:val="16"/>
              </w:rPr>
              <w:t>6,89</w:t>
            </w:r>
          </w:p>
        </w:tc>
        <w:tc>
          <w:tcPr>
            <w:tcW w:w="532" w:type="dxa"/>
            <w:vAlign w:val="center"/>
          </w:tcPr>
          <w:p w14:paraId="6AF76921" w14:textId="0B9D5E77" w:rsidR="00F72BCA" w:rsidRPr="009A1D16" w:rsidRDefault="00F72BCA" w:rsidP="00F72BCA">
            <w:pPr>
              <w:spacing w:line="240" w:lineRule="auto"/>
              <w:jc w:val="right"/>
              <w:rPr>
                <w:rFonts w:cs="Arial"/>
                <w:sz w:val="15"/>
                <w:szCs w:val="15"/>
              </w:rPr>
            </w:pPr>
            <w:r>
              <w:rPr>
                <w:rFonts w:cs="Arial"/>
                <w:color w:val="000000"/>
                <w:sz w:val="16"/>
                <w:szCs w:val="16"/>
              </w:rPr>
              <w:t>2,04</w:t>
            </w:r>
          </w:p>
        </w:tc>
        <w:tc>
          <w:tcPr>
            <w:tcW w:w="533" w:type="dxa"/>
            <w:vAlign w:val="center"/>
          </w:tcPr>
          <w:p w14:paraId="30890B34" w14:textId="6F6684C4" w:rsidR="00F72BCA" w:rsidRPr="009A1D16" w:rsidRDefault="00F72BCA" w:rsidP="00F72BCA">
            <w:pPr>
              <w:spacing w:line="240" w:lineRule="auto"/>
              <w:jc w:val="right"/>
              <w:rPr>
                <w:rFonts w:cs="Arial"/>
                <w:sz w:val="15"/>
                <w:szCs w:val="15"/>
              </w:rPr>
            </w:pPr>
            <w:r>
              <w:rPr>
                <w:rFonts w:cs="Arial"/>
                <w:color w:val="000000"/>
                <w:sz w:val="16"/>
                <w:szCs w:val="16"/>
              </w:rPr>
              <w:t>7,85</w:t>
            </w:r>
          </w:p>
        </w:tc>
        <w:tc>
          <w:tcPr>
            <w:tcW w:w="533" w:type="dxa"/>
            <w:vAlign w:val="center"/>
          </w:tcPr>
          <w:p w14:paraId="147F993E" w14:textId="61F2038D"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7E26A0B5" w14:textId="531E1363" w:rsidR="00F72BCA" w:rsidRPr="009A1D16" w:rsidRDefault="00F72BCA" w:rsidP="00F72BCA">
            <w:pPr>
              <w:spacing w:line="240" w:lineRule="auto"/>
              <w:jc w:val="right"/>
              <w:rPr>
                <w:rFonts w:cs="Arial"/>
                <w:sz w:val="15"/>
                <w:szCs w:val="15"/>
              </w:rPr>
            </w:pPr>
            <w:r>
              <w:rPr>
                <w:rFonts w:cs="Arial"/>
                <w:color w:val="000000"/>
                <w:sz w:val="16"/>
                <w:szCs w:val="16"/>
              </w:rPr>
              <w:t>7,52</w:t>
            </w:r>
          </w:p>
        </w:tc>
        <w:tc>
          <w:tcPr>
            <w:tcW w:w="533" w:type="dxa"/>
            <w:vAlign w:val="center"/>
          </w:tcPr>
          <w:p w14:paraId="2AF04102" w14:textId="35733C04" w:rsidR="00F72BCA" w:rsidRPr="009A1D16" w:rsidRDefault="00F72BCA" w:rsidP="00F72BCA">
            <w:pPr>
              <w:spacing w:line="240" w:lineRule="auto"/>
              <w:jc w:val="right"/>
              <w:rPr>
                <w:rFonts w:cs="Arial"/>
                <w:sz w:val="15"/>
                <w:szCs w:val="15"/>
              </w:rPr>
            </w:pPr>
            <w:r>
              <w:rPr>
                <w:rFonts w:cs="Arial"/>
                <w:color w:val="000000"/>
                <w:sz w:val="16"/>
                <w:szCs w:val="16"/>
              </w:rPr>
              <w:t>7,14</w:t>
            </w:r>
          </w:p>
        </w:tc>
        <w:tc>
          <w:tcPr>
            <w:tcW w:w="532" w:type="dxa"/>
            <w:vAlign w:val="center"/>
          </w:tcPr>
          <w:p w14:paraId="5DFAA9F0" w14:textId="3AADEA9F"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74564F93" w14:textId="749C3955" w:rsidR="00F72BCA" w:rsidRPr="009A1D16" w:rsidRDefault="00F72BCA" w:rsidP="00F72BCA">
            <w:pPr>
              <w:spacing w:line="240" w:lineRule="auto"/>
              <w:jc w:val="right"/>
              <w:rPr>
                <w:rFonts w:cs="Arial"/>
                <w:sz w:val="15"/>
                <w:szCs w:val="15"/>
              </w:rPr>
            </w:pPr>
            <w:r>
              <w:rPr>
                <w:rFonts w:cs="Arial"/>
                <w:color w:val="000000"/>
                <w:sz w:val="16"/>
                <w:szCs w:val="16"/>
              </w:rPr>
              <w:t>2,40</w:t>
            </w:r>
          </w:p>
        </w:tc>
        <w:tc>
          <w:tcPr>
            <w:tcW w:w="533" w:type="dxa"/>
            <w:vAlign w:val="center"/>
          </w:tcPr>
          <w:p w14:paraId="2E37B01E" w14:textId="3229B64F" w:rsidR="00F72BCA" w:rsidRPr="009A1D16" w:rsidRDefault="00F72BCA" w:rsidP="00F72BCA">
            <w:pPr>
              <w:spacing w:line="240" w:lineRule="auto"/>
              <w:jc w:val="right"/>
              <w:rPr>
                <w:rFonts w:cs="Arial"/>
                <w:sz w:val="15"/>
                <w:szCs w:val="15"/>
              </w:rPr>
            </w:pPr>
            <w:r>
              <w:rPr>
                <w:rFonts w:cs="Arial"/>
                <w:color w:val="000000"/>
                <w:sz w:val="16"/>
                <w:szCs w:val="16"/>
              </w:rPr>
              <w:t>3,24</w:t>
            </w:r>
          </w:p>
        </w:tc>
      </w:tr>
      <w:tr w:rsidR="00F72BCA" w14:paraId="458C02C0" w14:textId="77777777" w:rsidTr="00F72BCA">
        <w:trPr>
          <w:trHeight w:val="284"/>
        </w:trPr>
        <w:tc>
          <w:tcPr>
            <w:tcW w:w="0" w:type="auto"/>
            <w:vAlign w:val="center"/>
          </w:tcPr>
          <w:p w14:paraId="368076C0" w14:textId="3990E99B" w:rsidR="00F72BCA" w:rsidRPr="00D01F6E" w:rsidRDefault="00F72BCA" w:rsidP="00F72BCA">
            <w:pPr>
              <w:spacing w:line="240" w:lineRule="auto"/>
              <w:jc w:val="left"/>
              <w:rPr>
                <w:rFonts w:cs="Arial"/>
                <w:b/>
                <w:sz w:val="16"/>
                <w:szCs w:val="16"/>
              </w:rPr>
            </w:pPr>
            <w:r w:rsidRPr="00B94E13">
              <w:rPr>
                <w:rFonts w:cs="Arial"/>
                <w:b/>
                <w:color w:val="000000"/>
                <w:sz w:val="14"/>
                <w:szCs w:val="14"/>
              </w:rPr>
              <w:t>Jovem</w:t>
            </w:r>
          </w:p>
        </w:tc>
        <w:tc>
          <w:tcPr>
            <w:tcW w:w="530" w:type="dxa"/>
            <w:vAlign w:val="center"/>
          </w:tcPr>
          <w:p w14:paraId="79588621" w14:textId="14857F40"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3" w:type="dxa"/>
            <w:vAlign w:val="center"/>
          </w:tcPr>
          <w:p w14:paraId="541E8CC9" w14:textId="2CD7357F" w:rsidR="00F72BCA" w:rsidRPr="009A1D16" w:rsidRDefault="00F72BCA" w:rsidP="00F72BCA">
            <w:pPr>
              <w:spacing w:line="240" w:lineRule="auto"/>
              <w:jc w:val="right"/>
              <w:rPr>
                <w:rFonts w:cs="Arial"/>
                <w:sz w:val="15"/>
                <w:szCs w:val="15"/>
              </w:rPr>
            </w:pPr>
            <w:r>
              <w:rPr>
                <w:rFonts w:cs="Arial"/>
                <w:color w:val="000000"/>
                <w:sz w:val="16"/>
                <w:szCs w:val="16"/>
              </w:rPr>
              <w:t>2,99</w:t>
            </w:r>
          </w:p>
        </w:tc>
        <w:tc>
          <w:tcPr>
            <w:tcW w:w="532" w:type="dxa"/>
            <w:vAlign w:val="center"/>
          </w:tcPr>
          <w:p w14:paraId="330BCAF8" w14:textId="4F726E97" w:rsidR="00F72BCA" w:rsidRPr="009A1D16" w:rsidRDefault="00F72BCA" w:rsidP="00F72BCA">
            <w:pPr>
              <w:spacing w:line="240" w:lineRule="auto"/>
              <w:jc w:val="right"/>
              <w:rPr>
                <w:rFonts w:cs="Arial"/>
                <w:sz w:val="15"/>
                <w:szCs w:val="15"/>
              </w:rPr>
            </w:pPr>
            <w:r>
              <w:rPr>
                <w:rFonts w:cs="Arial"/>
                <w:color w:val="000000"/>
                <w:sz w:val="16"/>
                <w:szCs w:val="16"/>
              </w:rPr>
              <w:t>9,20</w:t>
            </w:r>
          </w:p>
        </w:tc>
        <w:tc>
          <w:tcPr>
            <w:tcW w:w="533" w:type="dxa"/>
            <w:vAlign w:val="center"/>
          </w:tcPr>
          <w:p w14:paraId="66765EAA" w14:textId="2CC46557"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661A800A" w14:textId="4A9FAF39" w:rsidR="00F72BCA" w:rsidRPr="009A1D16" w:rsidRDefault="00F72BCA" w:rsidP="00F72BCA">
            <w:pPr>
              <w:spacing w:line="240" w:lineRule="auto"/>
              <w:jc w:val="right"/>
              <w:rPr>
                <w:rFonts w:cs="Arial"/>
                <w:sz w:val="15"/>
                <w:szCs w:val="15"/>
              </w:rPr>
            </w:pPr>
            <w:r>
              <w:rPr>
                <w:rFonts w:cs="Arial"/>
                <w:color w:val="000000"/>
                <w:sz w:val="16"/>
                <w:szCs w:val="16"/>
              </w:rPr>
              <w:t>8,24</w:t>
            </w:r>
          </w:p>
        </w:tc>
        <w:tc>
          <w:tcPr>
            <w:tcW w:w="532" w:type="dxa"/>
            <w:vAlign w:val="center"/>
          </w:tcPr>
          <w:p w14:paraId="21AEE922" w14:textId="2DC52B57"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3" w:type="dxa"/>
            <w:vAlign w:val="center"/>
          </w:tcPr>
          <w:p w14:paraId="4E328D99" w14:textId="5E4CBD89"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2" w:type="dxa"/>
            <w:vAlign w:val="center"/>
          </w:tcPr>
          <w:p w14:paraId="046F1508" w14:textId="2305F99B"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3" w:type="dxa"/>
            <w:vAlign w:val="center"/>
          </w:tcPr>
          <w:p w14:paraId="34867D58" w14:textId="7FF65C21" w:rsidR="00F72BCA" w:rsidRPr="009A1D16" w:rsidRDefault="00F72BCA" w:rsidP="00F72BCA">
            <w:pPr>
              <w:spacing w:line="240" w:lineRule="auto"/>
              <w:jc w:val="right"/>
              <w:rPr>
                <w:rFonts w:cs="Arial"/>
                <w:sz w:val="15"/>
                <w:szCs w:val="15"/>
              </w:rPr>
            </w:pPr>
            <w:r>
              <w:rPr>
                <w:rFonts w:cs="Arial"/>
                <w:color w:val="000000"/>
                <w:sz w:val="16"/>
                <w:szCs w:val="16"/>
              </w:rPr>
              <w:t>9,70</w:t>
            </w:r>
          </w:p>
        </w:tc>
        <w:tc>
          <w:tcPr>
            <w:tcW w:w="533" w:type="dxa"/>
            <w:vAlign w:val="center"/>
          </w:tcPr>
          <w:p w14:paraId="26835D9B" w14:textId="1AB0FA99" w:rsidR="00F72BCA" w:rsidRPr="009A1D16" w:rsidRDefault="00F72BCA" w:rsidP="00F72BCA">
            <w:pPr>
              <w:spacing w:line="240" w:lineRule="auto"/>
              <w:jc w:val="right"/>
              <w:rPr>
                <w:rFonts w:cs="Arial"/>
                <w:sz w:val="15"/>
                <w:szCs w:val="15"/>
              </w:rPr>
            </w:pPr>
            <w:r>
              <w:rPr>
                <w:rFonts w:cs="Arial"/>
                <w:color w:val="000000"/>
                <w:sz w:val="16"/>
                <w:szCs w:val="16"/>
              </w:rPr>
              <w:t>6,53</w:t>
            </w:r>
          </w:p>
        </w:tc>
        <w:tc>
          <w:tcPr>
            <w:tcW w:w="532" w:type="dxa"/>
            <w:vAlign w:val="center"/>
          </w:tcPr>
          <w:p w14:paraId="18AAC579" w14:textId="68D6854B" w:rsidR="00F72BCA" w:rsidRPr="009A1D16" w:rsidRDefault="00F72BCA" w:rsidP="00F72BCA">
            <w:pPr>
              <w:spacing w:line="240" w:lineRule="auto"/>
              <w:jc w:val="right"/>
              <w:rPr>
                <w:rFonts w:cs="Arial"/>
                <w:sz w:val="15"/>
                <w:szCs w:val="15"/>
              </w:rPr>
            </w:pPr>
            <w:r>
              <w:rPr>
                <w:rFonts w:cs="Arial"/>
                <w:color w:val="000000"/>
                <w:sz w:val="16"/>
                <w:szCs w:val="16"/>
              </w:rPr>
              <w:t>4,86</w:t>
            </w:r>
          </w:p>
        </w:tc>
        <w:tc>
          <w:tcPr>
            <w:tcW w:w="533" w:type="dxa"/>
            <w:vAlign w:val="center"/>
          </w:tcPr>
          <w:p w14:paraId="6A667557" w14:textId="76495294" w:rsidR="00F72BCA" w:rsidRPr="009A1D16" w:rsidRDefault="00F72BCA" w:rsidP="00F72BCA">
            <w:pPr>
              <w:spacing w:line="240" w:lineRule="auto"/>
              <w:jc w:val="right"/>
              <w:rPr>
                <w:rFonts w:cs="Arial"/>
                <w:sz w:val="15"/>
                <w:szCs w:val="15"/>
              </w:rPr>
            </w:pPr>
            <w:r>
              <w:rPr>
                <w:rFonts w:cs="Arial"/>
                <w:color w:val="000000"/>
                <w:sz w:val="16"/>
                <w:szCs w:val="16"/>
              </w:rPr>
              <w:t>8,45</w:t>
            </w:r>
          </w:p>
        </w:tc>
        <w:tc>
          <w:tcPr>
            <w:tcW w:w="532" w:type="dxa"/>
            <w:vAlign w:val="center"/>
          </w:tcPr>
          <w:p w14:paraId="77B08842" w14:textId="5C36341F" w:rsidR="00F72BCA" w:rsidRPr="009A1D16" w:rsidRDefault="00F72BCA" w:rsidP="00F72BCA">
            <w:pPr>
              <w:spacing w:line="240" w:lineRule="auto"/>
              <w:jc w:val="right"/>
              <w:rPr>
                <w:rFonts w:cs="Arial"/>
                <w:sz w:val="15"/>
                <w:szCs w:val="15"/>
              </w:rPr>
            </w:pPr>
            <w:r>
              <w:rPr>
                <w:rFonts w:cs="Arial"/>
                <w:color w:val="000000"/>
                <w:sz w:val="16"/>
                <w:szCs w:val="16"/>
              </w:rPr>
              <w:t>9,85</w:t>
            </w:r>
          </w:p>
        </w:tc>
        <w:tc>
          <w:tcPr>
            <w:tcW w:w="533" w:type="dxa"/>
            <w:vAlign w:val="center"/>
          </w:tcPr>
          <w:p w14:paraId="4A683D45" w14:textId="42609549" w:rsidR="00F72BCA" w:rsidRPr="009A1D16" w:rsidRDefault="00F72BCA" w:rsidP="00F72BCA">
            <w:pPr>
              <w:spacing w:line="240" w:lineRule="auto"/>
              <w:jc w:val="right"/>
              <w:rPr>
                <w:rFonts w:cs="Arial"/>
                <w:sz w:val="15"/>
                <w:szCs w:val="15"/>
              </w:rPr>
            </w:pPr>
            <w:r>
              <w:rPr>
                <w:rFonts w:cs="Arial"/>
                <w:color w:val="000000"/>
                <w:sz w:val="16"/>
                <w:szCs w:val="16"/>
              </w:rPr>
              <w:t>4,69</w:t>
            </w:r>
          </w:p>
        </w:tc>
        <w:tc>
          <w:tcPr>
            <w:tcW w:w="533" w:type="dxa"/>
            <w:vAlign w:val="center"/>
          </w:tcPr>
          <w:p w14:paraId="1C034C1F" w14:textId="13A7A20B" w:rsidR="00F72BCA" w:rsidRPr="009A1D16" w:rsidRDefault="00F72BCA" w:rsidP="00F72BCA">
            <w:pPr>
              <w:spacing w:line="240" w:lineRule="auto"/>
              <w:jc w:val="right"/>
              <w:rPr>
                <w:rFonts w:cs="Arial"/>
                <w:sz w:val="15"/>
                <w:szCs w:val="15"/>
              </w:rPr>
            </w:pPr>
            <w:r>
              <w:rPr>
                <w:rFonts w:cs="Arial"/>
                <w:color w:val="000000"/>
                <w:sz w:val="16"/>
                <w:szCs w:val="16"/>
              </w:rPr>
              <w:t>9,68</w:t>
            </w:r>
          </w:p>
        </w:tc>
      </w:tr>
      <w:tr w:rsidR="00F72BCA" w14:paraId="62405668" w14:textId="77777777" w:rsidTr="00F72BCA">
        <w:trPr>
          <w:trHeight w:val="284"/>
        </w:trPr>
        <w:tc>
          <w:tcPr>
            <w:tcW w:w="0" w:type="auto"/>
            <w:vAlign w:val="center"/>
          </w:tcPr>
          <w:p w14:paraId="27525026" w14:textId="54A1BEA0" w:rsidR="00F72BCA" w:rsidRPr="00D01F6E" w:rsidRDefault="00F72BCA" w:rsidP="00F72BCA">
            <w:pPr>
              <w:spacing w:line="240" w:lineRule="auto"/>
              <w:jc w:val="left"/>
              <w:rPr>
                <w:rFonts w:cs="Arial"/>
                <w:b/>
                <w:sz w:val="16"/>
                <w:szCs w:val="16"/>
              </w:rPr>
            </w:pPr>
            <w:r w:rsidRPr="00B94E13">
              <w:rPr>
                <w:rFonts w:cs="Arial"/>
                <w:b/>
                <w:color w:val="000000"/>
                <w:sz w:val="14"/>
                <w:szCs w:val="14"/>
              </w:rPr>
              <w:t>Meia Idade</w:t>
            </w:r>
          </w:p>
        </w:tc>
        <w:tc>
          <w:tcPr>
            <w:tcW w:w="530" w:type="dxa"/>
            <w:vAlign w:val="center"/>
          </w:tcPr>
          <w:p w14:paraId="1BD997D3" w14:textId="1FCEFA1D"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5A24136" w14:textId="495105C6"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2" w:type="dxa"/>
            <w:vAlign w:val="center"/>
          </w:tcPr>
          <w:p w14:paraId="3CAC7A00" w14:textId="672F83A6" w:rsidR="00F72BCA" w:rsidRPr="009A1D16" w:rsidRDefault="00F72BCA" w:rsidP="00F72BCA">
            <w:pPr>
              <w:spacing w:line="240" w:lineRule="auto"/>
              <w:jc w:val="right"/>
              <w:rPr>
                <w:rFonts w:cs="Arial"/>
                <w:sz w:val="15"/>
                <w:szCs w:val="15"/>
              </w:rPr>
            </w:pPr>
            <w:r>
              <w:rPr>
                <w:rFonts w:cs="Arial"/>
                <w:color w:val="000000"/>
                <w:sz w:val="16"/>
                <w:szCs w:val="16"/>
              </w:rPr>
              <w:t>10,18</w:t>
            </w:r>
          </w:p>
        </w:tc>
        <w:tc>
          <w:tcPr>
            <w:tcW w:w="533" w:type="dxa"/>
            <w:vAlign w:val="center"/>
          </w:tcPr>
          <w:p w14:paraId="3FD1337B" w14:textId="68957106" w:rsidR="00F72BCA" w:rsidRPr="009A1D16" w:rsidRDefault="00F72BCA" w:rsidP="00F72BCA">
            <w:pPr>
              <w:spacing w:line="240" w:lineRule="auto"/>
              <w:jc w:val="right"/>
              <w:rPr>
                <w:rFonts w:cs="Arial"/>
                <w:sz w:val="15"/>
                <w:szCs w:val="15"/>
              </w:rPr>
            </w:pPr>
            <w:r>
              <w:rPr>
                <w:rFonts w:cs="Arial"/>
                <w:color w:val="000000"/>
                <w:sz w:val="16"/>
                <w:szCs w:val="16"/>
              </w:rPr>
              <w:t>10,81</w:t>
            </w:r>
          </w:p>
        </w:tc>
        <w:tc>
          <w:tcPr>
            <w:tcW w:w="533" w:type="dxa"/>
            <w:vAlign w:val="center"/>
          </w:tcPr>
          <w:p w14:paraId="57B0DB96" w14:textId="3B2980A9" w:rsidR="00F72BCA" w:rsidRPr="009A1D16" w:rsidRDefault="00F72BCA" w:rsidP="00F72BCA">
            <w:pPr>
              <w:spacing w:line="240" w:lineRule="auto"/>
              <w:jc w:val="right"/>
              <w:rPr>
                <w:rFonts w:cs="Arial"/>
                <w:sz w:val="15"/>
                <w:szCs w:val="15"/>
              </w:rPr>
            </w:pPr>
            <w:r>
              <w:rPr>
                <w:rFonts w:cs="Arial"/>
                <w:color w:val="000000"/>
                <w:sz w:val="16"/>
                <w:szCs w:val="16"/>
              </w:rPr>
              <w:t>2,81</w:t>
            </w:r>
          </w:p>
        </w:tc>
        <w:tc>
          <w:tcPr>
            <w:tcW w:w="532" w:type="dxa"/>
            <w:vAlign w:val="center"/>
          </w:tcPr>
          <w:p w14:paraId="36E4E488" w14:textId="38B4F41C" w:rsidR="00F72BCA" w:rsidRPr="009A1D16" w:rsidRDefault="00F72BCA" w:rsidP="00F72BCA">
            <w:pPr>
              <w:spacing w:line="240" w:lineRule="auto"/>
              <w:jc w:val="right"/>
              <w:rPr>
                <w:rFonts w:cs="Arial"/>
                <w:sz w:val="15"/>
                <w:szCs w:val="15"/>
              </w:rPr>
            </w:pPr>
            <w:r>
              <w:rPr>
                <w:rFonts w:cs="Arial"/>
                <w:color w:val="000000"/>
                <w:sz w:val="16"/>
                <w:szCs w:val="16"/>
              </w:rPr>
              <w:t>4,26</w:t>
            </w:r>
          </w:p>
        </w:tc>
        <w:tc>
          <w:tcPr>
            <w:tcW w:w="533" w:type="dxa"/>
            <w:vAlign w:val="center"/>
          </w:tcPr>
          <w:p w14:paraId="0620037C" w14:textId="20444B86"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2" w:type="dxa"/>
            <w:vAlign w:val="center"/>
          </w:tcPr>
          <w:p w14:paraId="153269DE" w14:textId="0ECDDFFA" w:rsidR="00F72BCA" w:rsidRPr="009A1D16" w:rsidRDefault="00F72BCA" w:rsidP="00F72BCA">
            <w:pPr>
              <w:spacing w:line="240" w:lineRule="auto"/>
              <w:jc w:val="right"/>
              <w:rPr>
                <w:rFonts w:cs="Arial"/>
                <w:sz w:val="15"/>
                <w:szCs w:val="15"/>
              </w:rPr>
            </w:pPr>
            <w:r>
              <w:rPr>
                <w:rFonts w:cs="Arial"/>
                <w:color w:val="000000"/>
                <w:sz w:val="16"/>
                <w:szCs w:val="16"/>
              </w:rPr>
              <w:t>9,08</w:t>
            </w:r>
          </w:p>
        </w:tc>
        <w:tc>
          <w:tcPr>
            <w:tcW w:w="533" w:type="dxa"/>
            <w:vAlign w:val="center"/>
          </w:tcPr>
          <w:p w14:paraId="4A141781" w14:textId="6B9E1C3F" w:rsidR="00F72BCA" w:rsidRPr="009A1D16" w:rsidRDefault="00F72BCA" w:rsidP="00F72BCA">
            <w:pPr>
              <w:spacing w:line="240" w:lineRule="auto"/>
              <w:jc w:val="right"/>
              <w:rPr>
                <w:rFonts w:cs="Arial"/>
                <w:sz w:val="15"/>
                <w:szCs w:val="15"/>
              </w:rPr>
            </w:pPr>
            <w:r>
              <w:rPr>
                <w:rFonts w:cs="Arial"/>
                <w:color w:val="000000"/>
                <w:sz w:val="16"/>
                <w:szCs w:val="16"/>
              </w:rPr>
              <w:t>3,02</w:t>
            </w:r>
          </w:p>
        </w:tc>
        <w:tc>
          <w:tcPr>
            <w:tcW w:w="533" w:type="dxa"/>
            <w:vAlign w:val="center"/>
          </w:tcPr>
          <w:p w14:paraId="7FD68FFE" w14:textId="6271A842" w:rsidR="00F72BCA" w:rsidRPr="009A1D16" w:rsidRDefault="00F72BCA" w:rsidP="00F72BCA">
            <w:pPr>
              <w:spacing w:line="240" w:lineRule="auto"/>
              <w:jc w:val="right"/>
              <w:rPr>
                <w:rFonts w:cs="Arial"/>
                <w:sz w:val="15"/>
                <w:szCs w:val="15"/>
              </w:rPr>
            </w:pPr>
            <w:r>
              <w:rPr>
                <w:rFonts w:cs="Arial"/>
                <w:color w:val="000000"/>
                <w:sz w:val="16"/>
                <w:szCs w:val="16"/>
              </w:rPr>
              <w:t>5,60</w:t>
            </w:r>
          </w:p>
        </w:tc>
        <w:tc>
          <w:tcPr>
            <w:tcW w:w="532" w:type="dxa"/>
            <w:vAlign w:val="center"/>
          </w:tcPr>
          <w:p w14:paraId="655F0532" w14:textId="62F1E45B"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09574E2C" w14:textId="48C03C50"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755E9CE3" w14:textId="7478EF77" w:rsidR="00F72BCA" w:rsidRPr="009A1D16" w:rsidRDefault="00F72BCA" w:rsidP="00F72BCA">
            <w:pPr>
              <w:spacing w:line="240" w:lineRule="auto"/>
              <w:jc w:val="right"/>
              <w:rPr>
                <w:rFonts w:cs="Arial"/>
                <w:sz w:val="15"/>
                <w:szCs w:val="15"/>
              </w:rPr>
            </w:pPr>
            <w:r>
              <w:rPr>
                <w:rFonts w:cs="Arial"/>
                <w:color w:val="000000"/>
                <w:sz w:val="16"/>
                <w:szCs w:val="16"/>
              </w:rPr>
              <w:t>10,16</w:t>
            </w:r>
          </w:p>
        </w:tc>
        <w:tc>
          <w:tcPr>
            <w:tcW w:w="533" w:type="dxa"/>
            <w:vAlign w:val="center"/>
          </w:tcPr>
          <w:p w14:paraId="49B5A56D" w14:textId="113F2B26" w:rsidR="00F72BCA" w:rsidRPr="009A1D16" w:rsidRDefault="00F72BCA" w:rsidP="00F72BCA">
            <w:pPr>
              <w:spacing w:line="240" w:lineRule="auto"/>
              <w:jc w:val="right"/>
              <w:rPr>
                <w:rFonts w:cs="Arial"/>
                <w:sz w:val="15"/>
                <w:szCs w:val="15"/>
              </w:rPr>
            </w:pPr>
            <w:r>
              <w:rPr>
                <w:rFonts w:cs="Arial"/>
                <w:color w:val="000000"/>
                <w:sz w:val="16"/>
                <w:szCs w:val="16"/>
              </w:rPr>
              <w:t>7,91</w:t>
            </w:r>
          </w:p>
        </w:tc>
        <w:tc>
          <w:tcPr>
            <w:tcW w:w="533" w:type="dxa"/>
            <w:vAlign w:val="center"/>
          </w:tcPr>
          <w:p w14:paraId="58983544" w14:textId="6FAB9DD9" w:rsidR="00F72BCA" w:rsidRPr="009A1D16" w:rsidRDefault="00F72BCA" w:rsidP="00F72BCA">
            <w:pPr>
              <w:spacing w:line="240" w:lineRule="auto"/>
              <w:jc w:val="right"/>
              <w:rPr>
                <w:rFonts w:cs="Arial"/>
                <w:sz w:val="15"/>
                <w:szCs w:val="15"/>
              </w:rPr>
            </w:pPr>
            <w:r>
              <w:rPr>
                <w:rFonts w:cs="Arial"/>
                <w:color w:val="000000"/>
                <w:sz w:val="16"/>
                <w:szCs w:val="16"/>
              </w:rPr>
              <w:t>10,19</w:t>
            </w:r>
          </w:p>
        </w:tc>
      </w:tr>
      <w:tr w:rsidR="00F72BCA" w14:paraId="116DD6ED" w14:textId="77777777" w:rsidTr="00F72BCA">
        <w:trPr>
          <w:trHeight w:val="284"/>
        </w:trPr>
        <w:tc>
          <w:tcPr>
            <w:tcW w:w="0" w:type="auto"/>
            <w:vAlign w:val="center"/>
          </w:tcPr>
          <w:p w14:paraId="593FB26A" w14:textId="110E1D88" w:rsidR="00F72BCA" w:rsidRPr="00D01F6E" w:rsidRDefault="00F72BCA" w:rsidP="00F72BCA">
            <w:pPr>
              <w:spacing w:line="240" w:lineRule="auto"/>
              <w:jc w:val="left"/>
              <w:rPr>
                <w:rFonts w:cs="Arial"/>
                <w:b/>
                <w:sz w:val="16"/>
                <w:szCs w:val="16"/>
              </w:rPr>
            </w:pPr>
            <w:r w:rsidRPr="00B94E13">
              <w:rPr>
                <w:rFonts w:cs="Arial"/>
                <w:b/>
                <w:color w:val="000000"/>
                <w:sz w:val="14"/>
                <w:szCs w:val="14"/>
              </w:rPr>
              <w:t>Idoso</w:t>
            </w:r>
          </w:p>
        </w:tc>
        <w:tc>
          <w:tcPr>
            <w:tcW w:w="530" w:type="dxa"/>
            <w:vAlign w:val="center"/>
          </w:tcPr>
          <w:p w14:paraId="7BAC7627" w14:textId="40501D31" w:rsidR="00F72BCA" w:rsidRPr="009A1D16" w:rsidRDefault="00F72BCA" w:rsidP="00F72BCA">
            <w:pPr>
              <w:spacing w:line="240" w:lineRule="auto"/>
              <w:jc w:val="right"/>
              <w:rPr>
                <w:rFonts w:cs="Arial"/>
                <w:sz w:val="15"/>
                <w:szCs w:val="15"/>
              </w:rPr>
            </w:pPr>
            <w:r>
              <w:rPr>
                <w:rFonts w:cs="Arial"/>
                <w:color w:val="000000"/>
                <w:sz w:val="16"/>
                <w:szCs w:val="16"/>
              </w:rPr>
              <w:t>3,37</w:t>
            </w:r>
          </w:p>
        </w:tc>
        <w:tc>
          <w:tcPr>
            <w:tcW w:w="533" w:type="dxa"/>
            <w:vAlign w:val="center"/>
          </w:tcPr>
          <w:p w14:paraId="223DBAB8" w14:textId="37561FA8" w:rsidR="00F72BCA" w:rsidRPr="009A1D16" w:rsidRDefault="00F72BCA" w:rsidP="00F72BCA">
            <w:pPr>
              <w:spacing w:line="240" w:lineRule="auto"/>
              <w:jc w:val="right"/>
              <w:rPr>
                <w:rFonts w:cs="Arial"/>
                <w:sz w:val="15"/>
                <w:szCs w:val="15"/>
              </w:rPr>
            </w:pPr>
            <w:r>
              <w:rPr>
                <w:rFonts w:cs="Arial"/>
                <w:color w:val="000000"/>
                <w:sz w:val="16"/>
                <w:szCs w:val="16"/>
              </w:rPr>
              <w:t>7,66</w:t>
            </w:r>
          </w:p>
        </w:tc>
        <w:tc>
          <w:tcPr>
            <w:tcW w:w="532" w:type="dxa"/>
            <w:vAlign w:val="center"/>
          </w:tcPr>
          <w:p w14:paraId="3530E4C2" w14:textId="4538A3A0"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2FC4BDFE" w14:textId="336911C9" w:rsidR="00F72BCA" w:rsidRPr="009A1D16" w:rsidRDefault="00F72BCA" w:rsidP="00F72BCA">
            <w:pPr>
              <w:spacing w:line="240" w:lineRule="auto"/>
              <w:jc w:val="right"/>
              <w:rPr>
                <w:rFonts w:cs="Arial"/>
                <w:sz w:val="15"/>
                <w:szCs w:val="15"/>
              </w:rPr>
            </w:pPr>
            <w:r>
              <w:rPr>
                <w:rFonts w:cs="Arial"/>
                <w:color w:val="000000"/>
                <w:sz w:val="16"/>
                <w:szCs w:val="16"/>
              </w:rPr>
              <w:t>2,23</w:t>
            </w:r>
          </w:p>
        </w:tc>
        <w:tc>
          <w:tcPr>
            <w:tcW w:w="533" w:type="dxa"/>
            <w:vAlign w:val="center"/>
          </w:tcPr>
          <w:p w14:paraId="29B9991C" w14:textId="7815810F" w:rsidR="00F72BCA" w:rsidRPr="009A1D16" w:rsidRDefault="00F72BCA" w:rsidP="00F72BCA">
            <w:pPr>
              <w:spacing w:line="240" w:lineRule="auto"/>
              <w:jc w:val="right"/>
              <w:rPr>
                <w:rFonts w:cs="Arial"/>
                <w:sz w:val="15"/>
                <w:szCs w:val="15"/>
              </w:rPr>
            </w:pPr>
            <w:r>
              <w:rPr>
                <w:rFonts w:cs="Arial"/>
                <w:color w:val="000000"/>
                <w:sz w:val="16"/>
                <w:szCs w:val="16"/>
              </w:rPr>
              <w:t>9,52</w:t>
            </w:r>
          </w:p>
        </w:tc>
        <w:tc>
          <w:tcPr>
            <w:tcW w:w="532" w:type="dxa"/>
            <w:vAlign w:val="center"/>
          </w:tcPr>
          <w:p w14:paraId="503386DC" w14:textId="177A2ED6" w:rsidR="00F72BCA" w:rsidRPr="009A1D16" w:rsidRDefault="00F72BCA" w:rsidP="00F72BCA">
            <w:pPr>
              <w:spacing w:line="240" w:lineRule="auto"/>
              <w:jc w:val="right"/>
              <w:rPr>
                <w:rFonts w:cs="Arial"/>
                <w:sz w:val="15"/>
                <w:szCs w:val="15"/>
              </w:rPr>
            </w:pPr>
            <w:r>
              <w:rPr>
                <w:rFonts w:cs="Arial"/>
                <w:color w:val="000000"/>
                <w:sz w:val="16"/>
                <w:szCs w:val="16"/>
              </w:rPr>
              <w:t>7,05</w:t>
            </w:r>
          </w:p>
        </w:tc>
        <w:tc>
          <w:tcPr>
            <w:tcW w:w="533" w:type="dxa"/>
            <w:vAlign w:val="center"/>
          </w:tcPr>
          <w:p w14:paraId="63C98EE5" w14:textId="16D0CA1E" w:rsidR="00F72BCA" w:rsidRPr="009A1D16" w:rsidRDefault="00F72BCA" w:rsidP="00F72BCA">
            <w:pPr>
              <w:spacing w:line="240" w:lineRule="auto"/>
              <w:jc w:val="right"/>
              <w:rPr>
                <w:rFonts w:cs="Arial"/>
                <w:sz w:val="15"/>
                <w:szCs w:val="15"/>
              </w:rPr>
            </w:pPr>
            <w:r>
              <w:rPr>
                <w:rFonts w:cs="Arial"/>
                <w:color w:val="000000"/>
                <w:sz w:val="16"/>
                <w:szCs w:val="16"/>
              </w:rPr>
              <w:t>8,26</w:t>
            </w:r>
          </w:p>
        </w:tc>
        <w:tc>
          <w:tcPr>
            <w:tcW w:w="532" w:type="dxa"/>
            <w:vAlign w:val="center"/>
          </w:tcPr>
          <w:p w14:paraId="467BD363" w14:textId="468B8DDF" w:rsidR="00F72BCA" w:rsidRPr="009A1D16" w:rsidRDefault="00F72BCA" w:rsidP="00F72BCA">
            <w:pPr>
              <w:spacing w:line="240" w:lineRule="auto"/>
              <w:jc w:val="right"/>
              <w:rPr>
                <w:rFonts w:cs="Arial"/>
                <w:sz w:val="15"/>
                <w:szCs w:val="15"/>
              </w:rPr>
            </w:pPr>
            <w:r>
              <w:rPr>
                <w:rFonts w:cs="Arial"/>
                <w:color w:val="000000"/>
                <w:sz w:val="16"/>
                <w:szCs w:val="16"/>
              </w:rPr>
              <w:t>7,03</w:t>
            </w:r>
          </w:p>
        </w:tc>
        <w:tc>
          <w:tcPr>
            <w:tcW w:w="533" w:type="dxa"/>
            <w:vAlign w:val="center"/>
          </w:tcPr>
          <w:p w14:paraId="176961E5" w14:textId="74188463" w:rsidR="00F72BCA" w:rsidRPr="009A1D16" w:rsidRDefault="00F72BCA" w:rsidP="00F72BCA">
            <w:pPr>
              <w:spacing w:line="240" w:lineRule="auto"/>
              <w:jc w:val="right"/>
              <w:rPr>
                <w:rFonts w:cs="Arial"/>
                <w:sz w:val="15"/>
                <w:szCs w:val="15"/>
              </w:rPr>
            </w:pPr>
            <w:r>
              <w:rPr>
                <w:rFonts w:cs="Arial"/>
                <w:color w:val="000000"/>
                <w:sz w:val="16"/>
                <w:szCs w:val="16"/>
              </w:rPr>
              <w:t>7,64</w:t>
            </w:r>
          </w:p>
        </w:tc>
        <w:tc>
          <w:tcPr>
            <w:tcW w:w="533" w:type="dxa"/>
            <w:vAlign w:val="center"/>
          </w:tcPr>
          <w:p w14:paraId="40DD5B5E" w14:textId="4EE1D0D2"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vAlign w:val="center"/>
          </w:tcPr>
          <w:p w14:paraId="07070270" w14:textId="65BACC12" w:rsidR="00F72BCA" w:rsidRPr="009A1D16" w:rsidRDefault="00F72BCA" w:rsidP="00F72BCA">
            <w:pPr>
              <w:spacing w:line="240" w:lineRule="auto"/>
              <w:jc w:val="right"/>
              <w:rPr>
                <w:rFonts w:cs="Arial"/>
                <w:sz w:val="15"/>
                <w:szCs w:val="15"/>
              </w:rPr>
            </w:pPr>
            <w:r>
              <w:rPr>
                <w:rFonts w:cs="Arial"/>
                <w:color w:val="000000"/>
                <w:sz w:val="16"/>
                <w:szCs w:val="16"/>
              </w:rPr>
              <w:t>8,04</w:t>
            </w:r>
          </w:p>
        </w:tc>
        <w:tc>
          <w:tcPr>
            <w:tcW w:w="533" w:type="dxa"/>
            <w:vAlign w:val="center"/>
          </w:tcPr>
          <w:p w14:paraId="32F53BA2" w14:textId="3CFD09D2" w:rsidR="00F72BCA" w:rsidRPr="009A1D16" w:rsidRDefault="00F72BCA" w:rsidP="00F72BCA">
            <w:pPr>
              <w:spacing w:line="240" w:lineRule="auto"/>
              <w:jc w:val="right"/>
              <w:rPr>
                <w:rFonts w:cs="Arial"/>
                <w:sz w:val="15"/>
                <w:szCs w:val="15"/>
              </w:rPr>
            </w:pPr>
            <w:r>
              <w:rPr>
                <w:rFonts w:cs="Arial"/>
                <w:color w:val="000000"/>
                <w:sz w:val="16"/>
                <w:szCs w:val="16"/>
              </w:rPr>
              <w:t>4,58</w:t>
            </w:r>
          </w:p>
        </w:tc>
        <w:tc>
          <w:tcPr>
            <w:tcW w:w="532" w:type="dxa"/>
            <w:vAlign w:val="center"/>
          </w:tcPr>
          <w:p w14:paraId="04FD917E" w14:textId="788314D4" w:rsidR="00F72BCA" w:rsidRPr="009A1D16" w:rsidRDefault="00F72BCA" w:rsidP="00F72BCA">
            <w:pPr>
              <w:spacing w:line="240" w:lineRule="auto"/>
              <w:jc w:val="right"/>
              <w:rPr>
                <w:rFonts w:cs="Arial"/>
                <w:sz w:val="15"/>
                <w:szCs w:val="15"/>
              </w:rPr>
            </w:pPr>
            <w:r>
              <w:rPr>
                <w:rFonts w:cs="Arial"/>
                <w:color w:val="000000"/>
                <w:sz w:val="16"/>
                <w:szCs w:val="16"/>
              </w:rPr>
              <w:t>2,39</w:t>
            </w:r>
          </w:p>
        </w:tc>
        <w:tc>
          <w:tcPr>
            <w:tcW w:w="533" w:type="dxa"/>
            <w:vAlign w:val="center"/>
          </w:tcPr>
          <w:p w14:paraId="0EC347DF" w14:textId="6F42C6BA"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3" w:type="dxa"/>
            <w:vAlign w:val="center"/>
          </w:tcPr>
          <w:p w14:paraId="74A8F938" w14:textId="6ACA6155" w:rsidR="00F72BCA" w:rsidRPr="009A1D16" w:rsidRDefault="00F72BCA" w:rsidP="00F72BCA">
            <w:pPr>
              <w:spacing w:line="240" w:lineRule="auto"/>
              <w:jc w:val="right"/>
              <w:rPr>
                <w:rFonts w:cs="Arial"/>
                <w:sz w:val="15"/>
                <w:szCs w:val="15"/>
              </w:rPr>
            </w:pPr>
            <w:r>
              <w:rPr>
                <w:rFonts w:cs="Arial"/>
                <w:color w:val="000000"/>
                <w:sz w:val="16"/>
                <w:szCs w:val="16"/>
              </w:rPr>
              <w:t>2,21</w:t>
            </w:r>
          </w:p>
        </w:tc>
      </w:tr>
      <w:tr w:rsidR="00F72BCA" w14:paraId="6DB303B8" w14:textId="77777777" w:rsidTr="00F72BCA">
        <w:trPr>
          <w:trHeight w:val="284"/>
        </w:trPr>
        <w:tc>
          <w:tcPr>
            <w:tcW w:w="0" w:type="auto"/>
            <w:vAlign w:val="center"/>
          </w:tcPr>
          <w:p w14:paraId="3DDB060F" w14:textId="50022BC9" w:rsidR="00F72BCA" w:rsidRPr="00D01F6E" w:rsidRDefault="00F72BCA" w:rsidP="00F72BCA">
            <w:pPr>
              <w:spacing w:line="240" w:lineRule="auto"/>
              <w:jc w:val="left"/>
              <w:rPr>
                <w:rFonts w:cs="Arial"/>
                <w:b/>
                <w:sz w:val="16"/>
                <w:szCs w:val="16"/>
              </w:rPr>
            </w:pPr>
            <w:r w:rsidRPr="00B94E13">
              <w:rPr>
                <w:rFonts w:cs="Arial"/>
                <w:b/>
                <w:color w:val="000000"/>
                <w:sz w:val="14"/>
                <w:szCs w:val="14"/>
              </w:rPr>
              <w:t>Ans. Baixa</w:t>
            </w:r>
          </w:p>
        </w:tc>
        <w:tc>
          <w:tcPr>
            <w:tcW w:w="530" w:type="dxa"/>
            <w:vAlign w:val="center"/>
          </w:tcPr>
          <w:p w14:paraId="16843DA0" w14:textId="6670CF95" w:rsidR="00F72BCA" w:rsidRPr="009A1D16" w:rsidRDefault="00F72BCA" w:rsidP="00F72BCA">
            <w:pPr>
              <w:spacing w:line="240" w:lineRule="auto"/>
              <w:jc w:val="right"/>
              <w:rPr>
                <w:rFonts w:cs="Arial"/>
                <w:sz w:val="15"/>
                <w:szCs w:val="15"/>
              </w:rPr>
            </w:pPr>
            <w:r>
              <w:rPr>
                <w:rFonts w:cs="Arial"/>
                <w:color w:val="000000"/>
                <w:sz w:val="16"/>
                <w:szCs w:val="16"/>
              </w:rPr>
              <w:t>10,04</w:t>
            </w:r>
          </w:p>
        </w:tc>
        <w:tc>
          <w:tcPr>
            <w:tcW w:w="533" w:type="dxa"/>
            <w:vAlign w:val="center"/>
          </w:tcPr>
          <w:p w14:paraId="6A3CE43C" w14:textId="59EFC60A" w:rsidR="00F72BCA" w:rsidRPr="009A1D16" w:rsidRDefault="00F72BCA" w:rsidP="00F72BCA">
            <w:pPr>
              <w:spacing w:line="240" w:lineRule="auto"/>
              <w:jc w:val="right"/>
              <w:rPr>
                <w:rFonts w:cs="Arial"/>
                <w:sz w:val="15"/>
                <w:szCs w:val="15"/>
              </w:rPr>
            </w:pPr>
            <w:r>
              <w:rPr>
                <w:rFonts w:cs="Arial"/>
                <w:color w:val="000000"/>
                <w:sz w:val="16"/>
                <w:szCs w:val="16"/>
              </w:rPr>
              <w:t>11,17</w:t>
            </w:r>
          </w:p>
        </w:tc>
        <w:tc>
          <w:tcPr>
            <w:tcW w:w="532" w:type="dxa"/>
            <w:vAlign w:val="center"/>
          </w:tcPr>
          <w:p w14:paraId="3D0CCC15" w14:textId="6CA58282" w:rsidR="00F72BCA" w:rsidRPr="009A1D16" w:rsidRDefault="00F72BCA" w:rsidP="00F72BCA">
            <w:pPr>
              <w:spacing w:line="240" w:lineRule="auto"/>
              <w:jc w:val="right"/>
              <w:rPr>
                <w:rFonts w:cs="Arial"/>
                <w:sz w:val="15"/>
                <w:szCs w:val="15"/>
              </w:rPr>
            </w:pPr>
            <w:r>
              <w:rPr>
                <w:rFonts w:cs="Arial"/>
                <w:color w:val="000000"/>
                <w:sz w:val="16"/>
                <w:szCs w:val="16"/>
              </w:rPr>
              <w:t>9,39</w:t>
            </w:r>
          </w:p>
        </w:tc>
        <w:tc>
          <w:tcPr>
            <w:tcW w:w="533" w:type="dxa"/>
            <w:vAlign w:val="center"/>
          </w:tcPr>
          <w:p w14:paraId="2EFE05E4" w14:textId="408FC2F5" w:rsidR="00F72BCA" w:rsidRPr="009A1D16" w:rsidRDefault="00F72BCA" w:rsidP="00F72BCA">
            <w:pPr>
              <w:spacing w:line="240" w:lineRule="auto"/>
              <w:jc w:val="right"/>
              <w:rPr>
                <w:rFonts w:cs="Arial"/>
                <w:sz w:val="15"/>
                <w:szCs w:val="15"/>
              </w:rPr>
            </w:pPr>
            <w:r>
              <w:rPr>
                <w:rFonts w:cs="Arial"/>
                <w:color w:val="000000"/>
                <w:sz w:val="16"/>
                <w:szCs w:val="16"/>
              </w:rPr>
              <w:t>10,46</w:t>
            </w:r>
          </w:p>
        </w:tc>
        <w:tc>
          <w:tcPr>
            <w:tcW w:w="533" w:type="dxa"/>
            <w:vAlign w:val="center"/>
          </w:tcPr>
          <w:p w14:paraId="6234C182" w14:textId="662C8EB8" w:rsidR="00F72BCA" w:rsidRPr="009A1D16" w:rsidRDefault="00F72BCA" w:rsidP="00F72BCA">
            <w:pPr>
              <w:spacing w:line="240" w:lineRule="auto"/>
              <w:jc w:val="right"/>
              <w:rPr>
                <w:rFonts w:cs="Arial"/>
                <w:sz w:val="15"/>
                <w:szCs w:val="15"/>
              </w:rPr>
            </w:pPr>
            <w:r>
              <w:rPr>
                <w:rFonts w:cs="Arial"/>
                <w:color w:val="000000"/>
                <w:sz w:val="16"/>
                <w:szCs w:val="16"/>
              </w:rPr>
              <w:t>7,50</w:t>
            </w:r>
          </w:p>
        </w:tc>
        <w:tc>
          <w:tcPr>
            <w:tcW w:w="532" w:type="dxa"/>
            <w:vAlign w:val="center"/>
          </w:tcPr>
          <w:p w14:paraId="1CF09596" w14:textId="0CDFF503" w:rsidR="00F72BCA" w:rsidRPr="009A1D16" w:rsidRDefault="00F72BCA" w:rsidP="00F72BCA">
            <w:pPr>
              <w:spacing w:line="240" w:lineRule="auto"/>
              <w:jc w:val="right"/>
              <w:rPr>
                <w:rFonts w:cs="Arial"/>
                <w:sz w:val="15"/>
                <w:szCs w:val="15"/>
              </w:rPr>
            </w:pPr>
            <w:r>
              <w:rPr>
                <w:rFonts w:cs="Arial"/>
                <w:color w:val="000000"/>
                <w:sz w:val="16"/>
                <w:szCs w:val="16"/>
              </w:rPr>
              <w:t>8,20</w:t>
            </w:r>
          </w:p>
        </w:tc>
        <w:tc>
          <w:tcPr>
            <w:tcW w:w="533" w:type="dxa"/>
            <w:vAlign w:val="center"/>
          </w:tcPr>
          <w:p w14:paraId="54A74A8C" w14:textId="20CFDCA7" w:rsidR="00F72BCA" w:rsidRPr="009A1D16" w:rsidRDefault="00F72BCA" w:rsidP="00F72BCA">
            <w:pPr>
              <w:spacing w:line="240" w:lineRule="auto"/>
              <w:jc w:val="right"/>
              <w:rPr>
                <w:rFonts w:cs="Arial"/>
                <w:sz w:val="15"/>
                <w:szCs w:val="15"/>
              </w:rPr>
            </w:pPr>
            <w:r>
              <w:rPr>
                <w:rFonts w:cs="Arial"/>
                <w:color w:val="000000"/>
                <w:sz w:val="16"/>
                <w:szCs w:val="16"/>
              </w:rPr>
              <w:t>2,38</w:t>
            </w:r>
          </w:p>
        </w:tc>
        <w:tc>
          <w:tcPr>
            <w:tcW w:w="532" w:type="dxa"/>
            <w:vAlign w:val="center"/>
          </w:tcPr>
          <w:p w14:paraId="30E3B966" w14:textId="7044711E" w:rsidR="00F72BCA" w:rsidRPr="009A1D16" w:rsidRDefault="00F72BCA" w:rsidP="00F72BCA">
            <w:pPr>
              <w:spacing w:line="240" w:lineRule="auto"/>
              <w:jc w:val="right"/>
              <w:rPr>
                <w:rFonts w:cs="Arial"/>
                <w:sz w:val="15"/>
                <w:szCs w:val="15"/>
              </w:rPr>
            </w:pPr>
            <w:r>
              <w:rPr>
                <w:rFonts w:cs="Arial"/>
                <w:color w:val="000000"/>
                <w:sz w:val="16"/>
                <w:szCs w:val="16"/>
              </w:rPr>
              <w:t>9,69</w:t>
            </w:r>
          </w:p>
        </w:tc>
        <w:tc>
          <w:tcPr>
            <w:tcW w:w="533" w:type="dxa"/>
            <w:vAlign w:val="center"/>
          </w:tcPr>
          <w:p w14:paraId="2B4C3E0C" w14:textId="01F75B3C" w:rsidR="00F72BCA" w:rsidRPr="009A1D16" w:rsidRDefault="00F72BCA" w:rsidP="00F72BCA">
            <w:pPr>
              <w:spacing w:line="240" w:lineRule="auto"/>
              <w:jc w:val="right"/>
              <w:rPr>
                <w:rFonts w:cs="Arial"/>
                <w:sz w:val="15"/>
                <w:szCs w:val="15"/>
              </w:rPr>
            </w:pPr>
            <w:r>
              <w:rPr>
                <w:rFonts w:cs="Arial"/>
                <w:color w:val="000000"/>
                <w:sz w:val="16"/>
                <w:szCs w:val="16"/>
              </w:rPr>
              <w:t>2,44</w:t>
            </w:r>
          </w:p>
        </w:tc>
        <w:tc>
          <w:tcPr>
            <w:tcW w:w="533" w:type="dxa"/>
            <w:vAlign w:val="center"/>
          </w:tcPr>
          <w:p w14:paraId="26F50A7C" w14:textId="36064D3D"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2" w:type="dxa"/>
            <w:vAlign w:val="center"/>
          </w:tcPr>
          <w:p w14:paraId="219FEC66" w14:textId="3855CA02" w:rsidR="00F72BCA" w:rsidRPr="009A1D16" w:rsidRDefault="00F72BCA" w:rsidP="00F72BCA">
            <w:pPr>
              <w:spacing w:line="240" w:lineRule="auto"/>
              <w:jc w:val="right"/>
              <w:rPr>
                <w:rFonts w:cs="Arial"/>
                <w:sz w:val="15"/>
                <w:szCs w:val="15"/>
              </w:rPr>
            </w:pPr>
            <w:r>
              <w:rPr>
                <w:rFonts w:cs="Arial"/>
                <w:color w:val="000000"/>
                <w:sz w:val="16"/>
                <w:szCs w:val="16"/>
              </w:rPr>
              <w:t>9,62</w:t>
            </w:r>
          </w:p>
        </w:tc>
        <w:tc>
          <w:tcPr>
            <w:tcW w:w="533" w:type="dxa"/>
            <w:vAlign w:val="center"/>
          </w:tcPr>
          <w:p w14:paraId="0F3CC51F" w14:textId="29F9B520" w:rsidR="00F72BCA" w:rsidRPr="009A1D16" w:rsidRDefault="00F72BCA" w:rsidP="00F72BCA">
            <w:pPr>
              <w:spacing w:line="240" w:lineRule="auto"/>
              <w:jc w:val="right"/>
              <w:rPr>
                <w:rFonts w:cs="Arial"/>
                <w:sz w:val="15"/>
                <w:szCs w:val="15"/>
              </w:rPr>
            </w:pPr>
            <w:r>
              <w:rPr>
                <w:rFonts w:cs="Arial"/>
                <w:color w:val="000000"/>
                <w:sz w:val="16"/>
                <w:szCs w:val="16"/>
              </w:rPr>
              <w:t>7,35</w:t>
            </w:r>
          </w:p>
        </w:tc>
        <w:tc>
          <w:tcPr>
            <w:tcW w:w="532" w:type="dxa"/>
            <w:vAlign w:val="center"/>
          </w:tcPr>
          <w:p w14:paraId="2962F55A" w14:textId="67994D37" w:rsidR="00F72BCA" w:rsidRPr="009A1D16" w:rsidRDefault="00F72BCA" w:rsidP="00F72BCA">
            <w:pPr>
              <w:spacing w:line="240" w:lineRule="auto"/>
              <w:jc w:val="right"/>
              <w:rPr>
                <w:rFonts w:cs="Arial"/>
                <w:sz w:val="15"/>
                <w:szCs w:val="15"/>
              </w:rPr>
            </w:pPr>
            <w:r>
              <w:rPr>
                <w:rFonts w:cs="Arial"/>
                <w:color w:val="000000"/>
                <w:sz w:val="16"/>
                <w:szCs w:val="16"/>
              </w:rPr>
              <w:t>11,51</w:t>
            </w:r>
          </w:p>
        </w:tc>
        <w:tc>
          <w:tcPr>
            <w:tcW w:w="533" w:type="dxa"/>
            <w:vAlign w:val="center"/>
          </w:tcPr>
          <w:p w14:paraId="546B5549" w14:textId="0C8A0D8D" w:rsidR="00F72BCA" w:rsidRPr="009A1D16" w:rsidRDefault="00F72BCA" w:rsidP="00F72BCA">
            <w:pPr>
              <w:spacing w:line="240" w:lineRule="auto"/>
              <w:jc w:val="right"/>
              <w:rPr>
                <w:rFonts w:cs="Arial"/>
                <w:sz w:val="15"/>
                <w:szCs w:val="15"/>
              </w:rPr>
            </w:pPr>
            <w:r>
              <w:rPr>
                <w:rFonts w:cs="Arial"/>
                <w:color w:val="000000"/>
                <w:sz w:val="16"/>
                <w:szCs w:val="16"/>
              </w:rPr>
              <w:t>10,15</w:t>
            </w:r>
          </w:p>
        </w:tc>
        <w:tc>
          <w:tcPr>
            <w:tcW w:w="533" w:type="dxa"/>
            <w:vAlign w:val="center"/>
          </w:tcPr>
          <w:p w14:paraId="34B3B852" w14:textId="710F72E8" w:rsidR="00F72BCA" w:rsidRPr="009A1D16" w:rsidRDefault="00F72BCA" w:rsidP="00F72BCA">
            <w:pPr>
              <w:spacing w:line="240" w:lineRule="auto"/>
              <w:jc w:val="right"/>
              <w:rPr>
                <w:rFonts w:cs="Arial"/>
                <w:sz w:val="15"/>
                <w:szCs w:val="15"/>
              </w:rPr>
            </w:pPr>
            <w:r>
              <w:rPr>
                <w:rFonts w:cs="Arial"/>
                <w:color w:val="000000"/>
                <w:sz w:val="16"/>
                <w:szCs w:val="16"/>
              </w:rPr>
              <w:t>9,40</w:t>
            </w:r>
          </w:p>
        </w:tc>
      </w:tr>
      <w:tr w:rsidR="00F72BCA" w14:paraId="400293EF" w14:textId="77777777" w:rsidTr="00F72BCA">
        <w:trPr>
          <w:trHeight w:val="284"/>
        </w:trPr>
        <w:tc>
          <w:tcPr>
            <w:tcW w:w="0" w:type="auto"/>
            <w:vAlign w:val="center"/>
          </w:tcPr>
          <w:p w14:paraId="07A29332" w14:textId="59C7D335" w:rsidR="00F72BCA" w:rsidRPr="00D01F6E" w:rsidRDefault="00F72BCA" w:rsidP="00F72BCA">
            <w:pPr>
              <w:spacing w:line="240" w:lineRule="auto"/>
              <w:jc w:val="left"/>
              <w:rPr>
                <w:rFonts w:cs="Arial"/>
                <w:b/>
                <w:sz w:val="16"/>
                <w:szCs w:val="16"/>
              </w:rPr>
            </w:pPr>
            <w:r w:rsidRPr="00B94E13">
              <w:rPr>
                <w:rFonts w:cs="Arial"/>
                <w:b/>
                <w:color w:val="000000"/>
                <w:sz w:val="14"/>
                <w:szCs w:val="14"/>
              </w:rPr>
              <w:t>Ans. Média</w:t>
            </w:r>
          </w:p>
        </w:tc>
        <w:tc>
          <w:tcPr>
            <w:tcW w:w="530" w:type="dxa"/>
            <w:vAlign w:val="center"/>
          </w:tcPr>
          <w:p w14:paraId="02F5A7A1" w14:textId="4A9776EB" w:rsidR="00F72BCA" w:rsidRPr="009A1D16" w:rsidRDefault="00F72BCA" w:rsidP="00F72BCA">
            <w:pPr>
              <w:spacing w:line="240" w:lineRule="auto"/>
              <w:jc w:val="right"/>
              <w:rPr>
                <w:rFonts w:cs="Arial"/>
                <w:sz w:val="15"/>
                <w:szCs w:val="15"/>
              </w:rPr>
            </w:pPr>
            <w:r>
              <w:rPr>
                <w:rFonts w:cs="Arial"/>
                <w:color w:val="000000"/>
                <w:sz w:val="16"/>
                <w:szCs w:val="16"/>
              </w:rPr>
              <w:t>8,38</w:t>
            </w:r>
          </w:p>
        </w:tc>
        <w:tc>
          <w:tcPr>
            <w:tcW w:w="533" w:type="dxa"/>
            <w:vAlign w:val="center"/>
          </w:tcPr>
          <w:p w14:paraId="252C8363" w14:textId="0A5D04D4" w:rsidR="00F72BCA" w:rsidRPr="009A1D16" w:rsidRDefault="00F72BCA" w:rsidP="00F72BCA">
            <w:pPr>
              <w:spacing w:line="240" w:lineRule="auto"/>
              <w:jc w:val="right"/>
              <w:rPr>
                <w:rFonts w:cs="Arial"/>
                <w:sz w:val="15"/>
                <w:szCs w:val="15"/>
              </w:rPr>
            </w:pPr>
            <w:r>
              <w:rPr>
                <w:rFonts w:cs="Arial"/>
                <w:color w:val="000000"/>
                <w:sz w:val="16"/>
                <w:szCs w:val="16"/>
              </w:rPr>
              <w:t>7,77</w:t>
            </w:r>
          </w:p>
        </w:tc>
        <w:tc>
          <w:tcPr>
            <w:tcW w:w="532" w:type="dxa"/>
            <w:vAlign w:val="center"/>
          </w:tcPr>
          <w:p w14:paraId="37B933C6" w14:textId="5F866A45" w:rsidR="00F72BCA" w:rsidRPr="009A1D16" w:rsidRDefault="00F72BCA" w:rsidP="00F72BCA">
            <w:pPr>
              <w:spacing w:line="240" w:lineRule="auto"/>
              <w:jc w:val="right"/>
              <w:rPr>
                <w:rFonts w:cs="Arial"/>
                <w:sz w:val="15"/>
                <w:szCs w:val="15"/>
              </w:rPr>
            </w:pPr>
            <w:r>
              <w:rPr>
                <w:rFonts w:cs="Arial"/>
                <w:color w:val="000000"/>
                <w:sz w:val="16"/>
                <w:szCs w:val="16"/>
              </w:rPr>
              <w:t>10,49</w:t>
            </w:r>
          </w:p>
        </w:tc>
        <w:tc>
          <w:tcPr>
            <w:tcW w:w="533" w:type="dxa"/>
            <w:vAlign w:val="center"/>
          </w:tcPr>
          <w:p w14:paraId="5704165C" w14:textId="3A80D22C" w:rsidR="00F72BCA" w:rsidRPr="009A1D16" w:rsidRDefault="00F72BCA" w:rsidP="00F72BCA">
            <w:pPr>
              <w:spacing w:line="240" w:lineRule="auto"/>
              <w:jc w:val="right"/>
              <w:rPr>
                <w:rFonts w:cs="Arial"/>
                <w:sz w:val="15"/>
                <w:szCs w:val="15"/>
              </w:rPr>
            </w:pPr>
            <w:r>
              <w:rPr>
                <w:rFonts w:cs="Arial"/>
                <w:color w:val="000000"/>
                <w:sz w:val="16"/>
                <w:szCs w:val="16"/>
              </w:rPr>
              <w:t>10,73</w:t>
            </w:r>
          </w:p>
        </w:tc>
        <w:tc>
          <w:tcPr>
            <w:tcW w:w="533" w:type="dxa"/>
            <w:vAlign w:val="center"/>
          </w:tcPr>
          <w:p w14:paraId="52DAA2AF" w14:textId="0BF7E1EA" w:rsidR="00F72BCA" w:rsidRPr="009A1D16" w:rsidRDefault="00F72BCA" w:rsidP="00F72BCA">
            <w:pPr>
              <w:spacing w:line="240" w:lineRule="auto"/>
              <w:jc w:val="right"/>
              <w:rPr>
                <w:rFonts w:cs="Arial"/>
                <w:sz w:val="15"/>
                <w:szCs w:val="15"/>
              </w:rPr>
            </w:pPr>
            <w:r>
              <w:rPr>
                <w:rFonts w:cs="Arial"/>
                <w:color w:val="000000"/>
                <w:sz w:val="16"/>
                <w:szCs w:val="16"/>
              </w:rPr>
              <w:t>4,60</w:t>
            </w:r>
          </w:p>
        </w:tc>
        <w:tc>
          <w:tcPr>
            <w:tcW w:w="532" w:type="dxa"/>
            <w:vAlign w:val="center"/>
          </w:tcPr>
          <w:p w14:paraId="289FF68E" w14:textId="591D3A68" w:rsidR="00F72BCA" w:rsidRPr="009A1D16" w:rsidRDefault="00F72BCA" w:rsidP="00F72BCA">
            <w:pPr>
              <w:spacing w:line="240" w:lineRule="auto"/>
              <w:jc w:val="right"/>
              <w:rPr>
                <w:rFonts w:cs="Arial"/>
                <w:sz w:val="15"/>
                <w:szCs w:val="15"/>
              </w:rPr>
            </w:pPr>
            <w:r>
              <w:rPr>
                <w:rFonts w:cs="Arial"/>
                <w:color w:val="000000"/>
                <w:sz w:val="16"/>
                <w:szCs w:val="16"/>
              </w:rPr>
              <w:t>6,68</w:t>
            </w:r>
          </w:p>
        </w:tc>
        <w:tc>
          <w:tcPr>
            <w:tcW w:w="533" w:type="dxa"/>
            <w:vAlign w:val="center"/>
          </w:tcPr>
          <w:p w14:paraId="1BC27D68" w14:textId="002D31A0" w:rsidR="00F72BCA" w:rsidRPr="009A1D16" w:rsidRDefault="00F72BCA" w:rsidP="00F72BCA">
            <w:pPr>
              <w:spacing w:line="240" w:lineRule="auto"/>
              <w:jc w:val="right"/>
              <w:rPr>
                <w:rFonts w:cs="Arial"/>
                <w:sz w:val="15"/>
                <w:szCs w:val="15"/>
              </w:rPr>
            </w:pPr>
            <w:r>
              <w:rPr>
                <w:rFonts w:cs="Arial"/>
                <w:color w:val="000000"/>
                <w:sz w:val="16"/>
                <w:szCs w:val="16"/>
              </w:rPr>
              <w:t>7,54</w:t>
            </w:r>
          </w:p>
        </w:tc>
        <w:tc>
          <w:tcPr>
            <w:tcW w:w="532" w:type="dxa"/>
            <w:vAlign w:val="center"/>
          </w:tcPr>
          <w:p w14:paraId="0F51ADC4" w14:textId="78EFB610" w:rsidR="00F72BCA" w:rsidRPr="009A1D16" w:rsidRDefault="00F72BCA" w:rsidP="00F72BCA">
            <w:pPr>
              <w:spacing w:line="240" w:lineRule="auto"/>
              <w:jc w:val="right"/>
              <w:rPr>
                <w:rFonts w:cs="Arial"/>
                <w:sz w:val="15"/>
                <w:szCs w:val="15"/>
              </w:rPr>
            </w:pPr>
            <w:r>
              <w:rPr>
                <w:rFonts w:cs="Arial"/>
                <w:color w:val="000000"/>
                <w:sz w:val="16"/>
                <w:szCs w:val="16"/>
              </w:rPr>
              <w:t>7,17</w:t>
            </w:r>
          </w:p>
        </w:tc>
        <w:tc>
          <w:tcPr>
            <w:tcW w:w="533" w:type="dxa"/>
            <w:vAlign w:val="center"/>
          </w:tcPr>
          <w:p w14:paraId="4B83E768" w14:textId="70CA9A48"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1E516B42" w14:textId="04014147" w:rsidR="00F72BCA" w:rsidRPr="009A1D16" w:rsidRDefault="00F72BCA" w:rsidP="00F72BCA">
            <w:pPr>
              <w:spacing w:line="240" w:lineRule="auto"/>
              <w:jc w:val="right"/>
              <w:rPr>
                <w:rFonts w:cs="Arial"/>
                <w:sz w:val="15"/>
                <w:szCs w:val="15"/>
              </w:rPr>
            </w:pPr>
            <w:r>
              <w:rPr>
                <w:rFonts w:cs="Arial"/>
                <w:color w:val="000000"/>
                <w:sz w:val="16"/>
                <w:szCs w:val="16"/>
              </w:rPr>
              <w:t>4,27</w:t>
            </w:r>
          </w:p>
        </w:tc>
        <w:tc>
          <w:tcPr>
            <w:tcW w:w="532" w:type="dxa"/>
            <w:vAlign w:val="center"/>
          </w:tcPr>
          <w:p w14:paraId="348C7AB9" w14:textId="7B57E285" w:rsidR="00F72BCA" w:rsidRPr="009A1D16" w:rsidRDefault="00F72BCA" w:rsidP="00F72BCA">
            <w:pPr>
              <w:spacing w:line="240" w:lineRule="auto"/>
              <w:jc w:val="right"/>
              <w:rPr>
                <w:rFonts w:cs="Arial"/>
                <w:sz w:val="15"/>
                <w:szCs w:val="15"/>
              </w:rPr>
            </w:pPr>
            <w:r>
              <w:rPr>
                <w:rFonts w:cs="Arial"/>
                <w:color w:val="000000"/>
                <w:sz w:val="16"/>
                <w:szCs w:val="16"/>
              </w:rPr>
              <w:t>8,59</w:t>
            </w:r>
          </w:p>
        </w:tc>
        <w:tc>
          <w:tcPr>
            <w:tcW w:w="533" w:type="dxa"/>
            <w:vAlign w:val="center"/>
          </w:tcPr>
          <w:p w14:paraId="0C4CEA72" w14:textId="2E68A8F8" w:rsidR="00F72BCA" w:rsidRPr="009A1D16" w:rsidRDefault="00F72BCA" w:rsidP="00F72BCA">
            <w:pPr>
              <w:spacing w:line="240" w:lineRule="auto"/>
              <w:jc w:val="right"/>
              <w:rPr>
                <w:rFonts w:cs="Arial"/>
                <w:sz w:val="15"/>
                <w:szCs w:val="15"/>
              </w:rPr>
            </w:pPr>
            <w:r>
              <w:rPr>
                <w:rFonts w:cs="Arial"/>
                <w:color w:val="000000"/>
                <w:sz w:val="16"/>
                <w:szCs w:val="16"/>
              </w:rPr>
              <w:t>10,85</w:t>
            </w:r>
          </w:p>
        </w:tc>
        <w:tc>
          <w:tcPr>
            <w:tcW w:w="532" w:type="dxa"/>
            <w:vAlign w:val="center"/>
          </w:tcPr>
          <w:p w14:paraId="7DCAC5B7" w14:textId="71754A5C" w:rsidR="00F72BCA" w:rsidRPr="009A1D16" w:rsidRDefault="00F72BCA" w:rsidP="00F72BCA">
            <w:pPr>
              <w:spacing w:line="240" w:lineRule="auto"/>
              <w:jc w:val="right"/>
              <w:rPr>
                <w:rFonts w:cs="Arial"/>
                <w:sz w:val="15"/>
                <w:szCs w:val="15"/>
              </w:rPr>
            </w:pPr>
            <w:r>
              <w:rPr>
                <w:rFonts w:cs="Arial"/>
                <w:color w:val="000000"/>
                <w:sz w:val="16"/>
                <w:szCs w:val="16"/>
              </w:rPr>
              <w:t>10,14</w:t>
            </w:r>
          </w:p>
        </w:tc>
        <w:tc>
          <w:tcPr>
            <w:tcW w:w="533" w:type="dxa"/>
            <w:vAlign w:val="center"/>
          </w:tcPr>
          <w:p w14:paraId="6710076C" w14:textId="500D3DA8" w:rsidR="00F72BCA" w:rsidRPr="009A1D16" w:rsidRDefault="00F72BCA" w:rsidP="00F72BCA">
            <w:pPr>
              <w:spacing w:line="240" w:lineRule="auto"/>
              <w:jc w:val="right"/>
              <w:rPr>
                <w:rFonts w:cs="Arial"/>
                <w:sz w:val="15"/>
                <w:szCs w:val="15"/>
              </w:rPr>
            </w:pPr>
            <w:r>
              <w:rPr>
                <w:rFonts w:cs="Arial"/>
                <w:color w:val="000000"/>
                <w:sz w:val="16"/>
                <w:szCs w:val="16"/>
              </w:rPr>
              <w:t>4,51</w:t>
            </w:r>
          </w:p>
        </w:tc>
        <w:tc>
          <w:tcPr>
            <w:tcW w:w="533" w:type="dxa"/>
            <w:vAlign w:val="center"/>
          </w:tcPr>
          <w:p w14:paraId="6CF9A382" w14:textId="3E92C3BB" w:rsidR="00F72BCA" w:rsidRPr="009A1D16" w:rsidRDefault="00F72BCA" w:rsidP="00F72BCA">
            <w:pPr>
              <w:spacing w:line="240" w:lineRule="auto"/>
              <w:jc w:val="right"/>
              <w:rPr>
                <w:rFonts w:cs="Arial"/>
                <w:sz w:val="15"/>
                <w:szCs w:val="15"/>
              </w:rPr>
            </w:pPr>
            <w:r>
              <w:rPr>
                <w:rFonts w:cs="Arial"/>
                <w:color w:val="000000"/>
                <w:sz w:val="16"/>
                <w:szCs w:val="16"/>
              </w:rPr>
              <w:t>10,60</w:t>
            </w:r>
          </w:p>
        </w:tc>
      </w:tr>
      <w:tr w:rsidR="00F72BCA" w14:paraId="0047ACF5" w14:textId="77777777" w:rsidTr="00F72BCA">
        <w:trPr>
          <w:trHeight w:val="284"/>
        </w:trPr>
        <w:tc>
          <w:tcPr>
            <w:tcW w:w="0" w:type="auto"/>
            <w:vAlign w:val="center"/>
          </w:tcPr>
          <w:p w14:paraId="3DF20C45" w14:textId="7A298BDA" w:rsidR="00F72BCA" w:rsidRPr="00D01F6E" w:rsidRDefault="00F72BCA" w:rsidP="00F72BCA">
            <w:pPr>
              <w:spacing w:line="240" w:lineRule="auto"/>
              <w:jc w:val="left"/>
              <w:rPr>
                <w:rFonts w:cs="Arial"/>
                <w:b/>
                <w:sz w:val="16"/>
                <w:szCs w:val="16"/>
              </w:rPr>
            </w:pPr>
            <w:r w:rsidRPr="00B94E13">
              <w:rPr>
                <w:rFonts w:cs="Arial"/>
                <w:b/>
                <w:color w:val="000000"/>
                <w:sz w:val="14"/>
                <w:szCs w:val="14"/>
              </w:rPr>
              <w:t>Ans. Alta</w:t>
            </w:r>
          </w:p>
        </w:tc>
        <w:tc>
          <w:tcPr>
            <w:tcW w:w="530" w:type="dxa"/>
            <w:vAlign w:val="center"/>
          </w:tcPr>
          <w:p w14:paraId="09CD81BF" w14:textId="003BD388"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3" w:type="dxa"/>
            <w:vAlign w:val="center"/>
          </w:tcPr>
          <w:p w14:paraId="2BF72539" w14:textId="251E87F5" w:rsidR="00F72BCA" w:rsidRPr="009A1D16" w:rsidRDefault="00F72BCA" w:rsidP="00F72BCA">
            <w:pPr>
              <w:spacing w:line="240" w:lineRule="auto"/>
              <w:jc w:val="right"/>
              <w:rPr>
                <w:rFonts w:cs="Arial"/>
                <w:sz w:val="15"/>
                <w:szCs w:val="15"/>
              </w:rPr>
            </w:pPr>
            <w:r>
              <w:rPr>
                <w:rFonts w:cs="Arial"/>
                <w:color w:val="000000"/>
                <w:sz w:val="16"/>
                <w:szCs w:val="16"/>
              </w:rPr>
              <w:t>3,50</w:t>
            </w:r>
          </w:p>
        </w:tc>
        <w:tc>
          <w:tcPr>
            <w:tcW w:w="532" w:type="dxa"/>
            <w:vAlign w:val="center"/>
          </w:tcPr>
          <w:p w14:paraId="435BD552" w14:textId="3F2267D7"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35138DEC" w14:textId="79D3FC39" w:rsidR="00F72BCA" w:rsidRPr="009A1D16" w:rsidRDefault="00F72BCA" w:rsidP="00F72BCA">
            <w:pPr>
              <w:spacing w:line="240" w:lineRule="auto"/>
              <w:jc w:val="right"/>
              <w:rPr>
                <w:rFonts w:cs="Arial"/>
                <w:sz w:val="15"/>
                <w:szCs w:val="15"/>
              </w:rPr>
            </w:pPr>
            <w:r>
              <w:rPr>
                <w:rFonts w:cs="Arial"/>
                <w:color w:val="000000"/>
                <w:sz w:val="16"/>
                <w:szCs w:val="16"/>
              </w:rPr>
              <w:t>3,06</w:t>
            </w:r>
          </w:p>
        </w:tc>
        <w:tc>
          <w:tcPr>
            <w:tcW w:w="533" w:type="dxa"/>
            <w:vAlign w:val="center"/>
          </w:tcPr>
          <w:p w14:paraId="4A385620" w14:textId="51A832A2" w:rsidR="00F72BCA" w:rsidRPr="009A1D16" w:rsidRDefault="00F72BCA" w:rsidP="00F72BCA">
            <w:pPr>
              <w:spacing w:line="240" w:lineRule="auto"/>
              <w:jc w:val="right"/>
              <w:rPr>
                <w:rFonts w:cs="Arial"/>
                <w:sz w:val="15"/>
                <w:szCs w:val="15"/>
              </w:rPr>
            </w:pPr>
            <w:r>
              <w:rPr>
                <w:rFonts w:cs="Arial"/>
                <w:color w:val="000000"/>
                <w:sz w:val="16"/>
                <w:szCs w:val="16"/>
              </w:rPr>
              <w:t>6,62</w:t>
            </w:r>
          </w:p>
        </w:tc>
        <w:tc>
          <w:tcPr>
            <w:tcW w:w="532" w:type="dxa"/>
            <w:vAlign w:val="center"/>
          </w:tcPr>
          <w:p w14:paraId="6E4CD6B9" w14:textId="10C7EC36" w:rsidR="00F72BCA" w:rsidRPr="009A1D16" w:rsidRDefault="00F72BCA" w:rsidP="00F72BCA">
            <w:pPr>
              <w:spacing w:line="240" w:lineRule="auto"/>
              <w:jc w:val="right"/>
              <w:rPr>
                <w:rFonts w:cs="Arial"/>
                <w:sz w:val="15"/>
                <w:szCs w:val="15"/>
              </w:rPr>
            </w:pPr>
            <w:r>
              <w:rPr>
                <w:rFonts w:cs="Arial"/>
                <w:color w:val="000000"/>
                <w:sz w:val="16"/>
                <w:szCs w:val="16"/>
              </w:rPr>
              <w:t>4,15</w:t>
            </w:r>
          </w:p>
        </w:tc>
        <w:tc>
          <w:tcPr>
            <w:tcW w:w="533" w:type="dxa"/>
            <w:vAlign w:val="center"/>
          </w:tcPr>
          <w:p w14:paraId="14D673E4" w14:textId="62BACC77" w:rsidR="00F72BCA" w:rsidRPr="009A1D16" w:rsidRDefault="00F72BCA" w:rsidP="00F72BCA">
            <w:pPr>
              <w:spacing w:line="240" w:lineRule="auto"/>
              <w:jc w:val="right"/>
              <w:rPr>
                <w:rFonts w:cs="Arial"/>
                <w:sz w:val="15"/>
                <w:szCs w:val="15"/>
              </w:rPr>
            </w:pPr>
            <w:r>
              <w:rPr>
                <w:rFonts w:cs="Arial"/>
                <w:color w:val="000000"/>
                <w:sz w:val="16"/>
                <w:szCs w:val="16"/>
              </w:rPr>
              <w:t>7,02</w:t>
            </w:r>
          </w:p>
        </w:tc>
        <w:tc>
          <w:tcPr>
            <w:tcW w:w="532" w:type="dxa"/>
            <w:vAlign w:val="center"/>
          </w:tcPr>
          <w:p w14:paraId="0228AEE6" w14:textId="27C53D10" w:rsidR="00F72BCA" w:rsidRPr="009A1D16" w:rsidRDefault="00F72BCA" w:rsidP="00F72BCA">
            <w:pPr>
              <w:spacing w:line="240" w:lineRule="auto"/>
              <w:jc w:val="right"/>
              <w:rPr>
                <w:rFonts w:cs="Arial"/>
                <w:sz w:val="15"/>
                <w:szCs w:val="15"/>
              </w:rPr>
            </w:pPr>
            <w:r>
              <w:rPr>
                <w:rFonts w:cs="Arial"/>
                <w:color w:val="000000"/>
                <w:sz w:val="16"/>
                <w:szCs w:val="16"/>
              </w:rPr>
              <w:t>4,07</w:t>
            </w:r>
          </w:p>
        </w:tc>
        <w:tc>
          <w:tcPr>
            <w:tcW w:w="533" w:type="dxa"/>
            <w:vAlign w:val="center"/>
          </w:tcPr>
          <w:p w14:paraId="6DCA6274" w14:textId="09E7AEC5" w:rsidR="00F72BCA" w:rsidRPr="009A1D16" w:rsidRDefault="00F72BCA" w:rsidP="00F72BCA">
            <w:pPr>
              <w:spacing w:line="240" w:lineRule="auto"/>
              <w:jc w:val="right"/>
              <w:rPr>
                <w:rFonts w:cs="Arial"/>
                <w:sz w:val="15"/>
                <w:szCs w:val="15"/>
              </w:rPr>
            </w:pPr>
            <w:r>
              <w:rPr>
                <w:rFonts w:cs="Arial"/>
                <w:color w:val="000000"/>
                <w:sz w:val="16"/>
                <w:szCs w:val="16"/>
              </w:rPr>
              <w:t>6,82</w:t>
            </w:r>
          </w:p>
        </w:tc>
        <w:tc>
          <w:tcPr>
            <w:tcW w:w="533" w:type="dxa"/>
            <w:vAlign w:val="center"/>
          </w:tcPr>
          <w:p w14:paraId="082FDF21" w14:textId="65664611" w:rsidR="00F72BCA" w:rsidRPr="009A1D16" w:rsidRDefault="00F72BCA" w:rsidP="00F72BCA">
            <w:pPr>
              <w:spacing w:line="240" w:lineRule="auto"/>
              <w:jc w:val="right"/>
              <w:rPr>
                <w:rFonts w:cs="Arial"/>
                <w:sz w:val="15"/>
                <w:szCs w:val="15"/>
              </w:rPr>
            </w:pPr>
            <w:r>
              <w:rPr>
                <w:rFonts w:cs="Arial"/>
                <w:color w:val="000000"/>
                <w:sz w:val="16"/>
                <w:szCs w:val="16"/>
              </w:rPr>
              <w:t>6,99</w:t>
            </w:r>
          </w:p>
        </w:tc>
        <w:tc>
          <w:tcPr>
            <w:tcW w:w="532" w:type="dxa"/>
            <w:vAlign w:val="center"/>
          </w:tcPr>
          <w:p w14:paraId="2F8F9715" w14:textId="1525A833" w:rsidR="00F72BCA" w:rsidRPr="009A1D16" w:rsidRDefault="00F72BCA" w:rsidP="00F72BCA">
            <w:pPr>
              <w:spacing w:line="240" w:lineRule="auto"/>
              <w:jc w:val="right"/>
              <w:rPr>
                <w:rFonts w:cs="Arial"/>
                <w:sz w:val="15"/>
                <w:szCs w:val="15"/>
              </w:rPr>
            </w:pPr>
            <w:r>
              <w:rPr>
                <w:rFonts w:cs="Arial"/>
                <w:color w:val="000000"/>
                <w:sz w:val="16"/>
                <w:szCs w:val="16"/>
              </w:rPr>
              <w:t>3,64</w:t>
            </w:r>
          </w:p>
        </w:tc>
        <w:tc>
          <w:tcPr>
            <w:tcW w:w="533" w:type="dxa"/>
            <w:vAlign w:val="center"/>
          </w:tcPr>
          <w:p w14:paraId="32A3CCE8" w14:textId="39DCCCB6" w:rsidR="00F72BCA" w:rsidRPr="009A1D16" w:rsidRDefault="00F72BCA" w:rsidP="00F72BCA">
            <w:pPr>
              <w:spacing w:line="240" w:lineRule="auto"/>
              <w:jc w:val="right"/>
              <w:rPr>
                <w:rFonts w:cs="Arial"/>
                <w:sz w:val="15"/>
                <w:szCs w:val="15"/>
              </w:rPr>
            </w:pPr>
            <w:r>
              <w:rPr>
                <w:rFonts w:cs="Arial"/>
                <w:color w:val="000000"/>
                <w:sz w:val="16"/>
                <w:szCs w:val="16"/>
              </w:rPr>
              <w:t>3,20</w:t>
            </w:r>
          </w:p>
        </w:tc>
        <w:tc>
          <w:tcPr>
            <w:tcW w:w="532" w:type="dxa"/>
            <w:vAlign w:val="center"/>
          </w:tcPr>
          <w:p w14:paraId="50F8B6AC" w14:textId="1259D78D" w:rsidR="00F72BCA" w:rsidRPr="009A1D16" w:rsidRDefault="00F72BCA" w:rsidP="00F72BCA">
            <w:pPr>
              <w:spacing w:line="240" w:lineRule="auto"/>
              <w:jc w:val="right"/>
              <w:rPr>
                <w:rFonts w:cs="Arial"/>
                <w:sz w:val="15"/>
                <w:szCs w:val="15"/>
              </w:rPr>
            </w:pPr>
            <w:r>
              <w:rPr>
                <w:rFonts w:cs="Arial"/>
                <w:color w:val="000000"/>
                <w:sz w:val="16"/>
                <w:szCs w:val="16"/>
              </w:rPr>
              <w:t>2,45</w:t>
            </w:r>
          </w:p>
        </w:tc>
        <w:tc>
          <w:tcPr>
            <w:tcW w:w="533" w:type="dxa"/>
            <w:vAlign w:val="center"/>
          </w:tcPr>
          <w:p w14:paraId="7084CEE1" w14:textId="207F1F97" w:rsidR="00F72BCA" w:rsidRPr="009A1D16" w:rsidRDefault="00F72BCA" w:rsidP="00F72BCA">
            <w:pPr>
              <w:spacing w:line="240" w:lineRule="auto"/>
              <w:jc w:val="right"/>
              <w:rPr>
                <w:rFonts w:cs="Arial"/>
                <w:sz w:val="15"/>
                <w:szCs w:val="15"/>
              </w:rPr>
            </w:pPr>
            <w:r>
              <w:rPr>
                <w:rFonts w:cs="Arial"/>
                <w:color w:val="000000"/>
                <w:sz w:val="16"/>
                <w:szCs w:val="16"/>
              </w:rPr>
              <w:t>5,58</w:t>
            </w:r>
          </w:p>
        </w:tc>
        <w:tc>
          <w:tcPr>
            <w:tcW w:w="533" w:type="dxa"/>
            <w:vAlign w:val="center"/>
          </w:tcPr>
          <w:p w14:paraId="32018B3F" w14:textId="3735A5BA" w:rsidR="00F72BCA" w:rsidRPr="009A1D16" w:rsidRDefault="00F72BCA" w:rsidP="00F72BCA">
            <w:pPr>
              <w:spacing w:line="240" w:lineRule="auto"/>
              <w:jc w:val="right"/>
              <w:rPr>
                <w:rFonts w:cs="Arial"/>
                <w:sz w:val="15"/>
                <w:szCs w:val="15"/>
              </w:rPr>
            </w:pPr>
            <w:r>
              <w:rPr>
                <w:rFonts w:cs="Arial"/>
                <w:color w:val="000000"/>
                <w:sz w:val="16"/>
                <w:szCs w:val="16"/>
              </w:rPr>
              <w:t>2,93</w:t>
            </w:r>
          </w:p>
        </w:tc>
      </w:tr>
      <w:tr w:rsidR="00F72BCA" w14:paraId="4FDDB78C" w14:textId="77777777" w:rsidTr="00F72BCA">
        <w:trPr>
          <w:trHeight w:val="284"/>
        </w:trPr>
        <w:tc>
          <w:tcPr>
            <w:tcW w:w="0" w:type="auto"/>
            <w:vAlign w:val="center"/>
          </w:tcPr>
          <w:p w14:paraId="58C2E7E7" w14:textId="0CBCE388" w:rsidR="00F72BCA" w:rsidRPr="00D01F6E" w:rsidRDefault="00F72BCA" w:rsidP="00F72BCA">
            <w:pPr>
              <w:spacing w:line="240" w:lineRule="auto"/>
              <w:jc w:val="left"/>
              <w:rPr>
                <w:rFonts w:cs="Arial"/>
                <w:b/>
                <w:sz w:val="16"/>
                <w:szCs w:val="16"/>
              </w:rPr>
            </w:pPr>
            <w:r w:rsidRPr="00B94E13">
              <w:rPr>
                <w:rFonts w:cs="Arial"/>
                <w:b/>
                <w:color w:val="000000"/>
                <w:sz w:val="14"/>
                <w:szCs w:val="14"/>
              </w:rPr>
              <w:t>Leve</w:t>
            </w:r>
          </w:p>
        </w:tc>
        <w:tc>
          <w:tcPr>
            <w:tcW w:w="530" w:type="dxa"/>
            <w:vAlign w:val="center"/>
          </w:tcPr>
          <w:p w14:paraId="48476BE6" w14:textId="14A3606E" w:rsidR="00F72BCA" w:rsidRPr="009A1D16" w:rsidRDefault="00F72BCA" w:rsidP="00F72BCA">
            <w:pPr>
              <w:spacing w:line="240" w:lineRule="auto"/>
              <w:jc w:val="right"/>
              <w:rPr>
                <w:rFonts w:cs="Arial"/>
                <w:sz w:val="15"/>
                <w:szCs w:val="15"/>
              </w:rPr>
            </w:pPr>
            <w:r>
              <w:rPr>
                <w:rFonts w:cs="Arial"/>
                <w:color w:val="000000"/>
                <w:sz w:val="16"/>
                <w:szCs w:val="16"/>
              </w:rPr>
              <w:t>3,12</w:t>
            </w:r>
          </w:p>
        </w:tc>
        <w:tc>
          <w:tcPr>
            <w:tcW w:w="533" w:type="dxa"/>
            <w:vAlign w:val="center"/>
          </w:tcPr>
          <w:p w14:paraId="77033CC1" w14:textId="3D05DFC8" w:rsidR="00F72BCA" w:rsidRPr="009A1D16" w:rsidRDefault="00F72BCA" w:rsidP="00F72BCA">
            <w:pPr>
              <w:spacing w:line="240" w:lineRule="auto"/>
              <w:jc w:val="right"/>
              <w:rPr>
                <w:rFonts w:cs="Arial"/>
                <w:sz w:val="15"/>
                <w:szCs w:val="15"/>
              </w:rPr>
            </w:pPr>
            <w:r>
              <w:rPr>
                <w:rFonts w:cs="Arial"/>
                <w:color w:val="000000"/>
                <w:sz w:val="16"/>
                <w:szCs w:val="16"/>
              </w:rPr>
              <w:t>5,53</w:t>
            </w:r>
          </w:p>
        </w:tc>
        <w:tc>
          <w:tcPr>
            <w:tcW w:w="532" w:type="dxa"/>
            <w:vAlign w:val="center"/>
          </w:tcPr>
          <w:p w14:paraId="523EAF06" w14:textId="736CEE13" w:rsidR="00F72BCA" w:rsidRPr="009A1D16" w:rsidRDefault="00F72BCA" w:rsidP="00F72BCA">
            <w:pPr>
              <w:spacing w:line="240" w:lineRule="auto"/>
              <w:jc w:val="right"/>
              <w:rPr>
                <w:rFonts w:cs="Arial"/>
                <w:sz w:val="15"/>
                <w:szCs w:val="15"/>
              </w:rPr>
            </w:pPr>
            <w:r>
              <w:rPr>
                <w:rFonts w:cs="Arial"/>
                <w:color w:val="000000"/>
                <w:sz w:val="16"/>
                <w:szCs w:val="16"/>
              </w:rPr>
              <w:t>3,22</w:t>
            </w:r>
          </w:p>
        </w:tc>
        <w:tc>
          <w:tcPr>
            <w:tcW w:w="533" w:type="dxa"/>
            <w:vAlign w:val="center"/>
          </w:tcPr>
          <w:p w14:paraId="49CD5D35" w14:textId="683CF0DE" w:rsidR="00F72BCA" w:rsidRPr="009A1D16" w:rsidRDefault="00F72BCA" w:rsidP="00F72BCA">
            <w:pPr>
              <w:spacing w:line="240" w:lineRule="auto"/>
              <w:jc w:val="right"/>
              <w:rPr>
                <w:rFonts w:cs="Arial"/>
                <w:sz w:val="15"/>
                <w:szCs w:val="15"/>
              </w:rPr>
            </w:pPr>
            <w:r>
              <w:rPr>
                <w:rFonts w:cs="Arial"/>
                <w:color w:val="000000"/>
                <w:sz w:val="16"/>
                <w:szCs w:val="16"/>
              </w:rPr>
              <w:t>3,88</w:t>
            </w:r>
          </w:p>
        </w:tc>
        <w:tc>
          <w:tcPr>
            <w:tcW w:w="533" w:type="dxa"/>
            <w:vAlign w:val="center"/>
          </w:tcPr>
          <w:p w14:paraId="667DA6E6" w14:textId="3A25EE85"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7D78ADED" w14:textId="0DA23C49" w:rsidR="00F72BCA" w:rsidRPr="009A1D16" w:rsidRDefault="00F72BCA" w:rsidP="00F72BCA">
            <w:pPr>
              <w:spacing w:line="240" w:lineRule="auto"/>
              <w:jc w:val="right"/>
              <w:rPr>
                <w:rFonts w:cs="Arial"/>
                <w:sz w:val="15"/>
                <w:szCs w:val="15"/>
              </w:rPr>
            </w:pPr>
            <w:r>
              <w:rPr>
                <w:rFonts w:cs="Arial"/>
                <w:color w:val="000000"/>
                <w:sz w:val="16"/>
                <w:szCs w:val="16"/>
              </w:rPr>
              <w:t>7,04</w:t>
            </w:r>
          </w:p>
        </w:tc>
        <w:tc>
          <w:tcPr>
            <w:tcW w:w="533" w:type="dxa"/>
            <w:vAlign w:val="center"/>
          </w:tcPr>
          <w:p w14:paraId="19B55E47" w14:textId="33DEF8DA"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5DEE82F6" w14:textId="1B309770" w:rsidR="00F72BCA" w:rsidRPr="009A1D16" w:rsidRDefault="00F72BCA" w:rsidP="00F72BCA">
            <w:pPr>
              <w:spacing w:line="240" w:lineRule="auto"/>
              <w:jc w:val="right"/>
              <w:rPr>
                <w:rFonts w:cs="Arial"/>
                <w:sz w:val="15"/>
                <w:szCs w:val="15"/>
              </w:rPr>
            </w:pPr>
            <w:r>
              <w:rPr>
                <w:rFonts w:cs="Arial"/>
                <w:color w:val="000000"/>
                <w:sz w:val="16"/>
                <w:szCs w:val="16"/>
              </w:rPr>
              <w:t>3,36</w:t>
            </w:r>
          </w:p>
        </w:tc>
        <w:tc>
          <w:tcPr>
            <w:tcW w:w="533" w:type="dxa"/>
            <w:vAlign w:val="center"/>
          </w:tcPr>
          <w:p w14:paraId="222307E9" w14:textId="362EDF4D" w:rsidR="00F72BCA" w:rsidRPr="009A1D16" w:rsidRDefault="00F72BCA" w:rsidP="00F72BCA">
            <w:pPr>
              <w:spacing w:line="240" w:lineRule="auto"/>
              <w:jc w:val="right"/>
              <w:rPr>
                <w:rFonts w:cs="Arial"/>
                <w:sz w:val="15"/>
                <w:szCs w:val="15"/>
              </w:rPr>
            </w:pPr>
            <w:r>
              <w:rPr>
                <w:rFonts w:cs="Arial"/>
                <w:color w:val="000000"/>
                <w:sz w:val="16"/>
                <w:szCs w:val="16"/>
              </w:rPr>
              <w:t>4,03</w:t>
            </w:r>
          </w:p>
        </w:tc>
        <w:tc>
          <w:tcPr>
            <w:tcW w:w="533" w:type="dxa"/>
            <w:vAlign w:val="center"/>
          </w:tcPr>
          <w:p w14:paraId="34F348BE" w14:textId="18CDE3DE"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2" w:type="dxa"/>
            <w:vAlign w:val="center"/>
          </w:tcPr>
          <w:p w14:paraId="743A655B" w14:textId="240C9939" w:rsidR="00F72BCA" w:rsidRPr="009A1D16" w:rsidRDefault="00F72BCA" w:rsidP="00F72BCA">
            <w:pPr>
              <w:spacing w:line="240" w:lineRule="auto"/>
              <w:jc w:val="right"/>
              <w:rPr>
                <w:rFonts w:cs="Arial"/>
                <w:sz w:val="15"/>
                <w:szCs w:val="15"/>
              </w:rPr>
            </w:pPr>
            <w:r>
              <w:rPr>
                <w:rFonts w:cs="Arial"/>
                <w:color w:val="000000"/>
                <w:sz w:val="16"/>
                <w:szCs w:val="16"/>
              </w:rPr>
              <w:t>8,37</w:t>
            </w:r>
          </w:p>
        </w:tc>
        <w:tc>
          <w:tcPr>
            <w:tcW w:w="533" w:type="dxa"/>
            <w:vAlign w:val="center"/>
          </w:tcPr>
          <w:p w14:paraId="7F4F4712" w14:textId="5D25C93C" w:rsidR="00F72BCA" w:rsidRPr="009A1D16" w:rsidRDefault="00F72BCA" w:rsidP="00F72BCA">
            <w:pPr>
              <w:spacing w:line="240" w:lineRule="auto"/>
              <w:jc w:val="right"/>
              <w:rPr>
                <w:rFonts w:cs="Arial"/>
                <w:sz w:val="15"/>
                <w:szCs w:val="15"/>
              </w:rPr>
            </w:pPr>
            <w:r>
              <w:rPr>
                <w:rFonts w:cs="Arial"/>
                <w:color w:val="000000"/>
                <w:sz w:val="16"/>
                <w:szCs w:val="16"/>
              </w:rPr>
              <w:t>6,78</w:t>
            </w:r>
          </w:p>
        </w:tc>
        <w:tc>
          <w:tcPr>
            <w:tcW w:w="532" w:type="dxa"/>
            <w:vAlign w:val="center"/>
          </w:tcPr>
          <w:p w14:paraId="1F6676DA" w14:textId="2EDD4D16" w:rsidR="00F72BCA" w:rsidRPr="009A1D16" w:rsidRDefault="00F72BCA" w:rsidP="00F72BCA">
            <w:pPr>
              <w:spacing w:line="240" w:lineRule="auto"/>
              <w:jc w:val="right"/>
              <w:rPr>
                <w:rFonts w:cs="Arial"/>
                <w:sz w:val="15"/>
                <w:szCs w:val="15"/>
              </w:rPr>
            </w:pPr>
            <w:r>
              <w:rPr>
                <w:rFonts w:cs="Arial"/>
                <w:color w:val="000000"/>
                <w:sz w:val="16"/>
                <w:szCs w:val="16"/>
              </w:rPr>
              <w:t>5,55</w:t>
            </w:r>
          </w:p>
        </w:tc>
        <w:tc>
          <w:tcPr>
            <w:tcW w:w="533" w:type="dxa"/>
            <w:vAlign w:val="center"/>
          </w:tcPr>
          <w:p w14:paraId="38EA3FAB" w14:textId="75118F55" w:rsidR="00F72BCA" w:rsidRPr="009A1D16" w:rsidRDefault="00F72BCA" w:rsidP="00F72BCA">
            <w:pPr>
              <w:spacing w:line="240" w:lineRule="auto"/>
              <w:jc w:val="right"/>
              <w:rPr>
                <w:rFonts w:cs="Arial"/>
                <w:sz w:val="15"/>
                <w:szCs w:val="15"/>
              </w:rPr>
            </w:pPr>
            <w:r>
              <w:rPr>
                <w:rFonts w:cs="Arial"/>
                <w:color w:val="000000"/>
                <w:sz w:val="16"/>
                <w:szCs w:val="16"/>
              </w:rPr>
              <w:t>3,49</w:t>
            </w:r>
          </w:p>
        </w:tc>
        <w:tc>
          <w:tcPr>
            <w:tcW w:w="533" w:type="dxa"/>
            <w:vAlign w:val="center"/>
          </w:tcPr>
          <w:p w14:paraId="0D995EFD" w14:textId="58F35A71" w:rsidR="00F72BCA" w:rsidRPr="009A1D16" w:rsidRDefault="00F72BCA" w:rsidP="00F72BCA">
            <w:pPr>
              <w:spacing w:line="240" w:lineRule="auto"/>
              <w:jc w:val="right"/>
              <w:rPr>
                <w:rFonts w:cs="Arial"/>
                <w:sz w:val="15"/>
                <w:szCs w:val="15"/>
              </w:rPr>
            </w:pPr>
            <w:r>
              <w:rPr>
                <w:rFonts w:cs="Arial"/>
                <w:color w:val="000000"/>
                <w:sz w:val="16"/>
                <w:szCs w:val="16"/>
              </w:rPr>
              <w:t>3,88</w:t>
            </w:r>
          </w:p>
        </w:tc>
      </w:tr>
      <w:tr w:rsidR="00F72BCA" w14:paraId="3C806202" w14:textId="77777777" w:rsidTr="00F72BCA">
        <w:trPr>
          <w:trHeight w:val="284"/>
        </w:trPr>
        <w:tc>
          <w:tcPr>
            <w:tcW w:w="0" w:type="auto"/>
            <w:vAlign w:val="center"/>
          </w:tcPr>
          <w:p w14:paraId="07D75313" w14:textId="2EA8DEF1" w:rsidR="00F72BCA" w:rsidRPr="00D01F6E" w:rsidRDefault="00F72BCA" w:rsidP="00F72BCA">
            <w:pPr>
              <w:spacing w:line="240" w:lineRule="auto"/>
              <w:jc w:val="left"/>
              <w:rPr>
                <w:rFonts w:cs="Arial"/>
                <w:b/>
                <w:sz w:val="16"/>
                <w:szCs w:val="16"/>
              </w:rPr>
            </w:pPr>
            <w:r w:rsidRPr="00B94E13">
              <w:rPr>
                <w:rFonts w:cs="Arial"/>
                <w:b/>
                <w:color w:val="000000"/>
                <w:sz w:val="14"/>
                <w:szCs w:val="14"/>
              </w:rPr>
              <w:t>Peso Mediano</w:t>
            </w:r>
          </w:p>
        </w:tc>
        <w:tc>
          <w:tcPr>
            <w:tcW w:w="530" w:type="dxa"/>
            <w:vAlign w:val="center"/>
          </w:tcPr>
          <w:p w14:paraId="6A9AB1E1" w14:textId="09A9D22E" w:rsidR="00F72BCA" w:rsidRPr="009A1D16" w:rsidRDefault="00F72BCA" w:rsidP="00F72BCA">
            <w:pPr>
              <w:spacing w:line="240" w:lineRule="auto"/>
              <w:jc w:val="right"/>
              <w:rPr>
                <w:rFonts w:cs="Arial"/>
                <w:sz w:val="15"/>
                <w:szCs w:val="15"/>
              </w:rPr>
            </w:pPr>
            <w:r>
              <w:rPr>
                <w:rFonts w:cs="Arial"/>
                <w:color w:val="000000"/>
                <w:sz w:val="16"/>
                <w:szCs w:val="16"/>
              </w:rPr>
              <w:t>9,00</w:t>
            </w:r>
          </w:p>
        </w:tc>
        <w:tc>
          <w:tcPr>
            <w:tcW w:w="533" w:type="dxa"/>
            <w:vAlign w:val="center"/>
          </w:tcPr>
          <w:p w14:paraId="4BA6E47F" w14:textId="00CB5E77" w:rsidR="00F72BCA" w:rsidRPr="009A1D16" w:rsidRDefault="00F72BCA" w:rsidP="00F72BCA">
            <w:pPr>
              <w:spacing w:line="240" w:lineRule="auto"/>
              <w:jc w:val="right"/>
              <w:rPr>
                <w:rFonts w:cs="Arial"/>
                <w:sz w:val="15"/>
                <w:szCs w:val="15"/>
              </w:rPr>
            </w:pPr>
            <w:r>
              <w:rPr>
                <w:rFonts w:cs="Arial"/>
                <w:color w:val="000000"/>
                <w:sz w:val="16"/>
                <w:szCs w:val="16"/>
              </w:rPr>
              <w:t>4,82</w:t>
            </w:r>
          </w:p>
        </w:tc>
        <w:tc>
          <w:tcPr>
            <w:tcW w:w="532" w:type="dxa"/>
            <w:vAlign w:val="center"/>
          </w:tcPr>
          <w:p w14:paraId="5C98BB38" w14:textId="60CD6698" w:rsidR="00F72BCA" w:rsidRPr="009A1D16" w:rsidRDefault="00F72BCA" w:rsidP="00F72BCA">
            <w:pPr>
              <w:spacing w:line="240" w:lineRule="auto"/>
              <w:jc w:val="right"/>
              <w:rPr>
                <w:rFonts w:cs="Arial"/>
                <w:sz w:val="15"/>
                <w:szCs w:val="15"/>
              </w:rPr>
            </w:pPr>
            <w:r>
              <w:rPr>
                <w:rFonts w:cs="Arial"/>
                <w:color w:val="000000"/>
                <w:sz w:val="16"/>
                <w:szCs w:val="16"/>
              </w:rPr>
              <w:t>9,56</w:t>
            </w:r>
          </w:p>
        </w:tc>
        <w:tc>
          <w:tcPr>
            <w:tcW w:w="533" w:type="dxa"/>
            <w:vAlign w:val="center"/>
          </w:tcPr>
          <w:p w14:paraId="6A534070" w14:textId="017DC862" w:rsidR="00F72BCA" w:rsidRPr="009A1D16" w:rsidRDefault="00F72BCA" w:rsidP="00F72BCA">
            <w:pPr>
              <w:spacing w:line="240" w:lineRule="auto"/>
              <w:jc w:val="right"/>
              <w:rPr>
                <w:rFonts w:cs="Arial"/>
                <w:sz w:val="15"/>
                <w:szCs w:val="15"/>
              </w:rPr>
            </w:pPr>
            <w:r>
              <w:rPr>
                <w:rFonts w:cs="Arial"/>
                <w:color w:val="000000"/>
                <w:sz w:val="16"/>
                <w:szCs w:val="16"/>
              </w:rPr>
              <w:t>10,48</w:t>
            </w:r>
          </w:p>
        </w:tc>
        <w:tc>
          <w:tcPr>
            <w:tcW w:w="533" w:type="dxa"/>
            <w:vAlign w:val="center"/>
          </w:tcPr>
          <w:p w14:paraId="16DBF483" w14:textId="4621844D"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0F4007AE" w14:textId="5A4E1174" w:rsidR="00F72BCA" w:rsidRPr="009A1D16" w:rsidRDefault="00F72BCA" w:rsidP="00F72BCA">
            <w:pPr>
              <w:spacing w:line="240" w:lineRule="auto"/>
              <w:jc w:val="right"/>
              <w:rPr>
                <w:rFonts w:cs="Arial"/>
                <w:sz w:val="15"/>
                <w:szCs w:val="15"/>
              </w:rPr>
            </w:pPr>
            <w:r>
              <w:rPr>
                <w:rFonts w:cs="Arial"/>
                <w:color w:val="000000"/>
                <w:sz w:val="16"/>
                <w:szCs w:val="16"/>
              </w:rPr>
              <w:t>7,23</w:t>
            </w:r>
          </w:p>
        </w:tc>
        <w:tc>
          <w:tcPr>
            <w:tcW w:w="533" w:type="dxa"/>
            <w:vAlign w:val="center"/>
          </w:tcPr>
          <w:p w14:paraId="267359A2" w14:textId="2A695B20" w:rsidR="00F72BCA" w:rsidRPr="009A1D16" w:rsidRDefault="00F72BCA" w:rsidP="00F72BCA">
            <w:pPr>
              <w:spacing w:line="240" w:lineRule="auto"/>
              <w:jc w:val="right"/>
              <w:rPr>
                <w:rFonts w:cs="Arial"/>
                <w:sz w:val="15"/>
                <w:szCs w:val="15"/>
              </w:rPr>
            </w:pPr>
            <w:r>
              <w:rPr>
                <w:rFonts w:cs="Arial"/>
                <w:color w:val="000000"/>
                <w:sz w:val="16"/>
                <w:szCs w:val="16"/>
              </w:rPr>
              <w:t>8,94</w:t>
            </w:r>
          </w:p>
        </w:tc>
        <w:tc>
          <w:tcPr>
            <w:tcW w:w="532" w:type="dxa"/>
            <w:vAlign w:val="center"/>
          </w:tcPr>
          <w:p w14:paraId="324250E7" w14:textId="063E179A" w:rsidR="00F72BCA" w:rsidRPr="009A1D16" w:rsidRDefault="00F72BCA" w:rsidP="00F72BCA">
            <w:pPr>
              <w:spacing w:line="240" w:lineRule="auto"/>
              <w:jc w:val="right"/>
              <w:rPr>
                <w:rFonts w:cs="Arial"/>
                <w:sz w:val="15"/>
                <w:szCs w:val="15"/>
              </w:rPr>
            </w:pPr>
            <w:r>
              <w:rPr>
                <w:rFonts w:cs="Arial"/>
                <w:color w:val="000000"/>
                <w:sz w:val="16"/>
                <w:szCs w:val="16"/>
              </w:rPr>
              <w:t>7,32</w:t>
            </w:r>
          </w:p>
        </w:tc>
        <w:tc>
          <w:tcPr>
            <w:tcW w:w="533" w:type="dxa"/>
            <w:vAlign w:val="center"/>
          </w:tcPr>
          <w:p w14:paraId="35267879" w14:textId="2DDCF559" w:rsidR="00F72BCA" w:rsidRPr="009A1D16" w:rsidRDefault="00F72BCA" w:rsidP="00F72BCA">
            <w:pPr>
              <w:spacing w:line="240" w:lineRule="auto"/>
              <w:jc w:val="right"/>
              <w:rPr>
                <w:rFonts w:cs="Arial"/>
                <w:sz w:val="15"/>
                <w:szCs w:val="15"/>
              </w:rPr>
            </w:pPr>
            <w:r>
              <w:rPr>
                <w:rFonts w:cs="Arial"/>
                <w:color w:val="000000"/>
                <w:sz w:val="16"/>
                <w:szCs w:val="16"/>
              </w:rPr>
              <w:t>8,23</w:t>
            </w:r>
          </w:p>
        </w:tc>
        <w:tc>
          <w:tcPr>
            <w:tcW w:w="533" w:type="dxa"/>
            <w:vAlign w:val="center"/>
          </w:tcPr>
          <w:p w14:paraId="1FE88988" w14:textId="4173C06E" w:rsidR="00F72BCA" w:rsidRPr="009A1D16" w:rsidRDefault="00F72BCA" w:rsidP="00F72BCA">
            <w:pPr>
              <w:spacing w:line="240" w:lineRule="auto"/>
              <w:jc w:val="right"/>
              <w:rPr>
                <w:rFonts w:cs="Arial"/>
                <w:sz w:val="15"/>
                <w:szCs w:val="15"/>
              </w:rPr>
            </w:pPr>
            <w:r>
              <w:rPr>
                <w:rFonts w:cs="Arial"/>
                <w:color w:val="000000"/>
                <w:sz w:val="16"/>
                <w:szCs w:val="16"/>
              </w:rPr>
              <w:t>10,34</w:t>
            </w:r>
          </w:p>
        </w:tc>
        <w:tc>
          <w:tcPr>
            <w:tcW w:w="532" w:type="dxa"/>
            <w:vAlign w:val="center"/>
          </w:tcPr>
          <w:p w14:paraId="36F0FC80" w14:textId="66445FF7"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56138906" w14:textId="0B805FF6" w:rsidR="00F72BCA" w:rsidRPr="009A1D16" w:rsidRDefault="00F72BCA" w:rsidP="00F72BCA">
            <w:pPr>
              <w:spacing w:line="240" w:lineRule="auto"/>
              <w:jc w:val="right"/>
              <w:rPr>
                <w:rFonts w:cs="Arial"/>
                <w:sz w:val="15"/>
                <w:szCs w:val="15"/>
              </w:rPr>
            </w:pPr>
            <w:r>
              <w:rPr>
                <w:rFonts w:cs="Arial"/>
                <w:color w:val="000000"/>
                <w:sz w:val="16"/>
                <w:szCs w:val="16"/>
              </w:rPr>
              <w:t>4,10</w:t>
            </w:r>
          </w:p>
        </w:tc>
        <w:tc>
          <w:tcPr>
            <w:tcW w:w="532" w:type="dxa"/>
            <w:vAlign w:val="center"/>
          </w:tcPr>
          <w:p w14:paraId="467C92CE" w14:textId="08DA9BDB" w:rsidR="00F72BCA" w:rsidRPr="009A1D16" w:rsidRDefault="00F72BCA" w:rsidP="00F72BCA">
            <w:pPr>
              <w:spacing w:line="240" w:lineRule="auto"/>
              <w:jc w:val="right"/>
              <w:rPr>
                <w:rFonts w:cs="Arial"/>
                <w:sz w:val="15"/>
                <w:szCs w:val="15"/>
              </w:rPr>
            </w:pPr>
            <w:r>
              <w:rPr>
                <w:rFonts w:cs="Arial"/>
                <w:color w:val="000000"/>
                <w:sz w:val="16"/>
                <w:szCs w:val="16"/>
              </w:rPr>
              <w:t>9,47</w:t>
            </w:r>
          </w:p>
        </w:tc>
        <w:tc>
          <w:tcPr>
            <w:tcW w:w="533" w:type="dxa"/>
            <w:vAlign w:val="center"/>
          </w:tcPr>
          <w:p w14:paraId="3418CAB1" w14:textId="3B42799A"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vAlign w:val="center"/>
          </w:tcPr>
          <w:p w14:paraId="3624CAAF" w14:textId="2F70193C" w:rsidR="00F72BCA" w:rsidRPr="009A1D16" w:rsidRDefault="00F72BCA" w:rsidP="00F72BCA">
            <w:pPr>
              <w:spacing w:line="240" w:lineRule="auto"/>
              <w:jc w:val="right"/>
              <w:rPr>
                <w:rFonts w:cs="Arial"/>
                <w:sz w:val="15"/>
                <w:szCs w:val="15"/>
              </w:rPr>
            </w:pPr>
            <w:r>
              <w:rPr>
                <w:rFonts w:cs="Arial"/>
                <w:color w:val="000000"/>
                <w:sz w:val="16"/>
                <w:szCs w:val="16"/>
              </w:rPr>
              <w:t>8,79</w:t>
            </w:r>
          </w:p>
        </w:tc>
      </w:tr>
      <w:tr w:rsidR="00F72BCA" w14:paraId="629DB661" w14:textId="77777777" w:rsidTr="00F72BCA">
        <w:trPr>
          <w:trHeight w:val="284"/>
        </w:trPr>
        <w:tc>
          <w:tcPr>
            <w:tcW w:w="0" w:type="auto"/>
            <w:vAlign w:val="center"/>
          </w:tcPr>
          <w:p w14:paraId="243CB6AD" w14:textId="2DB05DAB" w:rsidR="00F72BCA" w:rsidRPr="00D01F6E" w:rsidRDefault="00F72BCA" w:rsidP="00F72BCA">
            <w:pPr>
              <w:spacing w:line="240" w:lineRule="auto"/>
              <w:jc w:val="left"/>
              <w:rPr>
                <w:rFonts w:cs="Arial"/>
                <w:b/>
                <w:sz w:val="16"/>
                <w:szCs w:val="16"/>
              </w:rPr>
            </w:pPr>
            <w:r w:rsidRPr="00B94E13">
              <w:rPr>
                <w:rFonts w:cs="Arial"/>
                <w:b/>
                <w:color w:val="000000"/>
                <w:sz w:val="14"/>
                <w:szCs w:val="14"/>
              </w:rPr>
              <w:t>Pesado</w:t>
            </w:r>
          </w:p>
        </w:tc>
        <w:tc>
          <w:tcPr>
            <w:tcW w:w="530" w:type="dxa"/>
            <w:vAlign w:val="center"/>
          </w:tcPr>
          <w:p w14:paraId="4838DD6B" w14:textId="55830B49" w:rsidR="00F72BCA" w:rsidRPr="009A1D16" w:rsidRDefault="00F72BCA" w:rsidP="00F72BCA">
            <w:pPr>
              <w:spacing w:line="240" w:lineRule="auto"/>
              <w:jc w:val="right"/>
              <w:rPr>
                <w:rFonts w:cs="Arial"/>
                <w:sz w:val="15"/>
                <w:szCs w:val="15"/>
              </w:rPr>
            </w:pPr>
            <w:r>
              <w:rPr>
                <w:rFonts w:cs="Arial"/>
                <w:color w:val="000000"/>
                <w:sz w:val="16"/>
                <w:szCs w:val="16"/>
              </w:rPr>
              <w:t>8,64</w:t>
            </w:r>
          </w:p>
        </w:tc>
        <w:tc>
          <w:tcPr>
            <w:tcW w:w="533" w:type="dxa"/>
            <w:vAlign w:val="center"/>
          </w:tcPr>
          <w:p w14:paraId="48933227" w14:textId="136A1856" w:rsidR="00F72BCA" w:rsidRPr="009A1D16" w:rsidRDefault="00F72BCA" w:rsidP="00F72BCA">
            <w:pPr>
              <w:spacing w:line="240" w:lineRule="auto"/>
              <w:jc w:val="right"/>
              <w:rPr>
                <w:rFonts w:cs="Arial"/>
                <w:sz w:val="15"/>
                <w:szCs w:val="15"/>
              </w:rPr>
            </w:pPr>
            <w:r>
              <w:rPr>
                <w:rFonts w:cs="Arial"/>
                <w:color w:val="000000"/>
                <w:sz w:val="16"/>
                <w:szCs w:val="16"/>
              </w:rPr>
              <w:t>9,99</w:t>
            </w:r>
          </w:p>
        </w:tc>
        <w:tc>
          <w:tcPr>
            <w:tcW w:w="532" w:type="dxa"/>
            <w:vAlign w:val="center"/>
          </w:tcPr>
          <w:p w14:paraId="51F7EBAB" w14:textId="3CDBD690" w:rsidR="00F72BCA" w:rsidRPr="009A1D16" w:rsidRDefault="00F72BCA" w:rsidP="00F72BCA">
            <w:pPr>
              <w:spacing w:line="240" w:lineRule="auto"/>
              <w:jc w:val="right"/>
              <w:rPr>
                <w:rFonts w:cs="Arial"/>
                <w:sz w:val="15"/>
                <w:szCs w:val="15"/>
              </w:rPr>
            </w:pPr>
            <w:r>
              <w:rPr>
                <w:rFonts w:cs="Arial"/>
                <w:color w:val="000000"/>
                <w:sz w:val="16"/>
                <w:szCs w:val="16"/>
              </w:rPr>
              <w:t>9,98</w:t>
            </w:r>
          </w:p>
        </w:tc>
        <w:tc>
          <w:tcPr>
            <w:tcW w:w="533" w:type="dxa"/>
            <w:vAlign w:val="center"/>
          </w:tcPr>
          <w:p w14:paraId="2F18CF5F" w14:textId="53399D90"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65D83797" w14:textId="17B49D57" w:rsidR="00F72BCA" w:rsidRPr="009A1D16" w:rsidRDefault="00F72BCA" w:rsidP="00F72BCA">
            <w:pPr>
              <w:spacing w:line="240" w:lineRule="auto"/>
              <w:jc w:val="right"/>
              <w:rPr>
                <w:rFonts w:cs="Arial"/>
                <w:sz w:val="15"/>
                <w:szCs w:val="15"/>
              </w:rPr>
            </w:pPr>
            <w:r>
              <w:rPr>
                <w:rFonts w:cs="Arial"/>
                <w:color w:val="000000"/>
                <w:sz w:val="16"/>
                <w:szCs w:val="16"/>
              </w:rPr>
              <w:t>3,44</w:t>
            </w:r>
          </w:p>
        </w:tc>
        <w:tc>
          <w:tcPr>
            <w:tcW w:w="532" w:type="dxa"/>
            <w:vAlign w:val="center"/>
          </w:tcPr>
          <w:p w14:paraId="32D99205" w14:textId="618B331F" w:rsidR="00F72BCA" w:rsidRPr="009A1D16" w:rsidRDefault="00F72BCA" w:rsidP="00F72BCA">
            <w:pPr>
              <w:spacing w:line="240" w:lineRule="auto"/>
              <w:jc w:val="right"/>
              <w:rPr>
                <w:rFonts w:cs="Arial"/>
                <w:sz w:val="15"/>
                <w:szCs w:val="15"/>
              </w:rPr>
            </w:pPr>
            <w:r>
              <w:rPr>
                <w:rFonts w:cs="Arial"/>
                <w:color w:val="000000"/>
                <w:sz w:val="16"/>
                <w:szCs w:val="16"/>
              </w:rPr>
              <w:t>2,56</w:t>
            </w:r>
          </w:p>
        </w:tc>
        <w:tc>
          <w:tcPr>
            <w:tcW w:w="533" w:type="dxa"/>
            <w:vAlign w:val="center"/>
          </w:tcPr>
          <w:p w14:paraId="5FC38E73" w14:textId="72FE10AE" w:rsidR="00F72BCA" w:rsidRPr="009A1D16" w:rsidRDefault="00F72BCA" w:rsidP="00F72BCA">
            <w:pPr>
              <w:spacing w:line="240" w:lineRule="auto"/>
              <w:jc w:val="right"/>
              <w:rPr>
                <w:rFonts w:cs="Arial"/>
                <w:sz w:val="15"/>
                <w:szCs w:val="15"/>
              </w:rPr>
            </w:pPr>
            <w:r>
              <w:rPr>
                <w:rFonts w:cs="Arial"/>
                <w:color w:val="000000"/>
                <w:sz w:val="16"/>
                <w:szCs w:val="16"/>
              </w:rPr>
              <w:t>8,73</w:t>
            </w:r>
          </w:p>
        </w:tc>
        <w:tc>
          <w:tcPr>
            <w:tcW w:w="532" w:type="dxa"/>
            <w:vAlign w:val="center"/>
          </w:tcPr>
          <w:p w14:paraId="6C3CBA4D" w14:textId="10822A39" w:rsidR="00F72BCA" w:rsidRPr="009A1D16" w:rsidRDefault="00F72BCA" w:rsidP="00F72BCA">
            <w:pPr>
              <w:spacing w:line="240" w:lineRule="auto"/>
              <w:jc w:val="right"/>
              <w:rPr>
                <w:rFonts w:cs="Arial"/>
                <w:sz w:val="15"/>
                <w:szCs w:val="15"/>
              </w:rPr>
            </w:pPr>
            <w:r>
              <w:rPr>
                <w:rFonts w:cs="Arial"/>
                <w:color w:val="000000"/>
                <w:sz w:val="16"/>
                <w:szCs w:val="16"/>
              </w:rPr>
              <w:t>10,47</w:t>
            </w:r>
          </w:p>
        </w:tc>
        <w:tc>
          <w:tcPr>
            <w:tcW w:w="533" w:type="dxa"/>
            <w:vAlign w:val="center"/>
          </w:tcPr>
          <w:p w14:paraId="70C404B8" w14:textId="7FFD682E" w:rsidR="00F72BCA" w:rsidRPr="009A1D16" w:rsidRDefault="00F72BCA" w:rsidP="00F72BCA">
            <w:pPr>
              <w:spacing w:line="240" w:lineRule="auto"/>
              <w:jc w:val="right"/>
              <w:rPr>
                <w:rFonts w:cs="Arial"/>
                <w:sz w:val="15"/>
                <w:szCs w:val="15"/>
              </w:rPr>
            </w:pPr>
            <w:r>
              <w:rPr>
                <w:rFonts w:cs="Arial"/>
                <w:color w:val="000000"/>
                <w:sz w:val="16"/>
                <w:szCs w:val="16"/>
              </w:rPr>
              <w:t>8,02</w:t>
            </w:r>
          </w:p>
        </w:tc>
        <w:tc>
          <w:tcPr>
            <w:tcW w:w="533" w:type="dxa"/>
            <w:vAlign w:val="center"/>
          </w:tcPr>
          <w:p w14:paraId="2AF604A6" w14:textId="107C24B5" w:rsidR="00F72BCA" w:rsidRPr="009A1D16" w:rsidRDefault="00F72BCA" w:rsidP="00F72BCA">
            <w:pPr>
              <w:spacing w:line="240" w:lineRule="auto"/>
              <w:jc w:val="right"/>
              <w:rPr>
                <w:rFonts w:cs="Arial"/>
                <w:sz w:val="15"/>
                <w:szCs w:val="15"/>
              </w:rPr>
            </w:pPr>
            <w:r>
              <w:rPr>
                <w:rFonts w:cs="Arial"/>
                <w:color w:val="000000"/>
                <w:sz w:val="16"/>
                <w:szCs w:val="16"/>
              </w:rPr>
              <w:t>9,28</w:t>
            </w:r>
          </w:p>
        </w:tc>
        <w:tc>
          <w:tcPr>
            <w:tcW w:w="532" w:type="dxa"/>
            <w:vAlign w:val="center"/>
          </w:tcPr>
          <w:p w14:paraId="3B1D2D3F" w14:textId="568F6CBC" w:rsidR="00F72BCA" w:rsidRPr="009A1D16" w:rsidRDefault="00F72BCA" w:rsidP="00F72BCA">
            <w:pPr>
              <w:spacing w:line="240" w:lineRule="auto"/>
              <w:jc w:val="right"/>
              <w:rPr>
                <w:rFonts w:cs="Arial"/>
                <w:sz w:val="15"/>
                <w:szCs w:val="15"/>
              </w:rPr>
            </w:pPr>
            <w:r>
              <w:rPr>
                <w:rFonts w:cs="Arial"/>
                <w:color w:val="000000"/>
                <w:sz w:val="16"/>
                <w:szCs w:val="16"/>
              </w:rPr>
              <w:t>6,83</w:t>
            </w:r>
          </w:p>
        </w:tc>
        <w:tc>
          <w:tcPr>
            <w:tcW w:w="533" w:type="dxa"/>
            <w:vAlign w:val="center"/>
          </w:tcPr>
          <w:p w14:paraId="695D94AA" w14:textId="7C6EB34F"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461D223D" w14:textId="1998404C" w:rsidR="00F72BCA" w:rsidRPr="009A1D16" w:rsidRDefault="00F72BCA" w:rsidP="00F72BCA">
            <w:pPr>
              <w:spacing w:line="240" w:lineRule="auto"/>
              <w:jc w:val="right"/>
              <w:rPr>
                <w:rFonts w:cs="Arial"/>
                <w:sz w:val="15"/>
                <w:szCs w:val="15"/>
              </w:rPr>
            </w:pPr>
            <w:r>
              <w:rPr>
                <w:rFonts w:cs="Arial"/>
                <w:color w:val="000000"/>
                <w:sz w:val="16"/>
                <w:szCs w:val="16"/>
              </w:rPr>
              <w:t>6,04</w:t>
            </w:r>
          </w:p>
        </w:tc>
        <w:tc>
          <w:tcPr>
            <w:tcW w:w="533" w:type="dxa"/>
            <w:vAlign w:val="center"/>
          </w:tcPr>
          <w:p w14:paraId="66B747E3" w14:textId="45D3DADD"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204DC57B" w14:textId="2DCBD70C" w:rsidR="00F72BCA" w:rsidRPr="009A1D16" w:rsidRDefault="00F72BCA" w:rsidP="00F72BCA">
            <w:pPr>
              <w:spacing w:line="240" w:lineRule="auto"/>
              <w:jc w:val="right"/>
              <w:rPr>
                <w:rFonts w:cs="Arial"/>
                <w:sz w:val="15"/>
                <w:szCs w:val="15"/>
              </w:rPr>
            </w:pPr>
            <w:r>
              <w:rPr>
                <w:rFonts w:cs="Arial"/>
                <w:color w:val="000000"/>
                <w:sz w:val="16"/>
                <w:szCs w:val="16"/>
              </w:rPr>
              <w:t>9,22</w:t>
            </w:r>
          </w:p>
        </w:tc>
      </w:tr>
      <w:tr w:rsidR="00F72BCA" w14:paraId="1677F75F" w14:textId="77777777" w:rsidTr="00F72BCA">
        <w:trPr>
          <w:trHeight w:val="284"/>
        </w:trPr>
        <w:tc>
          <w:tcPr>
            <w:tcW w:w="0" w:type="auto"/>
            <w:vAlign w:val="center"/>
          </w:tcPr>
          <w:p w14:paraId="576A9801" w14:textId="62064714"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Baixo</w:t>
            </w:r>
          </w:p>
        </w:tc>
        <w:tc>
          <w:tcPr>
            <w:tcW w:w="530" w:type="dxa"/>
            <w:vAlign w:val="center"/>
          </w:tcPr>
          <w:p w14:paraId="2F56465D" w14:textId="77BA943B" w:rsidR="00F72BCA" w:rsidRPr="009A1D16" w:rsidRDefault="00F72BCA" w:rsidP="00F72BCA">
            <w:pPr>
              <w:spacing w:line="240" w:lineRule="auto"/>
              <w:jc w:val="right"/>
              <w:rPr>
                <w:rFonts w:cs="Arial"/>
                <w:color w:val="000000"/>
                <w:sz w:val="15"/>
                <w:szCs w:val="15"/>
              </w:rPr>
            </w:pPr>
            <w:r>
              <w:rPr>
                <w:rFonts w:cs="Arial"/>
                <w:color w:val="000000"/>
                <w:sz w:val="16"/>
                <w:szCs w:val="16"/>
              </w:rPr>
              <w:t>3,26</w:t>
            </w:r>
          </w:p>
        </w:tc>
        <w:tc>
          <w:tcPr>
            <w:tcW w:w="533" w:type="dxa"/>
            <w:vAlign w:val="center"/>
          </w:tcPr>
          <w:p w14:paraId="1BD63C1F" w14:textId="5BE065D6" w:rsidR="00F72BCA" w:rsidRPr="009A1D16" w:rsidRDefault="00F72BCA" w:rsidP="00F72BCA">
            <w:pPr>
              <w:spacing w:line="240" w:lineRule="auto"/>
              <w:jc w:val="right"/>
              <w:rPr>
                <w:rFonts w:cs="Arial"/>
                <w:color w:val="000000"/>
                <w:sz w:val="15"/>
                <w:szCs w:val="15"/>
              </w:rPr>
            </w:pPr>
            <w:r>
              <w:rPr>
                <w:rFonts w:cs="Arial"/>
                <w:color w:val="000000"/>
                <w:sz w:val="16"/>
                <w:szCs w:val="16"/>
              </w:rPr>
              <w:t>6,96</w:t>
            </w:r>
          </w:p>
        </w:tc>
        <w:tc>
          <w:tcPr>
            <w:tcW w:w="532" w:type="dxa"/>
            <w:vAlign w:val="center"/>
          </w:tcPr>
          <w:p w14:paraId="04CD3F0B" w14:textId="4DEBB3BD" w:rsidR="00F72BCA" w:rsidRPr="009A1D16" w:rsidRDefault="00F72BCA" w:rsidP="00F72BCA">
            <w:pPr>
              <w:spacing w:line="240" w:lineRule="auto"/>
              <w:jc w:val="right"/>
              <w:rPr>
                <w:rFonts w:cs="Arial"/>
                <w:color w:val="000000"/>
                <w:sz w:val="15"/>
                <w:szCs w:val="15"/>
              </w:rPr>
            </w:pPr>
            <w:r>
              <w:rPr>
                <w:rFonts w:cs="Arial"/>
                <w:color w:val="000000"/>
                <w:sz w:val="16"/>
                <w:szCs w:val="16"/>
              </w:rPr>
              <w:t>5,74</w:t>
            </w:r>
          </w:p>
        </w:tc>
        <w:tc>
          <w:tcPr>
            <w:tcW w:w="533" w:type="dxa"/>
            <w:vAlign w:val="center"/>
          </w:tcPr>
          <w:p w14:paraId="50F82AF0" w14:textId="5745FF78" w:rsidR="00F72BCA" w:rsidRPr="009A1D16" w:rsidRDefault="00F72BCA" w:rsidP="00F72BCA">
            <w:pPr>
              <w:spacing w:line="240" w:lineRule="auto"/>
              <w:jc w:val="right"/>
              <w:rPr>
                <w:rFonts w:cs="Arial"/>
                <w:color w:val="000000"/>
                <w:sz w:val="15"/>
                <w:szCs w:val="15"/>
              </w:rPr>
            </w:pPr>
            <w:r>
              <w:rPr>
                <w:rFonts w:cs="Arial"/>
                <w:color w:val="000000"/>
                <w:sz w:val="16"/>
                <w:szCs w:val="16"/>
              </w:rPr>
              <w:t>3,81</w:t>
            </w:r>
          </w:p>
        </w:tc>
        <w:tc>
          <w:tcPr>
            <w:tcW w:w="533" w:type="dxa"/>
            <w:vAlign w:val="center"/>
          </w:tcPr>
          <w:p w14:paraId="5B941DE4" w14:textId="7D356B59" w:rsidR="00F72BCA" w:rsidRPr="009A1D16" w:rsidRDefault="00F72BCA" w:rsidP="00F72BCA">
            <w:pPr>
              <w:spacing w:line="240" w:lineRule="auto"/>
              <w:jc w:val="right"/>
              <w:rPr>
                <w:rFonts w:cs="Arial"/>
                <w:color w:val="000000"/>
                <w:sz w:val="15"/>
                <w:szCs w:val="15"/>
              </w:rPr>
            </w:pPr>
            <w:r>
              <w:rPr>
                <w:rFonts w:cs="Arial"/>
                <w:color w:val="000000"/>
                <w:sz w:val="16"/>
                <w:szCs w:val="16"/>
              </w:rPr>
              <w:t>6,82</w:t>
            </w:r>
          </w:p>
        </w:tc>
        <w:tc>
          <w:tcPr>
            <w:tcW w:w="532" w:type="dxa"/>
            <w:vAlign w:val="center"/>
          </w:tcPr>
          <w:p w14:paraId="5C4B9276" w14:textId="6D3EDEEE" w:rsidR="00F72BCA" w:rsidRPr="009A1D16" w:rsidRDefault="00F72BCA" w:rsidP="00F72BCA">
            <w:pPr>
              <w:spacing w:line="240" w:lineRule="auto"/>
              <w:jc w:val="right"/>
              <w:rPr>
                <w:rFonts w:cs="Arial"/>
                <w:color w:val="000000"/>
                <w:sz w:val="15"/>
                <w:szCs w:val="15"/>
              </w:rPr>
            </w:pPr>
            <w:r>
              <w:rPr>
                <w:rFonts w:cs="Arial"/>
                <w:color w:val="000000"/>
                <w:sz w:val="16"/>
                <w:szCs w:val="16"/>
              </w:rPr>
              <w:t>3,96</w:t>
            </w:r>
          </w:p>
        </w:tc>
        <w:tc>
          <w:tcPr>
            <w:tcW w:w="533" w:type="dxa"/>
            <w:vAlign w:val="center"/>
          </w:tcPr>
          <w:p w14:paraId="5A3EA284" w14:textId="04A91A3C" w:rsidR="00F72BCA" w:rsidRPr="009A1D16" w:rsidRDefault="00F72BCA" w:rsidP="00F72BCA">
            <w:pPr>
              <w:spacing w:line="240" w:lineRule="auto"/>
              <w:jc w:val="right"/>
              <w:rPr>
                <w:rFonts w:cs="Arial"/>
                <w:color w:val="000000"/>
                <w:sz w:val="15"/>
                <w:szCs w:val="15"/>
              </w:rPr>
            </w:pPr>
            <w:r>
              <w:rPr>
                <w:rFonts w:cs="Arial"/>
                <w:color w:val="000000"/>
                <w:sz w:val="16"/>
                <w:szCs w:val="16"/>
              </w:rPr>
              <w:t>8,25</w:t>
            </w:r>
          </w:p>
        </w:tc>
        <w:tc>
          <w:tcPr>
            <w:tcW w:w="532" w:type="dxa"/>
            <w:vAlign w:val="center"/>
          </w:tcPr>
          <w:p w14:paraId="2FED8024" w14:textId="101F32A6" w:rsidR="00F72BCA" w:rsidRPr="009A1D16"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vAlign w:val="center"/>
          </w:tcPr>
          <w:p w14:paraId="4559A4EB" w14:textId="0C64384D" w:rsidR="00F72BCA" w:rsidRPr="009A1D16" w:rsidRDefault="00F72BCA" w:rsidP="00F72BCA">
            <w:pPr>
              <w:spacing w:line="240" w:lineRule="auto"/>
              <w:jc w:val="right"/>
              <w:rPr>
                <w:rFonts w:cs="Arial"/>
                <w:color w:val="000000"/>
                <w:sz w:val="15"/>
                <w:szCs w:val="15"/>
              </w:rPr>
            </w:pPr>
            <w:r>
              <w:rPr>
                <w:rFonts w:cs="Arial"/>
                <w:color w:val="000000"/>
                <w:sz w:val="16"/>
                <w:szCs w:val="16"/>
              </w:rPr>
              <w:t>8,16</w:t>
            </w:r>
          </w:p>
        </w:tc>
        <w:tc>
          <w:tcPr>
            <w:tcW w:w="533" w:type="dxa"/>
            <w:vAlign w:val="center"/>
          </w:tcPr>
          <w:p w14:paraId="1B189BEC" w14:textId="0F18AAE3" w:rsidR="00F72BCA" w:rsidRPr="009A1D16" w:rsidRDefault="00F72BCA" w:rsidP="00F72BCA">
            <w:pPr>
              <w:spacing w:line="240" w:lineRule="auto"/>
              <w:jc w:val="right"/>
              <w:rPr>
                <w:rFonts w:cs="Arial"/>
                <w:color w:val="000000"/>
                <w:sz w:val="15"/>
                <w:szCs w:val="15"/>
              </w:rPr>
            </w:pPr>
            <w:r>
              <w:rPr>
                <w:rFonts w:cs="Arial"/>
                <w:color w:val="000000"/>
                <w:sz w:val="16"/>
                <w:szCs w:val="16"/>
              </w:rPr>
              <w:t>6,74</w:t>
            </w:r>
          </w:p>
        </w:tc>
        <w:tc>
          <w:tcPr>
            <w:tcW w:w="532" w:type="dxa"/>
            <w:vAlign w:val="center"/>
          </w:tcPr>
          <w:p w14:paraId="1A226A54" w14:textId="52C8067A" w:rsidR="00F72BCA" w:rsidRPr="009A1D16" w:rsidRDefault="00F72BCA" w:rsidP="00F72BCA">
            <w:pPr>
              <w:spacing w:line="240" w:lineRule="auto"/>
              <w:jc w:val="right"/>
              <w:rPr>
                <w:rFonts w:cs="Arial"/>
                <w:color w:val="000000"/>
                <w:sz w:val="15"/>
                <w:szCs w:val="15"/>
              </w:rPr>
            </w:pPr>
            <w:r>
              <w:rPr>
                <w:rFonts w:cs="Arial"/>
                <w:color w:val="000000"/>
                <w:sz w:val="16"/>
                <w:szCs w:val="16"/>
              </w:rPr>
              <w:t>7,76</w:t>
            </w:r>
          </w:p>
        </w:tc>
        <w:tc>
          <w:tcPr>
            <w:tcW w:w="533" w:type="dxa"/>
            <w:vAlign w:val="center"/>
          </w:tcPr>
          <w:p w14:paraId="3555D7D5" w14:textId="3B86F3F2" w:rsidR="00F72BCA" w:rsidRPr="009A1D16" w:rsidRDefault="00F72BCA" w:rsidP="00F72BCA">
            <w:pPr>
              <w:spacing w:line="240" w:lineRule="auto"/>
              <w:jc w:val="right"/>
              <w:rPr>
                <w:rFonts w:cs="Arial"/>
                <w:color w:val="000000"/>
                <w:sz w:val="15"/>
                <w:szCs w:val="15"/>
              </w:rPr>
            </w:pPr>
            <w:r>
              <w:rPr>
                <w:rFonts w:cs="Arial"/>
                <w:color w:val="000000"/>
                <w:sz w:val="16"/>
                <w:szCs w:val="16"/>
              </w:rPr>
              <w:t>7,55</w:t>
            </w:r>
          </w:p>
        </w:tc>
        <w:tc>
          <w:tcPr>
            <w:tcW w:w="532" w:type="dxa"/>
            <w:vAlign w:val="center"/>
          </w:tcPr>
          <w:p w14:paraId="3945CC83" w14:textId="6EE7F199" w:rsidR="00F72BCA" w:rsidRPr="009A1D16" w:rsidRDefault="00F72BCA" w:rsidP="00F72BCA">
            <w:pPr>
              <w:spacing w:line="240" w:lineRule="auto"/>
              <w:jc w:val="right"/>
              <w:rPr>
                <w:rFonts w:cs="Arial"/>
                <w:color w:val="000000"/>
                <w:sz w:val="15"/>
                <w:szCs w:val="15"/>
              </w:rPr>
            </w:pPr>
            <w:r>
              <w:rPr>
                <w:rFonts w:cs="Arial"/>
                <w:color w:val="000000"/>
                <w:sz w:val="16"/>
                <w:szCs w:val="16"/>
              </w:rPr>
              <w:t>2,99</w:t>
            </w:r>
          </w:p>
        </w:tc>
        <w:tc>
          <w:tcPr>
            <w:tcW w:w="533" w:type="dxa"/>
            <w:vAlign w:val="center"/>
          </w:tcPr>
          <w:p w14:paraId="45C39807" w14:textId="6910E990" w:rsidR="00F72BCA" w:rsidRPr="009A1D16" w:rsidRDefault="00F72BCA" w:rsidP="00F72BCA">
            <w:pPr>
              <w:spacing w:line="240" w:lineRule="auto"/>
              <w:jc w:val="right"/>
              <w:rPr>
                <w:rFonts w:cs="Arial"/>
                <w:color w:val="000000"/>
                <w:sz w:val="15"/>
                <w:szCs w:val="15"/>
              </w:rPr>
            </w:pPr>
            <w:r>
              <w:rPr>
                <w:rFonts w:cs="Arial"/>
                <w:color w:val="000000"/>
                <w:sz w:val="16"/>
                <w:szCs w:val="16"/>
              </w:rPr>
              <w:t>4,43</w:t>
            </w:r>
          </w:p>
        </w:tc>
        <w:tc>
          <w:tcPr>
            <w:tcW w:w="533" w:type="dxa"/>
            <w:vAlign w:val="center"/>
          </w:tcPr>
          <w:p w14:paraId="7BAC2798" w14:textId="667C1696" w:rsidR="00F72BCA" w:rsidRPr="009A1D16" w:rsidRDefault="00F72BCA" w:rsidP="00F72BCA">
            <w:pPr>
              <w:spacing w:line="240" w:lineRule="auto"/>
              <w:jc w:val="right"/>
              <w:rPr>
                <w:rFonts w:cs="Arial"/>
                <w:color w:val="000000"/>
                <w:sz w:val="15"/>
                <w:szCs w:val="15"/>
              </w:rPr>
            </w:pPr>
            <w:r>
              <w:rPr>
                <w:rFonts w:cs="Arial"/>
                <w:color w:val="000000"/>
                <w:sz w:val="16"/>
                <w:szCs w:val="16"/>
              </w:rPr>
              <w:t>5,60</w:t>
            </w:r>
          </w:p>
        </w:tc>
      </w:tr>
      <w:tr w:rsidR="00F72BCA" w14:paraId="21EB1040" w14:textId="77777777" w:rsidTr="00F72BCA">
        <w:trPr>
          <w:trHeight w:val="284"/>
        </w:trPr>
        <w:tc>
          <w:tcPr>
            <w:tcW w:w="0" w:type="auto"/>
            <w:vAlign w:val="center"/>
          </w:tcPr>
          <w:p w14:paraId="7B6EB2A6" w14:textId="25E1C1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Estat. Média</w:t>
            </w:r>
          </w:p>
        </w:tc>
        <w:tc>
          <w:tcPr>
            <w:tcW w:w="530" w:type="dxa"/>
            <w:vAlign w:val="center"/>
          </w:tcPr>
          <w:p w14:paraId="60C88ABB" w14:textId="341DAC86" w:rsidR="00F72BCA" w:rsidRPr="00343B3B" w:rsidRDefault="00F72BCA" w:rsidP="00F72BCA">
            <w:pPr>
              <w:spacing w:line="240" w:lineRule="auto"/>
              <w:jc w:val="right"/>
              <w:rPr>
                <w:rFonts w:cs="Arial"/>
                <w:color w:val="000000"/>
                <w:sz w:val="15"/>
                <w:szCs w:val="15"/>
              </w:rPr>
            </w:pPr>
            <w:r>
              <w:rPr>
                <w:rFonts w:cs="Arial"/>
                <w:color w:val="000000"/>
                <w:sz w:val="16"/>
                <w:szCs w:val="16"/>
              </w:rPr>
              <w:t>8,79</w:t>
            </w:r>
          </w:p>
        </w:tc>
        <w:tc>
          <w:tcPr>
            <w:tcW w:w="533" w:type="dxa"/>
            <w:vAlign w:val="center"/>
          </w:tcPr>
          <w:p w14:paraId="087F0EAA" w14:textId="00B0621F" w:rsidR="00F72BCA" w:rsidRPr="00343B3B" w:rsidRDefault="00F72BCA" w:rsidP="00F72BCA">
            <w:pPr>
              <w:spacing w:line="240" w:lineRule="auto"/>
              <w:jc w:val="right"/>
              <w:rPr>
                <w:rFonts w:cs="Arial"/>
                <w:color w:val="000000"/>
                <w:sz w:val="15"/>
                <w:szCs w:val="15"/>
              </w:rPr>
            </w:pPr>
            <w:r>
              <w:rPr>
                <w:rFonts w:cs="Arial"/>
                <w:color w:val="000000"/>
                <w:sz w:val="16"/>
                <w:szCs w:val="16"/>
              </w:rPr>
              <w:t>8,40</w:t>
            </w:r>
          </w:p>
        </w:tc>
        <w:tc>
          <w:tcPr>
            <w:tcW w:w="532" w:type="dxa"/>
            <w:vAlign w:val="center"/>
          </w:tcPr>
          <w:p w14:paraId="0D62445C" w14:textId="64ECC7DD" w:rsidR="00F72BCA" w:rsidRPr="00343B3B" w:rsidRDefault="00F72BCA" w:rsidP="00F72BCA">
            <w:pPr>
              <w:spacing w:line="240" w:lineRule="auto"/>
              <w:jc w:val="right"/>
              <w:rPr>
                <w:rFonts w:cs="Arial"/>
                <w:color w:val="000000"/>
                <w:sz w:val="15"/>
                <w:szCs w:val="15"/>
              </w:rPr>
            </w:pPr>
            <w:r>
              <w:rPr>
                <w:rFonts w:cs="Arial"/>
                <w:color w:val="000000"/>
                <w:sz w:val="16"/>
                <w:szCs w:val="16"/>
              </w:rPr>
              <w:t>8,66</w:t>
            </w:r>
          </w:p>
        </w:tc>
        <w:tc>
          <w:tcPr>
            <w:tcW w:w="533" w:type="dxa"/>
            <w:vAlign w:val="center"/>
          </w:tcPr>
          <w:p w14:paraId="0DE54488" w14:textId="58AD879D" w:rsidR="00F72BCA" w:rsidRPr="00343B3B" w:rsidRDefault="00F72BCA" w:rsidP="00F72BCA">
            <w:pPr>
              <w:spacing w:line="240" w:lineRule="auto"/>
              <w:jc w:val="right"/>
              <w:rPr>
                <w:rFonts w:cs="Arial"/>
                <w:color w:val="000000"/>
                <w:sz w:val="15"/>
                <w:szCs w:val="15"/>
              </w:rPr>
            </w:pPr>
            <w:r>
              <w:rPr>
                <w:rFonts w:cs="Arial"/>
                <w:color w:val="000000"/>
                <w:sz w:val="16"/>
                <w:szCs w:val="16"/>
              </w:rPr>
              <w:t>8,88</w:t>
            </w:r>
          </w:p>
        </w:tc>
        <w:tc>
          <w:tcPr>
            <w:tcW w:w="533" w:type="dxa"/>
            <w:vAlign w:val="center"/>
          </w:tcPr>
          <w:p w14:paraId="2F82D758" w14:textId="5743D75E" w:rsidR="00F72BCA" w:rsidRPr="00343B3B" w:rsidRDefault="00F72BCA" w:rsidP="00F72BCA">
            <w:pPr>
              <w:spacing w:line="240" w:lineRule="auto"/>
              <w:jc w:val="right"/>
              <w:rPr>
                <w:rFonts w:cs="Arial"/>
                <w:color w:val="000000"/>
                <w:sz w:val="15"/>
                <w:szCs w:val="15"/>
              </w:rPr>
            </w:pPr>
            <w:r>
              <w:rPr>
                <w:rFonts w:cs="Arial"/>
                <w:color w:val="000000"/>
                <w:sz w:val="16"/>
                <w:szCs w:val="16"/>
              </w:rPr>
              <w:t>3,54</w:t>
            </w:r>
          </w:p>
        </w:tc>
        <w:tc>
          <w:tcPr>
            <w:tcW w:w="532" w:type="dxa"/>
            <w:vAlign w:val="center"/>
          </w:tcPr>
          <w:p w14:paraId="498C1ED0" w14:textId="798DB9E3" w:rsidR="00F72BCA" w:rsidRPr="00343B3B" w:rsidRDefault="00F72BCA" w:rsidP="00F72BCA">
            <w:pPr>
              <w:spacing w:line="240" w:lineRule="auto"/>
              <w:jc w:val="right"/>
              <w:rPr>
                <w:rFonts w:cs="Arial"/>
                <w:color w:val="000000"/>
                <w:sz w:val="15"/>
                <w:szCs w:val="15"/>
              </w:rPr>
            </w:pPr>
            <w:r>
              <w:rPr>
                <w:rFonts w:cs="Arial"/>
                <w:color w:val="000000"/>
                <w:sz w:val="16"/>
                <w:szCs w:val="16"/>
              </w:rPr>
              <w:t>5,07</w:t>
            </w:r>
          </w:p>
        </w:tc>
        <w:tc>
          <w:tcPr>
            <w:tcW w:w="533" w:type="dxa"/>
            <w:vAlign w:val="center"/>
          </w:tcPr>
          <w:p w14:paraId="1F86F538" w14:textId="0AE29295" w:rsidR="00F72BCA" w:rsidRPr="00343B3B" w:rsidRDefault="00F72BCA" w:rsidP="00F72BCA">
            <w:pPr>
              <w:spacing w:line="240" w:lineRule="auto"/>
              <w:jc w:val="right"/>
              <w:rPr>
                <w:rFonts w:cs="Arial"/>
                <w:color w:val="000000"/>
                <w:sz w:val="15"/>
                <w:szCs w:val="15"/>
              </w:rPr>
            </w:pPr>
            <w:r>
              <w:rPr>
                <w:rFonts w:cs="Arial"/>
                <w:color w:val="000000"/>
                <w:sz w:val="16"/>
                <w:szCs w:val="16"/>
              </w:rPr>
              <w:t>5,76</w:t>
            </w:r>
          </w:p>
        </w:tc>
        <w:tc>
          <w:tcPr>
            <w:tcW w:w="532" w:type="dxa"/>
            <w:vAlign w:val="center"/>
          </w:tcPr>
          <w:p w14:paraId="177A2F27" w14:textId="6C56794B" w:rsidR="00F72BCA" w:rsidRPr="00343B3B" w:rsidRDefault="00F72BCA" w:rsidP="00F72BCA">
            <w:pPr>
              <w:spacing w:line="240" w:lineRule="auto"/>
              <w:jc w:val="right"/>
              <w:rPr>
                <w:rFonts w:cs="Arial"/>
                <w:color w:val="000000"/>
                <w:sz w:val="15"/>
                <w:szCs w:val="15"/>
              </w:rPr>
            </w:pPr>
            <w:r>
              <w:rPr>
                <w:rFonts w:cs="Arial"/>
                <w:color w:val="000000"/>
                <w:sz w:val="16"/>
                <w:szCs w:val="16"/>
              </w:rPr>
              <w:t>9,21</w:t>
            </w:r>
          </w:p>
        </w:tc>
        <w:tc>
          <w:tcPr>
            <w:tcW w:w="533" w:type="dxa"/>
            <w:vAlign w:val="center"/>
          </w:tcPr>
          <w:p w14:paraId="456F9B6C" w14:textId="384E6D75" w:rsidR="00F72BCA" w:rsidRPr="00343B3B" w:rsidRDefault="00F72BCA" w:rsidP="00F72BCA">
            <w:pPr>
              <w:spacing w:line="240" w:lineRule="auto"/>
              <w:jc w:val="right"/>
              <w:rPr>
                <w:rFonts w:cs="Arial"/>
                <w:color w:val="000000"/>
                <w:sz w:val="15"/>
                <w:szCs w:val="15"/>
              </w:rPr>
            </w:pPr>
            <w:r>
              <w:rPr>
                <w:rFonts w:cs="Arial"/>
                <w:color w:val="000000"/>
                <w:sz w:val="16"/>
                <w:szCs w:val="16"/>
              </w:rPr>
              <w:t>3,57</w:t>
            </w:r>
          </w:p>
        </w:tc>
        <w:tc>
          <w:tcPr>
            <w:tcW w:w="533" w:type="dxa"/>
            <w:vAlign w:val="center"/>
          </w:tcPr>
          <w:p w14:paraId="65AA572C" w14:textId="63E4F15C" w:rsidR="00F72BCA" w:rsidRPr="00343B3B" w:rsidRDefault="00F72BCA" w:rsidP="00F72BCA">
            <w:pPr>
              <w:spacing w:line="240" w:lineRule="auto"/>
              <w:jc w:val="right"/>
              <w:rPr>
                <w:rFonts w:cs="Arial"/>
                <w:color w:val="000000"/>
                <w:sz w:val="15"/>
                <w:szCs w:val="15"/>
              </w:rPr>
            </w:pPr>
            <w:r>
              <w:rPr>
                <w:rFonts w:cs="Arial"/>
                <w:color w:val="000000"/>
                <w:sz w:val="16"/>
                <w:szCs w:val="16"/>
              </w:rPr>
              <w:t>9,35</w:t>
            </w:r>
          </w:p>
        </w:tc>
        <w:tc>
          <w:tcPr>
            <w:tcW w:w="532" w:type="dxa"/>
            <w:vAlign w:val="center"/>
          </w:tcPr>
          <w:p w14:paraId="52DF2420" w14:textId="2C98A105" w:rsidR="00F72BCA" w:rsidRPr="00343B3B" w:rsidRDefault="00F72BCA" w:rsidP="00F72BCA">
            <w:pPr>
              <w:spacing w:line="240" w:lineRule="auto"/>
              <w:jc w:val="right"/>
              <w:rPr>
                <w:rFonts w:cs="Arial"/>
                <w:color w:val="000000"/>
                <w:sz w:val="15"/>
                <w:szCs w:val="15"/>
              </w:rPr>
            </w:pPr>
            <w:r>
              <w:rPr>
                <w:rFonts w:cs="Arial"/>
                <w:color w:val="000000"/>
                <w:sz w:val="16"/>
                <w:szCs w:val="16"/>
              </w:rPr>
              <w:t>3,20</w:t>
            </w:r>
          </w:p>
        </w:tc>
        <w:tc>
          <w:tcPr>
            <w:tcW w:w="533" w:type="dxa"/>
            <w:vAlign w:val="center"/>
          </w:tcPr>
          <w:p w14:paraId="5579C41A" w14:textId="44AE2625" w:rsidR="00F72BCA" w:rsidRPr="00343B3B" w:rsidRDefault="00F72BCA" w:rsidP="00F72BCA">
            <w:pPr>
              <w:spacing w:line="240" w:lineRule="auto"/>
              <w:jc w:val="right"/>
              <w:rPr>
                <w:rFonts w:cs="Arial"/>
                <w:color w:val="000000"/>
                <w:sz w:val="15"/>
                <w:szCs w:val="15"/>
              </w:rPr>
            </w:pPr>
            <w:r>
              <w:rPr>
                <w:rFonts w:cs="Arial"/>
                <w:color w:val="000000"/>
                <w:sz w:val="16"/>
                <w:szCs w:val="16"/>
              </w:rPr>
              <w:t>2,82</w:t>
            </w:r>
          </w:p>
        </w:tc>
        <w:tc>
          <w:tcPr>
            <w:tcW w:w="532" w:type="dxa"/>
            <w:vAlign w:val="center"/>
          </w:tcPr>
          <w:p w14:paraId="3B65098A" w14:textId="0396EDF4" w:rsidR="00F72BCA" w:rsidRPr="00343B3B" w:rsidRDefault="00F72BCA" w:rsidP="00F72BCA">
            <w:pPr>
              <w:spacing w:line="240" w:lineRule="auto"/>
              <w:jc w:val="right"/>
              <w:rPr>
                <w:rFonts w:cs="Arial"/>
                <w:color w:val="000000"/>
                <w:sz w:val="15"/>
                <w:szCs w:val="15"/>
              </w:rPr>
            </w:pPr>
            <w:r>
              <w:rPr>
                <w:rFonts w:cs="Arial"/>
                <w:color w:val="000000"/>
                <w:sz w:val="16"/>
                <w:szCs w:val="16"/>
              </w:rPr>
              <w:t>8,17</w:t>
            </w:r>
          </w:p>
        </w:tc>
        <w:tc>
          <w:tcPr>
            <w:tcW w:w="533" w:type="dxa"/>
            <w:vAlign w:val="center"/>
          </w:tcPr>
          <w:p w14:paraId="2E2BC2C8" w14:textId="5ED58A91" w:rsidR="00F72BCA" w:rsidRPr="00343B3B" w:rsidRDefault="00F72BCA" w:rsidP="00F72BCA">
            <w:pPr>
              <w:spacing w:line="240" w:lineRule="auto"/>
              <w:jc w:val="right"/>
              <w:rPr>
                <w:rFonts w:cs="Arial"/>
                <w:color w:val="000000"/>
                <w:sz w:val="15"/>
                <w:szCs w:val="15"/>
              </w:rPr>
            </w:pPr>
            <w:r>
              <w:rPr>
                <w:rFonts w:cs="Arial"/>
                <w:color w:val="000000"/>
                <w:sz w:val="16"/>
                <w:szCs w:val="16"/>
              </w:rPr>
              <w:t>9,39</w:t>
            </w:r>
          </w:p>
        </w:tc>
        <w:tc>
          <w:tcPr>
            <w:tcW w:w="533" w:type="dxa"/>
            <w:vAlign w:val="center"/>
          </w:tcPr>
          <w:p w14:paraId="5FDC4FB7" w14:textId="2E3BD4B5" w:rsidR="00F72BCA" w:rsidRPr="00343B3B" w:rsidRDefault="00F72BCA" w:rsidP="00F72BCA">
            <w:pPr>
              <w:spacing w:line="240" w:lineRule="auto"/>
              <w:jc w:val="right"/>
              <w:rPr>
                <w:rFonts w:cs="Arial"/>
                <w:color w:val="000000"/>
                <w:sz w:val="15"/>
                <w:szCs w:val="15"/>
              </w:rPr>
            </w:pPr>
            <w:r>
              <w:rPr>
                <w:rFonts w:cs="Arial"/>
                <w:color w:val="000000"/>
                <w:sz w:val="16"/>
                <w:szCs w:val="16"/>
              </w:rPr>
              <w:t>6,42</w:t>
            </w:r>
          </w:p>
        </w:tc>
      </w:tr>
      <w:tr w:rsidR="00F72BCA" w14:paraId="0F28EA23" w14:textId="77777777" w:rsidTr="00F72BCA">
        <w:trPr>
          <w:trHeight w:val="284"/>
        </w:trPr>
        <w:tc>
          <w:tcPr>
            <w:tcW w:w="0" w:type="auto"/>
            <w:tcBorders>
              <w:bottom w:val="single" w:sz="12" w:space="0" w:color="auto"/>
            </w:tcBorders>
            <w:vAlign w:val="center"/>
          </w:tcPr>
          <w:p w14:paraId="22382466" w14:textId="60D97E02"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Alto</w:t>
            </w:r>
          </w:p>
        </w:tc>
        <w:tc>
          <w:tcPr>
            <w:tcW w:w="530" w:type="dxa"/>
            <w:tcBorders>
              <w:bottom w:val="single" w:sz="12" w:space="0" w:color="auto"/>
            </w:tcBorders>
            <w:vAlign w:val="center"/>
          </w:tcPr>
          <w:p w14:paraId="5ED91822" w14:textId="0C0582EE" w:rsidR="00F72BCA" w:rsidRPr="00343B3B" w:rsidRDefault="00F72BCA" w:rsidP="00F72BCA">
            <w:pPr>
              <w:spacing w:line="240" w:lineRule="auto"/>
              <w:jc w:val="right"/>
              <w:rPr>
                <w:rFonts w:cs="Arial"/>
                <w:color w:val="000000"/>
                <w:sz w:val="15"/>
                <w:szCs w:val="15"/>
              </w:rPr>
            </w:pPr>
            <w:r>
              <w:rPr>
                <w:rFonts w:cs="Arial"/>
                <w:color w:val="000000"/>
                <w:sz w:val="16"/>
                <w:szCs w:val="16"/>
              </w:rPr>
              <w:t>5,79</w:t>
            </w:r>
          </w:p>
        </w:tc>
        <w:tc>
          <w:tcPr>
            <w:tcW w:w="533" w:type="dxa"/>
            <w:tcBorders>
              <w:bottom w:val="single" w:sz="12" w:space="0" w:color="auto"/>
            </w:tcBorders>
            <w:vAlign w:val="center"/>
          </w:tcPr>
          <w:p w14:paraId="497FC5F4" w14:textId="27FD6DF3" w:rsidR="00F72BCA" w:rsidRPr="00343B3B" w:rsidRDefault="00F72BCA" w:rsidP="00F72BCA">
            <w:pPr>
              <w:spacing w:line="240" w:lineRule="auto"/>
              <w:jc w:val="right"/>
              <w:rPr>
                <w:rFonts w:cs="Arial"/>
                <w:color w:val="000000"/>
                <w:sz w:val="15"/>
                <w:szCs w:val="15"/>
              </w:rPr>
            </w:pPr>
            <w:r>
              <w:rPr>
                <w:rFonts w:cs="Arial"/>
                <w:color w:val="000000"/>
                <w:sz w:val="16"/>
                <w:szCs w:val="16"/>
              </w:rPr>
              <w:t>3,58</w:t>
            </w:r>
          </w:p>
        </w:tc>
        <w:tc>
          <w:tcPr>
            <w:tcW w:w="532" w:type="dxa"/>
            <w:tcBorders>
              <w:bottom w:val="single" w:sz="12" w:space="0" w:color="auto"/>
            </w:tcBorders>
            <w:vAlign w:val="center"/>
          </w:tcPr>
          <w:p w14:paraId="45D9EB85" w14:textId="1ADF4379" w:rsidR="00F72BCA" w:rsidRPr="00343B3B" w:rsidRDefault="00F72BCA" w:rsidP="00F72BCA">
            <w:pPr>
              <w:spacing w:line="240" w:lineRule="auto"/>
              <w:jc w:val="right"/>
              <w:rPr>
                <w:rFonts w:cs="Arial"/>
                <w:color w:val="000000"/>
                <w:sz w:val="15"/>
                <w:szCs w:val="15"/>
              </w:rPr>
            </w:pPr>
            <w:r>
              <w:rPr>
                <w:rFonts w:cs="Arial"/>
                <w:color w:val="000000"/>
                <w:sz w:val="16"/>
                <w:szCs w:val="16"/>
              </w:rPr>
              <w:t>5,11</w:t>
            </w:r>
          </w:p>
        </w:tc>
        <w:tc>
          <w:tcPr>
            <w:tcW w:w="533" w:type="dxa"/>
            <w:tcBorders>
              <w:bottom w:val="single" w:sz="12" w:space="0" w:color="auto"/>
            </w:tcBorders>
            <w:vAlign w:val="center"/>
          </w:tcPr>
          <w:p w14:paraId="542D2AE7" w14:textId="78407B7D" w:rsidR="00F72BCA" w:rsidRPr="00343B3B" w:rsidRDefault="00F72BCA" w:rsidP="00F72BCA">
            <w:pPr>
              <w:spacing w:line="240" w:lineRule="auto"/>
              <w:jc w:val="right"/>
              <w:rPr>
                <w:rFonts w:cs="Arial"/>
                <w:color w:val="000000"/>
                <w:sz w:val="15"/>
                <w:szCs w:val="15"/>
              </w:rPr>
            </w:pPr>
            <w:r>
              <w:rPr>
                <w:rFonts w:cs="Arial"/>
                <w:color w:val="000000"/>
                <w:sz w:val="16"/>
                <w:szCs w:val="16"/>
              </w:rPr>
              <w:t>7,55</w:t>
            </w:r>
          </w:p>
        </w:tc>
        <w:tc>
          <w:tcPr>
            <w:tcW w:w="533" w:type="dxa"/>
            <w:tcBorders>
              <w:bottom w:val="single" w:sz="12" w:space="0" w:color="auto"/>
            </w:tcBorders>
            <w:vAlign w:val="center"/>
          </w:tcPr>
          <w:p w14:paraId="63D3B4BC" w14:textId="72451B17" w:rsidR="00F72BCA" w:rsidRPr="00343B3B" w:rsidRDefault="00F72BCA" w:rsidP="00F72BCA">
            <w:pPr>
              <w:spacing w:line="240" w:lineRule="auto"/>
              <w:jc w:val="right"/>
              <w:rPr>
                <w:rFonts w:cs="Arial"/>
                <w:color w:val="000000"/>
                <w:sz w:val="15"/>
                <w:szCs w:val="15"/>
              </w:rPr>
            </w:pPr>
            <w:r>
              <w:rPr>
                <w:rFonts w:cs="Arial"/>
                <w:color w:val="000000"/>
                <w:sz w:val="16"/>
                <w:szCs w:val="16"/>
              </w:rPr>
              <w:t>8,19</w:t>
            </w:r>
          </w:p>
        </w:tc>
        <w:tc>
          <w:tcPr>
            <w:tcW w:w="532" w:type="dxa"/>
            <w:tcBorders>
              <w:bottom w:val="single" w:sz="12" w:space="0" w:color="auto"/>
            </w:tcBorders>
            <w:vAlign w:val="center"/>
          </w:tcPr>
          <w:p w14:paraId="4BC981D0" w14:textId="43F3B437" w:rsidR="00F72BCA" w:rsidRPr="00343B3B" w:rsidRDefault="00F72BCA" w:rsidP="00F72BCA">
            <w:pPr>
              <w:spacing w:line="240" w:lineRule="auto"/>
              <w:jc w:val="right"/>
              <w:rPr>
                <w:rFonts w:cs="Arial"/>
                <w:color w:val="000000"/>
                <w:sz w:val="15"/>
                <w:szCs w:val="15"/>
              </w:rPr>
            </w:pPr>
            <w:r>
              <w:rPr>
                <w:rFonts w:cs="Arial"/>
                <w:color w:val="000000"/>
                <w:sz w:val="16"/>
                <w:szCs w:val="16"/>
              </w:rPr>
              <w:t>7,99</w:t>
            </w:r>
          </w:p>
        </w:tc>
        <w:tc>
          <w:tcPr>
            <w:tcW w:w="533" w:type="dxa"/>
            <w:tcBorders>
              <w:bottom w:val="single" w:sz="12" w:space="0" w:color="auto"/>
            </w:tcBorders>
            <w:vAlign w:val="center"/>
          </w:tcPr>
          <w:p w14:paraId="0C85E986" w14:textId="25849893" w:rsidR="00F72BCA" w:rsidRPr="00343B3B" w:rsidRDefault="00F72BCA" w:rsidP="00F72BCA">
            <w:pPr>
              <w:spacing w:line="240" w:lineRule="auto"/>
              <w:jc w:val="right"/>
              <w:rPr>
                <w:rFonts w:cs="Arial"/>
                <w:color w:val="000000"/>
                <w:sz w:val="15"/>
                <w:szCs w:val="15"/>
              </w:rPr>
            </w:pPr>
            <w:r>
              <w:rPr>
                <w:rFonts w:cs="Arial"/>
                <w:color w:val="000000"/>
                <w:sz w:val="16"/>
                <w:szCs w:val="16"/>
              </w:rPr>
              <w:t>4,13</w:t>
            </w:r>
          </w:p>
        </w:tc>
        <w:tc>
          <w:tcPr>
            <w:tcW w:w="532" w:type="dxa"/>
            <w:tcBorders>
              <w:bottom w:val="single" w:sz="12" w:space="0" w:color="auto"/>
            </w:tcBorders>
            <w:vAlign w:val="center"/>
          </w:tcPr>
          <w:p w14:paraId="085C6ECF" w14:textId="6392872E" w:rsidR="00F72BCA" w:rsidRPr="00343B3B" w:rsidRDefault="00F72BCA" w:rsidP="00F72BCA">
            <w:pPr>
              <w:spacing w:line="240" w:lineRule="auto"/>
              <w:jc w:val="right"/>
              <w:rPr>
                <w:rFonts w:cs="Arial"/>
                <w:color w:val="000000"/>
                <w:sz w:val="15"/>
                <w:szCs w:val="15"/>
              </w:rPr>
            </w:pPr>
            <w:r>
              <w:rPr>
                <w:rFonts w:cs="Arial"/>
                <w:color w:val="000000"/>
                <w:sz w:val="16"/>
                <w:szCs w:val="16"/>
              </w:rPr>
              <w:t>2,84</w:t>
            </w:r>
          </w:p>
        </w:tc>
        <w:tc>
          <w:tcPr>
            <w:tcW w:w="533" w:type="dxa"/>
            <w:tcBorders>
              <w:bottom w:val="single" w:sz="12" w:space="0" w:color="auto"/>
            </w:tcBorders>
            <w:vAlign w:val="center"/>
          </w:tcPr>
          <w:p w14:paraId="5D13A65B" w14:textId="75A8E756" w:rsidR="00F72BCA" w:rsidRPr="00343B3B"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tcBorders>
              <w:bottom w:val="single" w:sz="12" w:space="0" w:color="auto"/>
            </w:tcBorders>
            <w:vAlign w:val="center"/>
          </w:tcPr>
          <w:p w14:paraId="55E1E2E0" w14:textId="39BE6D62" w:rsidR="00F72BCA" w:rsidRPr="00343B3B" w:rsidRDefault="00F72BCA" w:rsidP="00F72BCA">
            <w:pPr>
              <w:spacing w:line="240" w:lineRule="auto"/>
              <w:jc w:val="right"/>
              <w:rPr>
                <w:rFonts w:cs="Arial"/>
                <w:color w:val="000000"/>
                <w:sz w:val="15"/>
                <w:szCs w:val="15"/>
              </w:rPr>
            </w:pPr>
            <w:r>
              <w:rPr>
                <w:rFonts w:cs="Arial"/>
                <w:color w:val="000000"/>
                <w:sz w:val="16"/>
                <w:szCs w:val="16"/>
              </w:rPr>
              <w:t>3,02</w:t>
            </w:r>
          </w:p>
        </w:tc>
        <w:tc>
          <w:tcPr>
            <w:tcW w:w="532" w:type="dxa"/>
            <w:tcBorders>
              <w:bottom w:val="single" w:sz="12" w:space="0" w:color="auto"/>
            </w:tcBorders>
            <w:vAlign w:val="center"/>
          </w:tcPr>
          <w:p w14:paraId="55C981D7" w14:textId="4AD2D653" w:rsidR="00F72BCA" w:rsidRPr="00343B3B" w:rsidRDefault="00F72BCA" w:rsidP="00F72BCA">
            <w:pPr>
              <w:spacing w:line="240" w:lineRule="auto"/>
              <w:jc w:val="right"/>
              <w:rPr>
                <w:rFonts w:cs="Arial"/>
                <w:color w:val="000000"/>
                <w:sz w:val="15"/>
                <w:szCs w:val="15"/>
              </w:rPr>
            </w:pPr>
            <w:r>
              <w:rPr>
                <w:rFonts w:cs="Arial"/>
                <w:color w:val="000000"/>
                <w:sz w:val="16"/>
                <w:szCs w:val="16"/>
              </w:rPr>
              <w:t>7,82</w:t>
            </w:r>
          </w:p>
        </w:tc>
        <w:tc>
          <w:tcPr>
            <w:tcW w:w="533" w:type="dxa"/>
            <w:tcBorders>
              <w:bottom w:val="single" w:sz="12" w:space="0" w:color="auto"/>
            </w:tcBorders>
            <w:vAlign w:val="center"/>
          </w:tcPr>
          <w:p w14:paraId="2E870679" w14:textId="47AED6B3" w:rsidR="00F72BCA" w:rsidRPr="00343B3B" w:rsidRDefault="00F72BCA" w:rsidP="00F72BCA">
            <w:pPr>
              <w:spacing w:line="240" w:lineRule="auto"/>
              <w:jc w:val="right"/>
              <w:rPr>
                <w:rFonts w:cs="Arial"/>
                <w:color w:val="000000"/>
                <w:sz w:val="15"/>
                <w:szCs w:val="15"/>
              </w:rPr>
            </w:pPr>
            <w:r>
              <w:rPr>
                <w:rFonts w:cs="Arial"/>
                <w:color w:val="000000"/>
                <w:sz w:val="16"/>
                <w:szCs w:val="16"/>
              </w:rPr>
              <w:t>8,09</w:t>
            </w:r>
          </w:p>
        </w:tc>
        <w:tc>
          <w:tcPr>
            <w:tcW w:w="532" w:type="dxa"/>
            <w:tcBorders>
              <w:bottom w:val="single" w:sz="12" w:space="0" w:color="auto"/>
            </w:tcBorders>
            <w:vAlign w:val="center"/>
          </w:tcPr>
          <w:p w14:paraId="0D1022FB" w14:textId="6554B66F" w:rsidR="00F72BCA" w:rsidRPr="00343B3B" w:rsidRDefault="00F72BCA" w:rsidP="00F72BCA">
            <w:pPr>
              <w:spacing w:line="240" w:lineRule="auto"/>
              <w:jc w:val="right"/>
              <w:rPr>
                <w:rFonts w:cs="Arial"/>
                <w:color w:val="000000"/>
                <w:sz w:val="15"/>
                <w:szCs w:val="15"/>
              </w:rPr>
            </w:pPr>
            <w:r>
              <w:rPr>
                <w:rFonts w:cs="Arial"/>
                <w:color w:val="000000"/>
                <w:sz w:val="16"/>
                <w:szCs w:val="16"/>
              </w:rPr>
              <w:t>8,37</w:t>
            </w:r>
          </w:p>
        </w:tc>
        <w:tc>
          <w:tcPr>
            <w:tcW w:w="533" w:type="dxa"/>
            <w:tcBorders>
              <w:bottom w:val="single" w:sz="12" w:space="0" w:color="auto"/>
            </w:tcBorders>
            <w:vAlign w:val="center"/>
          </w:tcPr>
          <w:p w14:paraId="3F1AB48D" w14:textId="3DEBD710" w:rsidR="00F72BCA" w:rsidRPr="00343B3B" w:rsidRDefault="00F72BCA" w:rsidP="00F72BCA">
            <w:pPr>
              <w:spacing w:line="240" w:lineRule="auto"/>
              <w:jc w:val="right"/>
              <w:rPr>
                <w:rFonts w:cs="Arial"/>
                <w:color w:val="000000"/>
                <w:sz w:val="15"/>
                <w:szCs w:val="15"/>
              </w:rPr>
            </w:pPr>
            <w:r>
              <w:rPr>
                <w:rFonts w:cs="Arial"/>
                <w:color w:val="000000"/>
                <w:sz w:val="16"/>
                <w:szCs w:val="16"/>
              </w:rPr>
              <w:t>4,87</w:t>
            </w:r>
          </w:p>
        </w:tc>
        <w:tc>
          <w:tcPr>
            <w:tcW w:w="533" w:type="dxa"/>
            <w:tcBorders>
              <w:bottom w:val="single" w:sz="12" w:space="0" w:color="auto"/>
            </w:tcBorders>
            <w:vAlign w:val="center"/>
          </w:tcPr>
          <w:p w14:paraId="7E8D55FE" w14:textId="558F25C2" w:rsidR="00F72BCA" w:rsidRPr="00343B3B" w:rsidRDefault="00F72BCA" w:rsidP="00F72BCA">
            <w:pPr>
              <w:spacing w:line="240" w:lineRule="auto"/>
              <w:jc w:val="right"/>
              <w:rPr>
                <w:rFonts w:cs="Arial"/>
                <w:color w:val="000000"/>
                <w:sz w:val="15"/>
                <w:szCs w:val="15"/>
              </w:rPr>
            </w:pPr>
            <w:r>
              <w:rPr>
                <w:rFonts w:cs="Arial"/>
                <w:color w:val="000000"/>
                <w:sz w:val="16"/>
                <w:szCs w:val="16"/>
              </w:rPr>
              <w:t>7,19</w:t>
            </w:r>
          </w:p>
        </w:tc>
      </w:tr>
    </w:tbl>
    <w:p w14:paraId="1359A273" w14:textId="77777777" w:rsidR="00343B3B" w:rsidRDefault="00343B3B" w:rsidP="00343B3B">
      <w:pPr>
        <w:rPr>
          <w:rFonts w:cs="Arial"/>
          <w:szCs w:val="24"/>
        </w:rPr>
      </w:pPr>
    </w:p>
    <w:p w14:paraId="20B2564A" w14:textId="77777777" w:rsidR="00CB647E" w:rsidRDefault="00CB647E" w:rsidP="00343B3B">
      <w:pPr>
        <w:rPr>
          <w:rFonts w:cs="Arial"/>
          <w:szCs w:val="24"/>
        </w:rPr>
      </w:pPr>
    </w:p>
    <w:p w14:paraId="7EC10D5B" w14:textId="5AD41A9E" w:rsidR="00943ED1" w:rsidRDefault="00943ED1" w:rsidP="00943ED1">
      <w:pPr>
        <w:ind w:firstLine="1134"/>
        <w:rPr>
          <w:rFonts w:cs="Arial"/>
          <w:szCs w:val="24"/>
        </w:rPr>
      </w:pPr>
      <w:r>
        <w:rPr>
          <w:rFonts w:cs="Arial"/>
          <w:szCs w:val="24"/>
        </w:rPr>
        <w:lastRenderedPageBreak/>
        <w:t>Podemos visualizar os gráficos dos resultados das distâncias para cada categoria de itens nos gráficos 24, 25, 26, 27, 28 e 29, que representam, respectivamente, a distância de cada um dos itens das categorias pressão, enxaquecas, idade, ansiedade, peso e altura para todas as transações.</w:t>
      </w:r>
    </w:p>
    <w:p w14:paraId="4872B3BF" w14:textId="6A4980AC" w:rsidR="00D20BAB" w:rsidRDefault="00943ED1" w:rsidP="00D20BAB">
      <w:pPr>
        <w:pStyle w:val="Legenda"/>
        <w:rPr>
          <w:rFonts w:cs="Arial"/>
          <w:szCs w:val="24"/>
        </w:rPr>
      </w:pPr>
      <w:bookmarkStart w:id="155" w:name="_Toc511244452"/>
      <w:r>
        <w:t xml:space="preserve">Gráfico </w:t>
      </w:r>
      <w:fldSimple w:instr=" SEQ Gráfico \* ARABIC ">
        <w:r w:rsidR="00AF5A3D">
          <w:rPr>
            <w:noProof/>
          </w:rPr>
          <w:t>24</w:t>
        </w:r>
      </w:fldSimple>
      <w:r>
        <w:t xml:space="preserve"> - Representação da distância de todas os itens da categoria </w:t>
      </w:r>
      <w:r w:rsidRPr="00CE43A8">
        <w:rPr>
          <w:b/>
        </w:rPr>
        <w:t>Pressão</w:t>
      </w:r>
      <w:r>
        <w:t xml:space="preserve"> para todas as transações.</w:t>
      </w:r>
      <w:bookmarkEnd w:id="155"/>
      <w:r w:rsidR="00D20BAB" w:rsidRPr="00D20BAB">
        <w:rPr>
          <w:rFonts w:cs="Arial"/>
          <w:szCs w:val="24"/>
        </w:rPr>
        <w:t xml:space="preserve"> </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20BAB" w14:paraId="404BEBFB" w14:textId="77777777" w:rsidTr="003F5C5C">
        <w:tc>
          <w:tcPr>
            <w:tcW w:w="9072" w:type="dxa"/>
            <w:tcMar>
              <w:left w:w="0" w:type="dxa"/>
              <w:right w:w="0" w:type="dxa"/>
            </w:tcMar>
            <w:vAlign w:val="center"/>
          </w:tcPr>
          <w:p w14:paraId="73668D69" w14:textId="38874E84" w:rsidR="00D20BAB" w:rsidRDefault="00D20BAB" w:rsidP="003F5C5C">
            <w:pPr>
              <w:spacing w:line="240" w:lineRule="auto"/>
              <w:jc w:val="center"/>
              <w:rPr>
                <w:rFonts w:cs="Arial"/>
                <w:szCs w:val="24"/>
              </w:rPr>
            </w:pPr>
            <w:r>
              <w:rPr>
                <w:rFonts w:cs="Arial"/>
                <w:noProof/>
                <w:szCs w:val="24"/>
              </w:rPr>
              <w:drawing>
                <wp:inline distT="0" distB="0" distL="0" distR="0" wp14:anchorId="39DBED4E" wp14:editId="248680C5">
                  <wp:extent cx="5760720" cy="3522345"/>
                  <wp:effectExtent l="0" t="0" r="0" b="190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ra-grupo-1Pressao.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760720" cy="3522345"/>
                          </a:xfrm>
                          <a:prstGeom prst="rect">
                            <a:avLst/>
                          </a:prstGeom>
                        </pic:spPr>
                      </pic:pic>
                    </a:graphicData>
                  </a:graphic>
                </wp:inline>
              </w:drawing>
            </w:r>
          </w:p>
        </w:tc>
      </w:tr>
    </w:tbl>
    <w:p w14:paraId="3BA8D952" w14:textId="77777777" w:rsidR="00D20BAB" w:rsidRDefault="00D20BAB" w:rsidP="00D20BAB">
      <w:pPr>
        <w:ind w:firstLine="1134"/>
        <w:jc w:val="left"/>
      </w:pPr>
    </w:p>
    <w:p w14:paraId="0F5BFCA8" w14:textId="17E3C659" w:rsidR="00CE43A8" w:rsidRDefault="00943ED1" w:rsidP="00CE43A8">
      <w:pPr>
        <w:pStyle w:val="Legenda"/>
        <w:rPr>
          <w:rFonts w:cs="Arial"/>
          <w:szCs w:val="24"/>
        </w:rPr>
      </w:pPr>
      <w:bookmarkStart w:id="156" w:name="_Toc511244453"/>
      <w:r>
        <w:t xml:space="preserve">Gráfico </w:t>
      </w:r>
      <w:fldSimple w:instr=" SEQ Gráfico \* ARABIC ">
        <w:r w:rsidR="00AF5A3D">
          <w:rPr>
            <w:noProof/>
          </w:rPr>
          <w:t>25</w:t>
        </w:r>
      </w:fldSimple>
      <w:r>
        <w:t xml:space="preserve"> - </w:t>
      </w:r>
      <w:r w:rsidR="00CE43A8">
        <w:t xml:space="preserve">Representação da distância de todas os itens da categoria </w:t>
      </w:r>
      <w:r w:rsidR="00CE43A8">
        <w:rPr>
          <w:b/>
        </w:rPr>
        <w:t>Enxaquecas</w:t>
      </w:r>
      <w:r w:rsidR="00CE43A8">
        <w:t xml:space="preserve"> para todas as transações.</w:t>
      </w:r>
      <w:bookmarkEnd w:id="156"/>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74E045BA" w14:textId="77777777" w:rsidTr="00D357EA">
        <w:tc>
          <w:tcPr>
            <w:tcW w:w="9072" w:type="dxa"/>
            <w:tcMar>
              <w:left w:w="0" w:type="dxa"/>
              <w:right w:w="0" w:type="dxa"/>
            </w:tcMar>
            <w:vAlign w:val="center"/>
          </w:tcPr>
          <w:p w14:paraId="124825D6" w14:textId="7BAA3E1F"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4D1E295E" wp14:editId="55876DB8">
                  <wp:extent cx="5760720" cy="3522345"/>
                  <wp:effectExtent l="0" t="0" r="0" b="190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a-grupo-2Enxaquecas.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5760720" cy="3522345"/>
                          </a:xfrm>
                          <a:prstGeom prst="rect">
                            <a:avLst/>
                          </a:prstGeom>
                        </pic:spPr>
                      </pic:pic>
                    </a:graphicData>
                  </a:graphic>
                </wp:inline>
              </w:drawing>
            </w:r>
          </w:p>
        </w:tc>
      </w:tr>
    </w:tbl>
    <w:p w14:paraId="5ADFD93E" w14:textId="77777777" w:rsidR="00943ED1" w:rsidRDefault="00943ED1" w:rsidP="00943ED1">
      <w:pPr>
        <w:rPr>
          <w:rFonts w:cs="Arial"/>
          <w:szCs w:val="24"/>
        </w:rPr>
      </w:pPr>
    </w:p>
    <w:p w14:paraId="589E1649" w14:textId="42A2FF62" w:rsidR="00943ED1" w:rsidRDefault="00943ED1" w:rsidP="00943ED1">
      <w:pPr>
        <w:pStyle w:val="Legenda"/>
        <w:rPr>
          <w:rFonts w:cs="Arial"/>
          <w:szCs w:val="24"/>
        </w:rPr>
      </w:pPr>
      <w:bookmarkStart w:id="157" w:name="_Toc511244454"/>
      <w:r>
        <w:t xml:space="preserve">Gráfico </w:t>
      </w:r>
      <w:fldSimple w:instr=" SEQ Gráfico \* ARABIC ">
        <w:r w:rsidR="00AF5A3D">
          <w:rPr>
            <w:noProof/>
          </w:rPr>
          <w:t>26</w:t>
        </w:r>
      </w:fldSimple>
      <w:r>
        <w:t xml:space="preserve"> - </w:t>
      </w:r>
      <w:r w:rsidR="00CE43A8">
        <w:t xml:space="preserve">Representação da distância de todas os itens da categoria </w:t>
      </w:r>
      <w:r w:rsidR="00CE43A8">
        <w:rPr>
          <w:b/>
        </w:rPr>
        <w:t xml:space="preserve">Idade </w:t>
      </w:r>
      <w:r w:rsidR="00CE43A8">
        <w:t>para todas as transações.</w:t>
      </w:r>
      <w:bookmarkEnd w:id="157"/>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E85A9B1" w14:textId="77777777" w:rsidTr="00D357EA">
        <w:tc>
          <w:tcPr>
            <w:tcW w:w="9072" w:type="dxa"/>
            <w:tcMar>
              <w:left w:w="0" w:type="dxa"/>
              <w:right w:w="0" w:type="dxa"/>
            </w:tcMar>
            <w:vAlign w:val="center"/>
          </w:tcPr>
          <w:p w14:paraId="43C9C48A" w14:textId="720A3572" w:rsidR="00943ED1" w:rsidRDefault="00B30A83" w:rsidP="00D357EA">
            <w:pPr>
              <w:spacing w:line="240" w:lineRule="auto"/>
              <w:jc w:val="center"/>
              <w:rPr>
                <w:rFonts w:cs="Arial"/>
                <w:szCs w:val="24"/>
              </w:rPr>
            </w:pPr>
            <w:r>
              <w:rPr>
                <w:rFonts w:cs="Arial"/>
                <w:noProof/>
                <w:szCs w:val="24"/>
              </w:rPr>
              <w:drawing>
                <wp:inline distT="0" distB="0" distL="0" distR="0" wp14:anchorId="0CB14D7B" wp14:editId="245B44E1">
                  <wp:extent cx="5760720" cy="3522345"/>
                  <wp:effectExtent l="0" t="0" r="0" b="190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ra-grupo-3Idade.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60720" cy="3522345"/>
                          </a:xfrm>
                          <a:prstGeom prst="rect">
                            <a:avLst/>
                          </a:prstGeom>
                        </pic:spPr>
                      </pic:pic>
                    </a:graphicData>
                  </a:graphic>
                </wp:inline>
              </w:drawing>
            </w:r>
          </w:p>
        </w:tc>
      </w:tr>
    </w:tbl>
    <w:p w14:paraId="58CBB0AF" w14:textId="77777777" w:rsidR="00943ED1" w:rsidRDefault="00943ED1" w:rsidP="00943ED1">
      <w:pPr>
        <w:rPr>
          <w:rFonts w:cs="Arial"/>
          <w:szCs w:val="24"/>
        </w:rPr>
      </w:pPr>
    </w:p>
    <w:p w14:paraId="19460B0F" w14:textId="1BAB7666" w:rsidR="00943ED1" w:rsidRDefault="00943ED1" w:rsidP="00943ED1">
      <w:pPr>
        <w:pStyle w:val="Legenda"/>
        <w:rPr>
          <w:rFonts w:cs="Arial"/>
          <w:szCs w:val="24"/>
        </w:rPr>
      </w:pPr>
      <w:bookmarkStart w:id="158" w:name="_Toc511244455"/>
      <w:r>
        <w:lastRenderedPageBreak/>
        <w:t xml:space="preserve">Gráfico </w:t>
      </w:r>
      <w:fldSimple w:instr=" SEQ Gráfico \* ARABIC ">
        <w:r w:rsidR="00AF5A3D">
          <w:rPr>
            <w:noProof/>
          </w:rPr>
          <w:t>27</w:t>
        </w:r>
      </w:fldSimple>
      <w:r>
        <w:t xml:space="preserve"> -</w:t>
      </w:r>
      <w:r w:rsidR="00CE43A8" w:rsidRPr="00CE43A8">
        <w:t xml:space="preserve"> </w:t>
      </w:r>
      <w:r w:rsidR="00CE43A8">
        <w:t xml:space="preserve">Representação da distância de todas os itens da categoria </w:t>
      </w:r>
      <w:r w:rsidR="00CE43A8">
        <w:rPr>
          <w:b/>
        </w:rPr>
        <w:t>Ansiedade</w:t>
      </w:r>
      <w:r w:rsidR="00CE43A8">
        <w:t xml:space="preserve"> para todas as transações.</w:t>
      </w:r>
      <w:bookmarkEnd w:id="158"/>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6C76ADF2" w14:textId="77777777" w:rsidTr="00D357EA">
        <w:tc>
          <w:tcPr>
            <w:tcW w:w="9072" w:type="dxa"/>
            <w:tcMar>
              <w:left w:w="0" w:type="dxa"/>
              <w:right w:w="0" w:type="dxa"/>
            </w:tcMar>
            <w:vAlign w:val="center"/>
          </w:tcPr>
          <w:p w14:paraId="2F22FDFD" w14:textId="081D8DBE" w:rsidR="00943ED1" w:rsidRDefault="00B30A83" w:rsidP="00D357EA">
            <w:pPr>
              <w:spacing w:line="240" w:lineRule="auto"/>
              <w:jc w:val="center"/>
              <w:rPr>
                <w:rFonts w:cs="Arial"/>
                <w:szCs w:val="24"/>
              </w:rPr>
            </w:pPr>
            <w:r>
              <w:rPr>
                <w:rFonts w:cs="Arial"/>
                <w:noProof/>
                <w:szCs w:val="24"/>
              </w:rPr>
              <w:drawing>
                <wp:inline distT="0" distB="0" distL="0" distR="0" wp14:anchorId="70D361E6" wp14:editId="5927FE23">
                  <wp:extent cx="5760720" cy="3522345"/>
                  <wp:effectExtent l="0" t="0" r="0" b="190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grupo-4Ansiedade.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60720" cy="3522345"/>
                          </a:xfrm>
                          <a:prstGeom prst="rect">
                            <a:avLst/>
                          </a:prstGeom>
                        </pic:spPr>
                      </pic:pic>
                    </a:graphicData>
                  </a:graphic>
                </wp:inline>
              </w:drawing>
            </w:r>
          </w:p>
        </w:tc>
      </w:tr>
    </w:tbl>
    <w:p w14:paraId="1FFC115B" w14:textId="77777777" w:rsidR="00943ED1" w:rsidRDefault="00943ED1" w:rsidP="00943ED1">
      <w:pPr>
        <w:rPr>
          <w:rFonts w:cs="Arial"/>
          <w:szCs w:val="24"/>
        </w:rPr>
      </w:pPr>
    </w:p>
    <w:p w14:paraId="24328E07" w14:textId="720A9D78" w:rsidR="00943ED1" w:rsidRDefault="00943ED1" w:rsidP="00943ED1">
      <w:pPr>
        <w:pStyle w:val="Legenda"/>
        <w:rPr>
          <w:rFonts w:cs="Arial"/>
          <w:szCs w:val="24"/>
        </w:rPr>
      </w:pPr>
      <w:bookmarkStart w:id="159" w:name="_Toc511244456"/>
      <w:r>
        <w:t xml:space="preserve">Gráfico </w:t>
      </w:r>
      <w:fldSimple w:instr=" SEQ Gráfico \* ARABIC ">
        <w:r w:rsidR="00AF5A3D">
          <w:rPr>
            <w:noProof/>
          </w:rPr>
          <w:t>28</w:t>
        </w:r>
      </w:fldSimple>
      <w:r>
        <w:t xml:space="preserve"> - </w:t>
      </w:r>
      <w:r w:rsidR="00CE43A8">
        <w:t xml:space="preserve">Representação da distância de todas os itens da categoria </w:t>
      </w:r>
      <w:r w:rsidR="00CE43A8">
        <w:rPr>
          <w:b/>
        </w:rPr>
        <w:t>Peso</w:t>
      </w:r>
      <w:r w:rsidR="00CE43A8">
        <w:t xml:space="preserve"> para todas as transações.</w:t>
      </w:r>
      <w:bookmarkEnd w:id="159"/>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B52E122" w14:textId="77777777" w:rsidTr="00D357EA">
        <w:tc>
          <w:tcPr>
            <w:tcW w:w="9072" w:type="dxa"/>
            <w:tcMar>
              <w:left w:w="0" w:type="dxa"/>
              <w:right w:w="0" w:type="dxa"/>
            </w:tcMar>
            <w:vAlign w:val="center"/>
          </w:tcPr>
          <w:p w14:paraId="427F5E56" w14:textId="2B19E946" w:rsidR="00943ED1" w:rsidRDefault="00B30A83" w:rsidP="00D357EA">
            <w:pPr>
              <w:spacing w:line="240" w:lineRule="auto"/>
              <w:jc w:val="center"/>
              <w:rPr>
                <w:rFonts w:cs="Arial"/>
                <w:szCs w:val="24"/>
              </w:rPr>
            </w:pPr>
            <w:r>
              <w:rPr>
                <w:rFonts w:cs="Arial"/>
                <w:noProof/>
                <w:szCs w:val="24"/>
              </w:rPr>
              <w:drawing>
                <wp:inline distT="0" distB="0" distL="0" distR="0" wp14:anchorId="1C16F1C8" wp14:editId="51C23E5F">
                  <wp:extent cx="5760720" cy="3522345"/>
                  <wp:effectExtent l="0" t="0" r="0" b="1905"/>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grupo-5Peso.svg"/>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760720" cy="3522345"/>
                          </a:xfrm>
                          <a:prstGeom prst="rect">
                            <a:avLst/>
                          </a:prstGeom>
                        </pic:spPr>
                      </pic:pic>
                    </a:graphicData>
                  </a:graphic>
                </wp:inline>
              </w:drawing>
            </w:r>
          </w:p>
        </w:tc>
      </w:tr>
    </w:tbl>
    <w:p w14:paraId="2593B1AA" w14:textId="77777777" w:rsidR="00943ED1" w:rsidRDefault="00943ED1" w:rsidP="00943ED1">
      <w:pPr>
        <w:rPr>
          <w:rFonts w:cs="Arial"/>
          <w:szCs w:val="24"/>
        </w:rPr>
      </w:pPr>
    </w:p>
    <w:p w14:paraId="2E139835" w14:textId="19C38833" w:rsidR="00943ED1" w:rsidRDefault="00943ED1" w:rsidP="00943ED1">
      <w:pPr>
        <w:pStyle w:val="Legenda"/>
        <w:rPr>
          <w:rFonts w:cs="Arial"/>
          <w:szCs w:val="24"/>
        </w:rPr>
      </w:pPr>
      <w:bookmarkStart w:id="160" w:name="_Toc511244457"/>
      <w:r>
        <w:t xml:space="preserve">Gráfico </w:t>
      </w:r>
      <w:fldSimple w:instr=" SEQ Gráfico \* ARABIC ">
        <w:r w:rsidR="00AF5A3D">
          <w:rPr>
            <w:noProof/>
          </w:rPr>
          <w:t>29</w:t>
        </w:r>
      </w:fldSimple>
      <w:r>
        <w:t xml:space="preserve"> - </w:t>
      </w:r>
      <w:r w:rsidR="00CE43A8">
        <w:t xml:space="preserve">Representação da distância de todas os itens da categoria </w:t>
      </w:r>
      <w:r w:rsidR="00CE43A8">
        <w:rPr>
          <w:b/>
        </w:rPr>
        <w:t>Estatura</w:t>
      </w:r>
      <w:r w:rsidR="00CE43A8">
        <w:t xml:space="preserve"> para todas as transações.</w:t>
      </w:r>
      <w:bookmarkEnd w:id="160"/>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11274640" w14:textId="77777777" w:rsidTr="00D357EA">
        <w:tc>
          <w:tcPr>
            <w:tcW w:w="9072" w:type="dxa"/>
            <w:tcMar>
              <w:left w:w="0" w:type="dxa"/>
              <w:right w:w="0" w:type="dxa"/>
            </w:tcMar>
            <w:vAlign w:val="center"/>
          </w:tcPr>
          <w:p w14:paraId="40C2EDBD" w14:textId="5389A55C" w:rsidR="00943ED1" w:rsidRDefault="00B30A83" w:rsidP="00D357EA">
            <w:pPr>
              <w:spacing w:line="240" w:lineRule="auto"/>
              <w:jc w:val="center"/>
              <w:rPr>
                <w:rFonts w:cs="Arial"/>
                <w:szCs w:val="24"/>
              </w:rPr>
            </w:pPr>
            <w:r>
              <w:rPr>
                <w:rFonts w:cs="Arial"/>
                <w:noProof/>
                <w:szCs w:val="24"/>
              </w:rPr>
              <w:drawing>
                <wp:inline distT="0" distB="0" distL="0" distR="0" wp14:anchorId="629998D4" wp14:editId="5F699547">
                  <wp:extent cx="5760720" cy="3552190"/>
                  <wp:effectExtent l="0" t="0" r="0" b="0"/>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ra-grupo-6Estatura.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760720" cy="3552190"/>
                          </a:xfrm>
                          <a:prstGeom prst="rect">
                            <a:avLst/>
                          </a:prstGeom>
                        </pic:spPr>
                      </pic:pic>
                    </a:graphicData>
                  </a:graphic>
                </wp:inline>
              </w:drawing>
            </w:r>
          </w:p>
        </w:tc>
      </w:tr>
    </w:tbl>
    <w:p w14:paraId="62D4E784" w14:textId="7F9EC007" w:rsidR="00EC7FCC" w:rsidRDefault="00EC7FCC" w:rsidP="00343B3B">
      <w:pPr>
        <w:ind w:firstLine="1134"/>
        <w:jc w:val="left"/>
      </w:pPr>
    </w:p>
    <w:p w14:paraId="7A17E676" w14:textId="1914578F" w:rsidR="00062C2F" w:rsidRDefault="00062C2F" w:rsidP="00062C2F">
      <w:pPr>
        <w:rPr>
          <w:ins w:id="161" w:author="alto" w:date="2018-04-16T16:11:00Z"/>
        </w:rPr>
      </w:pPr>
    </w:p>
    <w:p w14:paraId="3C6FD334" w14:textId="29064BF5" w:rsidR="00DC5985" w:rsidRDefault="00DC5985" w:rsidP="00062C2F">
      <w:pPr>
        <w:rPr>
          <w:ins w:id="162" w:author="alto" w:date="2018-04-16T16:11:00Z"/>
        </w:rPr>
      </w:pPr>
    </w:p>
    <w:p w14:paraId="719CB637" w14:textId="17B2E57A" w:rsidR="00DC5985" w:rsidRDefault="00DC5985" w:rsidP="00062C2F">
      <w:pPr>
        <w:rPr>
          <w:ins w:id="163" w:author="alto" w:date="2018-04-16T16:11:00Z"/>
        </w:rPr>
      </w:pPr>
    </w:p>
    <w:p w14:paraId="451A2DD8" w14:textId="4CFFDE6C" w:rsidR="00DC5985" w:rsidRDefault="00DC5985" w:rsidP="00062C2F">
      <w:pPr>
        <w:rPr>
          <w:ins w:id="164" w:author="alto" w:date="2018-04-16T16:11:00Z"/>
        </w:rPr>
      </w:pPr>
    </w:p>
    <w:p w14:paraId="0F04BC6A" w14:textId="45C44310" w:rsidR="00DC5985" w:rsidRDefault="00DC5985" w:rsidP="00062C2F">
      <w:pPr>
        <w:rPr>
          <w:ins w:id="165" w:author="alto" w:date="2018-04-16T16:11:00Z"/>
        </w:rPr>
      </w:pPr>
    </w:p>
    <w:p w14:paraId="154DA1E5" w14:textId="4CBFA347" w:rsidR="00DC5985" w:rsidRDefault="00DC5985" w:rsidP="00062C2F">
      <w:pPr>
        <w:rPr>
          <w:ins w:id="166" w:author="alto" w:date="2018-04-16T16:11:00Z"/>
        </w:rPr>
      </w:pPr>
    </w:p>
    <w:p w14:paraId="6EE7AF62" w14:textId="187A6493" w:rsidR="00DC5985" w:rsidRDefault="00DC5985" w:rsidP="00062C2F">
      <w:pPr>
        <w:rPr>
          <w:ins w:id="167" w:author="alto" w:date="2018-04-16T16:11:00Z"/>
        </w:rPr>
      </w:pPr>
    </w:p>
    <w:p w14:paraId="2A711121" w14:textId="3066B414" w:rsidR="00DC5985" w:rsidRDefault="00DC5985" w:rsidP="00062C2F">
      <w:pPr>
        <w:rPr>
          <w:ins w:id="168" w:author="alto" w:date="2018-04-16T16:11:00Z"/>
        </w:rPr>
      </w:pPr>
    </w:p>
    <w:p w14:paraId="6F173875" w14:textId="7E24188D" w:rsidR="00DC5985" w:rsidRDefault="00DC5985" w:rsidP="00062C2F">
      <w:pPr>
        <w:rPr>
          <w:ins w:id="169" w:author="alto" w:date="2018-04-16T16:11:00Z"/>
        </w:rPr>
      </w:pPr>
    </w:p>
    <w:p w14:paraId="49CEE5DD" w14:textId="43AE0E47" w:rsidR="00DC5985" w:rsidRDefault="00DC5985" w:rsidP="00062C2F">
      <w:pPr>
        <w:rPr>
          <w:ins w:id="170" w:author="alto" w:date="2018-04-16T16:11:00Z"/>
        </w:rPr>
      </w:pPr>
    </w:p>
    <w:p w14:paraId="0766A325" w14:textId="0FBF87BD" w:rsidR="00DC5985" w:rsidRDefault="00DC5985" w:rsidP="00062C2F">
      <w:pPr>
        <w:rPr>
          <w:ins w:id="171" w:author="alto" w:date="2018-04-16T16:11:00Z"/>
        </w:rPr>
      </w:pPr>
    </w:p>
    <w:p w14:paraId="41C72957" w14:textId="11961AC8" w:rsidR="00DC5985" w:rsidRDefault="00DC5985" w:rsidP="00062C2F">
      <w:pPr>
        <w:rPr>
          <w:ins w:id="172" w:author="alto" w:date="2018-04-16T16:11:00Z"/>
        </w:rPr>
      </w:pPr>
    </w:p>
    <w:p w14:paraId="468E1D75" w14:textId="0ED59071" w:rsidR="00DC5985" w:rsidRDefault="00DC5985" w:rsidP="00062C2F">
      <w:pPr>
        <w:rPr>
          <w:ins w:id="173" w:author="alto" w:date="2018-04-16T16:11:00Z"/>
        </w:rPr>
      </w:pPr>
    </w:p>
    <w:p w14:paraId="32130436" w14:textId="61A46017" w:rsidR="00DC5985" w:rsidRDefault="00DC5985" w:rsidP="00062C2F">
      <w:pPr>
        <w:rPr>
          <w:ins w:id="174" w:author="alto" w:date="2018-04-16T16:11:00Z"/>
        </w:rPr>
      </w:pPr>
    </w:p>
    <w:p w14:paraId="7A072AFE" w14:textId="634EE513" w:rsidR="00DC5985" w:rsidRDefault="00DC5985" w:rsidP="00062C2F">
      <w:pPr>
        <w:rPr>
          <w:ins w:id="175" w:author="alto" w:date="2018-04-16T16:11:00Z"/>
        </w:rPr>
      </w:pPr>
    </w:p>
    <w:p w14:paraId="64B6ED2E" w14:textId="6CD597DB" w:rsidR="00DC5985" w:rsidRDefault="00DC5985" w:rsidP="00062C2F">
      <w:pPr>
        <w:rPr>
          <w:ins w:id="176" w:author="alto" w:date="2018-04-16T16:11:00Z"/>
        </w:rPr>
      </w:pPr>
    </w:p>
    <w:p w14:paraId="592FAF4F" w14:textId="3A360432" w:rsidR="00DC5985" w:rsidRDefault="00DC5985" w:rsidP="00062C2F">
      <w:pPr>
        <w:rPr>
          <w:ins w:id="177" w:author="alto" w:date="2018-04-16T16:11:00Z"/>
        </w:rPr>
      </w:pPr>
    </w:p>
    <w:p w14:paraId="454BB9A5" w14:textId="70D33DF0" w:rsidR="00DC5985" w:rsidRDefault="00DC5985" w:rsidP="00062C2F">
      <w:pPr>
        <w:rPr>
          <w:ins w:id="178" w:author="alto" w:date="2018-04-16T16:11:00Z"/>
        </w:rPr>
      </w:pPr>
    </w:p>
    <w:p w14:paraId="72FC251C" w14:textId="1D2B6DFB" w:rsidR="00DC5985" w:rsidDel="00DC5985" w:rsidRDefault="00DC5985" w:rsidP="00062C2F">
      <w:pPr>
        <w:rPr>
          <w:del w:id="179" w:author="alto" w:date="2018-04-16T16:11:00Z"/>
        </w:rPr>
      </w:pPr>
    </w:p>
    <w:p w14:paraId="01F13103" w14:textId="77777777" w:rsidR="00062C2F" w:rsidRPr="00A835B0" w:rsidRDefault="00062C2F" w:rsidP="00534F9A">
      <w:pPr>
        <w:pStyle w:val="Ttulo2"/>
      </w:pPr>
      <w:bookmarkStart w:id="180" w:name="_Toc511244475"/>
      <w:r w:rsidRPr="00A835B0">
        <w:t>REFERÊNCIAS BIBLIOGRÁFICAS</w:t>
      </w:r>
      <w:bookmarkEnd w:id="180"/>
    </w:p>
    <w:p w14:paraId="1CF1E22F" w14:textId="77777777" w:rsidR="00BC6D6C" w:rsidRDefault="00EE20E7" w:rsidP="00BC6D6C">
      <w:r>
        <w:t xml:space="preserve"> </w:t>
      </w:r>
      <w:r>
        <w:tab/>
        <w:t>Na seção de “</w:t>
      </w:r>
      <w:r w:rsidRPr="00EE20E7">
        <w:rPr>
          <w:b/>
        </w:rPr>
        <w:t>REFERÊNCIAS BIBLIOGRÁFICAS</w:t>
      </w:r>
      <w:r>
        <w:t>” temos dois exemplos para o formato das referências.  Elas devem ser utilizadas no texto com o formato [1] para a primeira referência da lista e assim por diante</w:t>
      </w:r>
      <w:r w:rsidR="00BC6D6C">
        <w:t>, em ordem</w:t>
      </w:r>
      <w:r>
        <w:t xml:space="preserve">. Se utilizar um </w:t>
      </w:r>
      <w:r w:rsidRPr="00EE20E7">
        <w:rPr>
          <w:i/>
        </w:rPr>
        <w:t>site</w:t>
      </w:r>
      <w:r>
        <w:t xml:space="preserve"> como referência use o modelo em [2]. Quando se referir a uma página específica, como no caso de uma citação use [1, p.32]. Lembre-se de que </w:t>
      </w:r>
      <w:r w:rsidR="00277DC1">
        <w:t>definições, conceitos, estatísticas, gráficos, ou seja, qualquer afirmação ou dado contido no texto que não for seu deve exibir uma referência. Outra questão é que devemos ter cuidado na seleção das referências, por exemplo, o Wiki não é uma referência confiável, pois existem muitos erros.</w:t>
      </w:r>
      <w:r w:rsidR="00BC6D6C" w:rsidRPr="00BC6D6C">
        <w:t xml:space="preserve"> </w:t>
      </w:r>
      <w:r w:rsidR="00BC6D6C">
        <w:t xml:space="preserve">Uma boa dica é usar a referência automática que já coloca as citações na ordem correta e faz a referência (no final do documento) de forma automática. Com isso, caso alguma referência seja acrescentada depois, você não precisa rever toda a lista citada. Para isso vá no menu referência e clique em inserir citação </w:t>
      </w:r>
      <w:r w:rsidR="00BC6D6C">
        <w:rPr>
          <w:noProof/>
        </w:rPr>
        <w:t>[1]</w:t>
      </w:r>
      <w:r w:rsidR="00BC6D6C">
        <w:t>.</w:t>
      </w:r>
    </w:p>
    <w:p w14:paraId="067EF15B" w14:textId="77777777" w:rsidR="0008034C" w:rsidRDefault="0008034C" w:rsidP="00EE20E7"/>
    <w:p w14:paraId="4EFDF717" w14:textId="77777777" w:rsidR="00062C2F" w:rsidRPr="00A835B0" w:rsidRDefault="00062C2F" w:rsidP="00534F9A">
      <w:pPr>
        <w:pStyle w:val="Ttulo2"/>
      </w:pPr>
      <w:bookmarkStart w:id="181" w:name="_Toc511244476"/>
      <w:r w:rsidRPr="00A835B0">
        <w:t>CITAÇÕES</w:t>
      </w:r>
      <w:bookmarkEnd w:id="181"/>
    </w:p>
    <w:p w14:paraId="7FFD0EAF" w14:textId="77777777" w:rsidR="00540FBA" w:rsidRDefault="00540FBA" w:rsidP="00062C2F">
      <w:pPr>
        <w:ind w:firstLine="1134"/>
      </w:pPr>
      <w:r>
        <w:t xml:space="preserve">Citação: É a menção do texto de informação extraída de outra fonte para esclarecer, ilustrar ou sustentar o assunto apresentado. Podemos </w:t>
      </w:r>
      <w:r w:rsidR="00062C2F">
        <w:t>classificá-las</w:t>
      </w:r>
      <w:r>
        <w:t xml:space="preserve"> em Curta e Longa. “Curta: É transcrita entre aspas, com o mesmo tipo e tamanho da letra utilizados no parágrafo do texto no qual será inserido. O uso das aspas delimita a citação direta”.  </w:t>
      </w:r>
      <w:r w:rsidR="00CB179D">
        <w:t>[1</w:t>
      </w:r>
      <w:r>
        <w:t>, p.154</w:t>
      </w:r>
      <w:r w:rsidR="00CB179D">
        <w:t>]</w:t>
      </w:r>
      <w:r>
        <w:t>.</w:t>
      </w:r>
    </w:p>
    <w:p w14:paraId="2A294DE8" w14:textId="77777777" w:rsidR="00540FBA" w:rsidRDefault="00540FBA" w:rsidP="00540FBA">
      <w:pPr>
        <w:pStyle w:val="CitaoLonga"/>
      </w:pPr>
      <w:r>
        <w:lastRenderedPageBreak/>
        <w:t>(Exemplo de Citação Longa) É transcrita em parágrafo distinto. Inicia na margem de parágrafo, sem deslocamento na primeira linha e termina na margem direita. Longa: É transcrita em parágrafo distinto. Inicia na margem de parágrafo, sem deslocamento na primeira linha e termina na margem direita. Longa: É transcrita em parágrafo distinto. Inicia na margem de parágrafo, sem deslocamento na primeira lin</w:t>
      </w:r>
      <w:r w:rsidR="00CB179D">
        <w:t>ha e termina na margem direita [1, p. 155]</w:t>
      </w:r>
      <w:r>
        <w:t>.</w:t>
      </w:r>
    </w:p>
    <w:p w14:paraId="0D9E7A5A" w14:textId="77777777" w:rsidR="00DE63C4" w:rsidRDefault="00DE63C4" w:rsidP="007375D3">
      <w:pPr>
        <w:pStyle w:val="CitaoLonga"/>
        <w:ind w:left="0"/>
      </w:pPr>
      <w:r>
        <w:br/>
      </w:r>
    </w:p>
    <w:p w14:paraId="13C88399" w14:textId="77777777" w:rsidR="00227150" w:rsidRPr="00DE63C4" w:rsidRDefault="00DE63C4" w:rsidP="00227E10">
      <w:pPr>
        <w:pStyle w:val="Ttulo2"/>
      </w:pPr>
      <w:r>
        <w:br w:type="page"/>
      </w:r>
      <w:bookmarkStart w:id="182" w:name="_Toc511244477"/>
      <w:r w:rsidR="00277DC1" w:rsidRPr="00DE63C4">
        <w:lastRenderedPageBreak/>
        <w:t>IDIOMA ESTRANGEIRO</w:t>
      </w:r>
      <w:bookmarkStart w:id="183" w:name="CONCLUSÕES"/>
      <w:bookmarkEnd w:id="182"/>
      <w:bookmarkEnd w:id="183"/>
    </w:p>
    <w:p w14:paraId="0E6D4134" w14:textId="77777777" w:rsidR="00DE63C4" w:rsidRDefault="00DE63C4" w:rsidP="00DE63C4">
      <w:pPr>
        <w:pStyle w:val="CitaoLonga"/>
        <w:ind w:left="0"/>
      </w:pPr>
    </w:p>
    <w:p w14:paraId="106B1959" w14:textId="77777777" w:rsidR="00227150" w:rsidRDefault="00277DC1" w:rsidP="007375D3">
      <w:pPr>
        <w:ind w:firstLine="1134"/>
        <w:rPr>
          <w:b/>
          <w:caps/>
        </w:rPr>
      </w:pPr>
      <w:r>
        <w:t xml:space="preserve">Todos os termos que não pertençam à língua portuguesa devem ser destacados em </w:t>
      </w:r>
      <w:r w:rsidRPr="004E23BF">
        <w:rPr>
          <w:i/>
        </w:rPr>
        <w:t>itálico</w:t>
      </w:r>
      <w:r>
        <w:t>. Os termos não usuais devem ser definidos ou no texto ou em notas de rodapé.</w:t>
      </w:r>
      <w:r w:rsidR="009963CA">
        <w:t xml:space="preserve"> </w:t>
      </w:r>
    </w:p>
    <w:p w14:paraId="77B81A4F" w14:textId="77777777" w:rsidR="00227150" w:rsidRDefault="009963CA" w:rsidP="00227E10">
      <w:pPr>
        <w:pStyle w:val="Ttulo2"/>
      </w:pPr>
      <w:bookmarkStart w:id="184" w:name="_Toc511244478"/>
      <w:r>
        <w:t>FIGURAS, GRÁFICOS E TABELAS.</w:t>
      </w:r>
      <w:bookmarkEnd w:id="184"/>
    </w:p>
    <w:p w14:paraId="6CD644A1" w14:textId="77777777" w:rsidR="006A0599" w:rsidRDefault="009963CA" w:rsidP="006A0599">
      <w:pPr>
        <w:ind w:firstLine="1134"/>
      </w:pPr>
      <w:r>
        <w:t xml:space="preserve">As figuras, gráficos e tabelas devem ser referenciadas no texto, por exemplo: no Gráfico </w:t>
      </w:r>
      <w:r w:rsidR="00C228B5">
        <w:t>1 apresentamos um</w:t>
      </w:r>
      <w:r>
        <w:t xml:space="preserve"> exemplo.</w:t>
      </w:r>
      <w:r w:rsidR="00250278">
        <w:t xml:space="preserve"> Os índices já foram criados neste texto, para colocar novos objetos </w:t>
      </w:r>
      <w:r w:rsidR="00C228B5">
        <w:t xml:space="preserve">pressione </w:t>
      </w:r>
      <w:r w:rsidR="00250278">
        <w:t xml:space="preserve">o botão direito do </w:t>
      </w:r>
      <w:r w:rsidR="00250278" w:rsidRPr="00250278">
        <w:rPr>
          <w:i/>
        </w:rPr>
        <w:t>mouse</w:t>
      </w:r>
      <w:r w:rsidR="00250278">
        <w:rPr>
          <w:i/>
        </w:rPr>
        <w:t xml:space="preserve"> </w:t>
      </w:r>
      <w:r w:rsidR="00250278" w:rsidRPr="00250278">
        <w:t>sobre o objeto</w:t>
      </w:r>
      <w:r w:rsidR="00250278">
        <w:t xml:space="preserve">, selecione “legenda” e </w:t>
      </w:r>
      <w:r w:rsidR="00C228B5">
        <w:t>digite</w:t>
      </w:r>
      <w:r w:rsidR="00250278">
        <w:t xml:space="preserve"> sua descrição para o objeto. Após este procedimento basta atualizar o índice que ele será incluído.</w:t>
      </w:r>
    </w:p>
    <w:p w14:paraId="7313BF1C" w14:textId="43290578" w:rsidR="006A0599" w:rsidRDefault="005218D2" w:rsidP="006A0599">
      <w:pPr>
        <w:keepNext/>
        <w:jc w:val="center"/>
      </w:pPr>
      <w:r w:rsidRPr="00810AAA">
        <w:rPr>
          <w:b/>
          <w:caps/>
          <w:noProof/>
        </w:rPr>
        <w:drawing>
          <wp:inline distT="0" distB="0" distL="0" distR="0" wp14:anchorId="7ECE8978" wp14:editId="3EAE636C">
            <wp:extent cx="5478780" cy="31470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8780" cy="3147060"/>
                    </a:xfrm>
                    <a:prstGeom prst="rect">
                      <a:avLst/>
                    </a:prstGeom>
                    <a:noFill/>
                    <a:ln>
                      <a:noFill/>
                    </a:ln>
                  </pic:spPr>
                </pic:pic>
              </a:graphicData>
            </a:graphic>
          </wp:inline>
        </w:drawing>
      </w:r>
    </w:p>
    <w:p w14:paraId="5797814B" w14:textId="4394F6F0" w:rsidR="00810AAA" w:rsidRDefault="006A0599" w:rsidP="006A0599">
      <w:pPr>
        <w:pStyle w:val="Legenda"/>
        <w:jc w:val="center"/>
      </w:pPr>
      <w:bookmarkStart w:id="185" w:name="_Toc511244458"/>
      <w:r>
        <w:t xml:space="preserve">Gráfico </w:t>
      </w:r>
      <w:fldSimple w:instr=" SEQ Gráfico \* ARABIC ">
        <w:r w:rsidR="00AF5A3D">
          <w:rPr>
            <w:noProof/>
          </w:rPr>
          <w:t>30</w:t>
        </w:r>
      </w:fldSimple>
      <w:r>
        <w:t xml:space="preserve">: </w:t>
      </w:r>
      <w:r w:rsidRPr="00BC5014">
        <w:t>Exemplo de um gráfico</w:t>
      </w:r>
      <w:bookmarkEnd w:id="185"/>
    </w:p>
    <w:p w14:paraId="6A47F847" w14:textId="5076CB5A" w:rsidR="00C17E2B" w:rsidRPr="0080371A" w:rsidRDefault="005218D2" w:rsidP="0080371A">
      <w:pPr>
        <w:jc w:val="center"/>
      </w:pPr>
      <w:r w:rsidRPr="0080371A">
        <w:rPr>
          <w:noProof/>
        </w:rPr>
        <w:lastRenderedPageBreak/>
        <w:drawing>
          <wp:inline distT="0" distB="0" distL="0" distR="0" wp14:anchorId="547CB09C" wp14:editId="0BDDA104">
            <wp:extent cx="2095500" cy="2179320"/>
            <wp:effectExtent l="0" t="0" r="0" b="0"/>
            <wp:docPr id="2" name="Imagem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95500" cy="2179320"/>
                    </a:xfrm>
                    <a:prstGeom prst="rect">
                      <a:avLst/>
                    </a:prstGeom>
                    <a:noFill/>
                    <a:ln>
                      <a:noFill/>
                    </a:ln>
                  </pic:spPr>
                </pic:pic>
              </a:graphicData>
            </a:graphic>
          </wp:inline>
        </w:drawing>
      </w:r>
    </w:p>
    <w:p w14:paraId="660CBA6B" w14:textId="45059B7E" w:rsidR="00553C71" w:rsidRDefault="00C17E2B" w:rsidP="00C17E2B">
      <w:pPr>
        <w:pStyle w:val="Legenda"/>
        <w:jc w:val="center"/>
      </w:pPr>
      <w:bookmarkStart w:id="186" w:name="_Toc511244404"/>
      <w:r>
        <w:t xml:space="preserve">Figura </w:t>
      </w:r>
      <w:fldSimple w:instr=" SEQ Figura \* ARABIC ">
        <w:r w:rsidR="00AF5A3D">
          <w:rPr>
            <w:noProof/>
          </w:rPr>
          <w:t>1</w:t>
        </w:r>
      </w:fldSimple>
      <w:r>
        <w:t>: Exemplo de Figura.</w:t>
      </w:r>
      <w:bookmarkEnd w:id="186"/>
    </w:p>
    <w:p w14:paraId="11589A07" w14:textId="77777777" w:rsidR="00C17E2B" w:rsidRPr="00C17E2B" w:rsidRDefault="00C17E2B" w:rsidP="00C17E2B"/>
    <w:p w14:paraId="0F19BB63" w14:textId="4D367A37" w:rsidR="00C17E2B" w:rsidRDefault="00C17E2B" w:rsidP="00C17E2B">
      <w:pPr>
        <w:pStyle w:val="Legenda"/>
        <w:keepNext/>
        <w:jc w:val="center"/>
      </w:pPr>
      <w:bookmarkStart w:id="187" w:name="_Toc511244428"/>
      <w:r>
        <w:t xml:space="preserve">Tabela </w:t>
      </w:r>
      <w:fldSimple w:instr=" SEQ Tabela \* ARABIC ">
        <w:r w:rsidR="00AF5A3D">
          <w:rPr>
            <w:noProof/>
          </w:rPr>
          <w:t>24</w:t>
        </w:r>
      </w:fldSimple>
      <w:r>
        <w:t>: Exemplo de Tabela.</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4532"/>
      </w:tblGrid>
      <w:tr w:rsidR="00C17E2B" w14:paraId="4723C70B" w14:textId="77777777" w:rsidTr="00D46EE9">
        <w:tc>
          <w:tcPr>
            <w:tcW w:w="4606" w:type="dxa"/>
            <w:shd w:val="clear" w:color="auto" w:fill="auto"/>
          </w:tcPr>
          <w:p w14:paraId="69368B52" w14:textId="77777777" w:rsidR="00C17E2B" w:rsidRDefault="00C17E2B" w:rsidP="00DE63C4">
            <w:r>
              <w:t>Tabela exemplo</w:t>
            </w:r>
          </w:p>
        </w:tc>
        <w:tc>
          <w:tcPr>
            <w:tcW w:w="4606" w:type="dxa"/>
            <w:shd w:val="clear" w:color="auto" w:fill="auto"/>
          </w:tcPr>
          <w:p w14:paraId="6C8BB821" w14:textId="77777777" w:rsidR="00C17E2B" w:rsidRDefault="00C17E2B" w:rsidP="00DE63C4">
            <w:r>
              <w:t>Descrição</w:t>
            </w:r>
          </w:p>
        </w:tc>
      </w:tr>
      <w:tr w:rsidR="00C17E2B" w14:paraId="05FAB7EF" w14:textId="77777777" w:rsidTr="00D46EE9">
        <w:tc>
          <w:tcPr>
            <w:tcW w:w="4606" w:type="dxa"/>
            <w:shd w:val="clear" w:color="auto" w:fill="auto"/>
          </w:tcPr>
          <w:p w14:paraId="4297D0FB" w14:textId="77777777" w:rsidR="00C17E2B" w:rsidRDefault="00C17E2B" w:rsidP="00DE63C4">
            <w:r>
              <w:t>1</w:t>
            </w:r>
          </w:p>
        </w:tc>
        <w:tc>
          <w:tcPr>
            <w:tcW w:w="4606" w:type="dxa"/>
            <w:shd w:val="clear" w:color="auto" w:fill="auto"/>
          </w:tcPr>
          <w:p w14:paraId="5538FACF" w14:textId="77777777" w:rsidR="00C17E2B" w:rsidRDefault="00C17E2B" w:rsidP="00DE63C4">
            <w:r>
              <w:t>Campo 1</w:t>
            </w:r>
          </w:p>
        </w:tc>
      </w:tr>
      <w:tr w:rsidR="00C17E2B" w14:paraId="610D5386" w14:textId="77777777" w:rsidTr="00D46EE9">
        <w:tc>
          <w:tcPr>
            <w:tcW w:w="4606" w:type="dxa"/>
            <w:shd w:val="clear" w:color="auto" w:fill="auto"/>
          </w:tcPr>
          <w:p w14:paraId="7E6F1267" w14:textId="77777777" w:rsidR="00C17E2B" w:rsidRDefault="00C17E2B" w:rsidP="00DE63C4">
            <w:r>
              <w:t>2</w:t>
            </w:r>
          </w:p>
        </w:tc>
        <w:tc>
          <w:tcPr>
            <w:tcW w:w="4606" w:type="dxa"/>
            <w:shd w:val="clear" w:color="auto" w:fill="auto"/>
          </w:tcPr>
          <w:p w14:paraId="0621FDAC" w14:textId="77777777" w:rsidR="00C17E2B" w:rsidRDefault="00C17E2B" w:rsidP="00DE63C4">
            <w:r>
              <w:t>Campo 2</w:t>
            </w:r>
          </w:p>
        </w:tc>
      </w:tr>
    </w:tbl>
    <w:p w14:paraId="574A23AE" w14:textId="77777777" w:rsidR="00DE63C4" w:rsidRDefault="00DE63C4" w:rsidP="00DE63C4"/>
    <w:p w14:paraId="5247A88B" w14:textId="77777777" w:rsidR="005B4157" w:rsidRPr="00B77A79" w:rsidRDefault="006B3AC5" w:rsidP="00227E10">
      <w:pPr>
        <w:pStyle w:val="Ttulo2"/>
        <w:rPr>
          <w:color w:val="008000"/>
        </w:rPr>
      </w:pPr>
      <w:bookmarkStart w:id="188" w:name="_Toc511244479"/>
      <w:r>
        <w:t>NOTAS ENTRE O ORIENTADOR E O ALUNO</w:t>
      </w:r>
      <w:bookmarkEnd w:id="188"/>
    </w:p>
    <w:p w14:paraId="2219D0A3" w14:textId="77777777" w:rsidR="005B4157" w:rsidRDefault="005B4157" w:rsidP="00486B14">
      <w:pPr>
        <w:ind w:firstLine="1134"/>
      </w:pPr>
      <w:r w:rsidRPr="00486B14">
        <w:t xml:space="preserve">Nossa interação é feita através de e-mails, mas essa forma de comunicação pode ser prejudicial se escrevermos um texto muito longo, portanto devemos ser objetivos. As observações diretamente no texto do TCC têm se demonstrado mais produtivas, </w:t>
      </w:r>
      <w:r w:rsidR="00BC6D6C">
        <w:t>a forma e estratégia são combinadas entre o tutor orientador e o orientando.</w:t>
      </w:r>
    </w:p>
    <w:p w14:paraId="5365C585" w14:textId="77777777" w:rsidR="00486B14" w:rsidRPr="00486B14" w:rsidRDefault="00486B14" w:rsidP="00486B14">
      <w:pPr>
        <w:ind w:firstLine="1134"/>
      </w:pPr>
    </w:p>
    <w:p w14:paraId="02576406" w14:textId="77777777" w:rsidR="00746655" w:rsidRDefault="00746655" w:rsidP="00C17E2B">
      <w:pPr>
        <w:rPr>
          <w:color w:val="008000"/>
        </w:rPr>
      </w:pPr>
    </w:p>
    <w:p w14:paraId="6DA4F273" w14:textId="77777777" w:rsidR="00BC6D6C" w:rsidRDefault="00BC6D6C" w:rsidP="00C17E2B">
      <w:pPr>
        <w:rPr>
          <w:color w:val="008000"/>
        </w:rPr>
      </w:pPr>
    </w:p>
    <w:p w14:paraId="6BF60F6D" w14:textId="77777777" w:rsidR="00B916E6" w:rsidRPr="008B72F2" w:rsidRDefault="008E4E13" w:rsidP="00746655">
      <w:pPr>
        <w:pStyle w:val="REFERNCIABIBLIOGRFICA"/>
        <w:spacing w:before="100" w:beforeAutospacing="1" w:after="100" w:afterAutospacing="1"/>
        <w:jc w:val="both"/>
      </w:pPr>
      <w:bookmarkStart w:id="189" w:name="_Toc511244480"/>
      <w:r>
        <w:lastRenderedPageBreak/>
        <w:t xml:space="preserve">CONCLUSÕES </w:t>
      </w:r>
      <w:r w:rsidR="00947E71">
        <w:t>E TRABALHOS FUTUROS</w:t>
      </w:r>
      <w:bookmarkEnd w:id="189"/>
    </w:p>
    <w:p w14:paraId="59BABDDC" w14:textId="77777777" w:rsidR="007375D3" w:rsidRDefault="00B916E6">
      <w:pPr>
        <w:ind w:firstLine="1077"/>
      </w:pPr>
      <w:r>
        <w:tab/>
      </w:r>
    </w:p>
    <w:p w14:paraId="6C128519" w14:textId="77777777" w:rsidR="00B916E6" w:rsidRDefault="00535BBF">
      <w:pPr>
        <w:ind w:firstLine="1077"/>
      </w:pPr>
      <w:r>
        <w:t>Neste capítulo devem ser colocadas as conclusões que o aluno obteve durante a elaboração do trabalho, bem como o que pretende após sua conclusão (especialização, mestrado, aplicar os conhecimentos</w:t>
      </w:r>
      <w:r w:rsidR="009963CA">
        <w:t xml:space="preserve"> em alguma área</w:t>
      </w:r>
      <w:r>
        <w:t>...).</w:t>
      </w:r>
    </w:p>
    <w:p w14:paraId="47A00ABA" w14:textId="77777777" w:rsidR="006E1960" w:rsidRPr="0061213A" w:rsidRDefault="006E1960" w:rsidP="008B72F2">
      <w:pPr>
        <w:pStyle w:val="REFERNCIABIBLIOGRFICA"/>
        <w:jc w:val="left"/>
      </w:pPr>
      <w:bookmarkStart w:id="190" w:name="_Toc511244481"/>
      <w:r>
        <w:rPr>
          <w:b w:val="0"/>
          <w:noProof/>
          <w:szCs w:val="32"/>
        </w:rPr>
        <mc:AlternateContent>
          <mc:Choice Requires="wps">
            <w:drawing>
              <wp:anchor distT="0" distB="0" distL="114300" distR="114300" simplePos="0" relativeHeight="251658242" behindDoc="0" locked="0" layoutInCell="1" allowOverlap="1" wp14:anchorId="4E903FCA" wp14:editId="46525A03">
                <wp:simplePos x="0" y="0"/>
                <wp:positionH relativeFrom="margin">
                  <wp:align>right</wp:align>
                </wp:positionH>
                <wp:positionV relativeFrom="paragraph">
                  <wp:posOffset>7233285</wp:posOffset>
                </wp:positionV>
                <wp:extent cx="5715000" cy="571500"/>
                <wp:effectExtent l="0" t="0" r="19050" b="19050"/>
                <wp:wrapNone/>
                <wp:docPr id="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71500"/>
                        </a:xfrm>
                        <a:prstGeom prst="rect">
                          <a:avLst/>
                        </a:prstGeom>
                        <a:solidFill>
                          <a:srgbClr val="FFFF00"/>
                        </a:solidFill>
                        <a:ln w="9525">
                          <a:solidFill>
                            <a:srgbClr val="000000"/>
                          </a:solidFill>
                          <a:miter lim="800000"/>
                          <a:headEnd/>
                          <a:tailEnd/>
                        </a:ln>
                      </wps:spPr>
                      <wps:txbx>
                        <w:txbxContent>
                          <w:p w14:paraId="47470DAE" w14:textId="77777777" w:rsidR="003F5C5C" w:rsidRDefault="003F5C5C">
                            <w:pPr>
                              <w:rPr>
                                <w:rFonts w:cs="Arial"/>
                              </w:rPr>
                            </w:pPr>
                            <w:r>
                              <w:rPr>
                                <w:rFonts w:cs="Arial"/>
                              </w:rPr>
                              <w:t>Neste momento, você começa a elaborar em índice analítico todas as referências que usaram-se para fazer o trabalho monográfico.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03FCA" id="Text Box 118" o:spid="_x0000_s1029" type="#_x0000_t202" style="position:absolute;margin-left:398.8pt;margin-top:569.55pt;width:450pt;height:4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" fillcolor="yellow">
                <v:textbox>
                  <w:txbxContent>
                    <w:p w14:paraId="47470DAE" w14:textId="77777777" w:rsidR="003F5C5C" w:rsidRDefault="003F5C5C">
                      <w:pPr>
                        <w:rPr>
                          <w:rFonts w:cs="Arial"/>
                        </w:rPr>
                      </w:pPr>
                      <w:r>
                        <w:rPr>
                          <w:rFonts w:cs="Arial"/>
                        </w:rPr>
                        <w:t>Neste momento, você começa a elaborar em índice analítico todas as referências que usaram-se para fazer o trabalho monográfico.</w:t>
                      </w:r>
                    </w:p>
                  </w:txbxContent>
                </v:textbox>
                <w10:wrap anchorx="margin"/>
              </v:shape>
            </w:pict>
          </mc:Fallback>
        </mc:AlternateContent>
      </w:r>
      <w:bookmarkEnd w:id="190"/>
      <w:r w:rsidR="00B916E6">
        <w:br w:type="page"/>
      </w:r>
      <w:bookmarkStart w:id="191" w:name="REFERENCIASBIBLIOGRÁFICAS"/>
      <w:bookmarkEnd w:id="191"/>
    </w:p>
    <w:bookmarkStart w:id="192" w:name="_Toc511244482" w:displacedByCustomXml="next"/>
    <w:sdt>
      <w:sdtPr>
        <w:rPr>
          <w:b w:val="0"/>
          <w:caps w:val="0"/>
          <w:kern w:val="0"/>
          <w:sz w:val="24"/>
        </w:rPr>
        <w:id w:val="-1638100167"/>
        <w:docPartObj>
          <w:docPartGallery w:val="Bibliographies"/>
          <w:docPartUnique/>
        </w:docPartObj>
      </w:sdtPr>
      <w:sdtContent>
        <w:p w14:paraId="61C864A0" w14:textId="2D23FA2D" w:rsidR="006E1960" w:rsidRDefault="006E1960">
          <w:pPr>
            <w:pStyle w:val="Ttulo1"/>
          </w:pPr>
          <w:r>
            <w:t>Referências BIBLIOGRÁFICAS</w:t>
          </w:r>
          <w:bookmarkEnd w:id="192"/>
        </w:p>
        <w:sdt>
          <w:sdtPr>
            <w:id w:val="-573587230"/>
            <w:bibliography/>
          </w:sdtPr>
          <w:sdtContent>
            <w:p w14:paraId="07AEC63D" w14:textId="77777777" w:rsidR="00512D66" w:rsidRDefault="006E1960" w:rsidP="00512D66">
              <w:pPr>
                <w:pStyle w:val="Bibliografia"/>
                <w:rPr>
                  <w:noProof/>
                  <w:szCs w:val="24"/>
                </w:rPr>
              </w:pPr>
              <w:r>
                <w:fldChar w:fldCharType="begin"/>
              </w:r>
              <w:r w:rsidRPr="00DB6BD1">
                <w:rPr>
                  <w:lang w:val="en-US"/>
                </w:rPr>
                <w:instrText>BIBLIOGRAPHY</w:instrText>
              </w:r>
              <w:r>
                <w:fldChar w:fldCharType="separate"/>
              </w:r>
              <w:r w:rsidR="00512D66">
                <w:rPr>
                  <w:noProof/>
                </w:rPr>
                <w:t xml:space="preserve">NISHISATO, S. </w:t>
              </w:r>
              <w:r w:rsidR="00512D66">
                <w:rPr>
                  <w:b/>
                  <w:bCs/>
                  <w:noProof/>
                </w:rPr>
                <w:t>Elements of Dual Scaling:</w:t>
              </w:r>
              <w:r w:rsidR="00512D66">
                <w:rPr>
                  <w:noProof/>
                </w:rPr>
                <w:t xml:space="preserve"> An Introduction To Practical Data Analysis. [S.l.]: Psychology Press, 1993.</w:t>
              </w:r>
            </w:p>
            <w:p w14:paraId="56F7B4C7" w14:textId="77777777" w:rsidR="00512D66" w:rsidRDefault="00512D66" w:rsidP="00512D66">
              <w:pPr>
                <w:pStyle w:val="Bibliografia"/>
                <w:rPr>
                  <w:noProof/>
                </w:rPr>
              </w:pPr>
              <w:r>
                <w:rPr>
                  <w:noProof/>
                </w:rPr>
                <w:t xml:space="preserve">NISHISATO, S.; GARCIA, J. A NOTE ON BETWEEN-SET DISTANCES IN DUAL SCALING AND CORRESPONDENCE ANALYSIS. </w:t>
              </w:r>
              <w:r>
                <w:rPr>
                  <w:b/>
                  <w:bCs/>
                  <w:noProof/>
                </w:rPr>
                <w:t>Behaviormetrika</w:t>
              </w:r>
              <w:r>
                <w:rPr>
                  <w:noProof/>
                </w:rPr>
                <w:t>, 2003.</w:t>
              </w:r>
            </w:p>
            <w:p w14:paraId="5FC92CE8" w14:textId="08A4227C" w:rsidR="006E1960" w:rsidRDefault="006E1960" w:rsidP="00512D66">
              <w:r>
                <w:rPr>
                  <w:b/>
                  <w:bCs/>
                </w:rPr>
                <w:fldChar w:fldCharType="end"/>
              </w:r>
            </w:p>
          </w:sdtContent>
        </w:sdt>
      </w:sdtContent>
    </w:sdt>
    <w:p w14:paraId="1D890AAB" w14:textId="289718D2" w:rsidR="00B916E6" w:rsidRPr="0061213A" w:rsidRDefault="00303BBF" w:rsidP="008B72F2">
      <w:pPr>
        <w:pStyle w:val="REFERNCIABIBLIOGRFICA"/>
        <w:jc w:val="left"/>
      </w:pPr>
      <w:bookmarkStart w:id="193" w:name="_Toc511244483"/>
      <w:r>
        <w:t>REFERÊNCIAS BIBLIOGRÁFICAS</w:t>
      </w:r>
      <w:bookmarkEnd w:id="193"/>
    </w:p>
    <w:p w14:paraId="2D6AFBE4" w14:textId="2C05336C" w:rsidR="00B916E6" w:rsidRDefault="00BC6D6C">
      <w:pPr>
        <w:rPr>
          <w:sz w:val="32"/>
          <w:szCs w:val="32"/>
        </w:rPr>
      </w:pPr>
      <w:r>
        <w:rPr>
          <w:sz w:val="32"/>
          <w:szCs w:val="32"/>
        </w:rPr>
        <w:t>Aqui vale a dica da utilização da forma automática no MSWord ou no LibreOffice:</w:t>
      </w:r>
    </w:p>
    <w:p w14:paraId="7C4E3563" w14:textId="77777777" w:rsidR="00BC6D6C" w:rsidRDefault="00BC6D6C">
      <w:pPr>
        <w:rPr>
          <w:sz w:val="32"/>
          <w:szCs w:val="32"/>
        </w:rPr>
      </w:pPr>
    </w:p>
    <w:p w14:paraId="5F6315D1" w14:textId="77777777" w:rsidR="00B916E6" w:rsidRDefault="00B916E6">
      <w:pPr>
        <w:pStyle w:val="ConteudoRefernciasBibliogrficas"/>
        <w:numPr>
          <w:ilvl w:val="0"/>
          <w:numId w:val="3"/>
        </w:numPr>
      </w:pPr>
      <w:r>
        <w:t xml:space="preserve">CARDOSO, Alcionê Damásio. </w:t>
      </w:r>
      <w:r>
        <w:rPr>
          <w:b/>
          <w:bCs/>
        </w:rPr>
        <w:t>Vantagens e Desvantagens na Forma de Escolha de Diretor de Escola na Rede Pública Estadual de Santa Catarina</w:t>
      </w:r>
      <w:r>
        <w:t>, 2002. Dissertação (Mestrado em Gestão Institucional) – Curso de Pós Graduação em Educação, UnC-UNICAMP, Caçador, SC.</w:t>
      </w:r>
    </w:p>
    <w:p w14:paraId="7748E0B1" w14:textId="77777777" w:rsidR="00B916E6" w:rsidRDefault="00B916E6">
      <w:pPr>
        <w:pStyle w:val="ConteudoRefernciasBibliogrficas"/>
        <w:numPr>
          <w:ilvl w:val="0"/>
          <w:numId w:val="3"/>
        </w:numPr>
      </w:pPr>
      <w:r>
        <w:t xml:space="preserve">SOUZA, Celso de Oliveira. </w:t>
      </w:r>
      <w:r>
        <w:rPr>
          <w:b/>
          <w:bCs/>
        </w:rPr>
        <w:t>Histórico da Fundação Educacional Barriga Verde.</w:t>
      </w:r>
      <w:r>
        <w:t xml:space="preserve"> &lt;http://www.febave.org.br/historico.htm&gt; Acesso em 25 abr. 2004.</w:t>
      </w:r>
    </w:p>
    <w:p w14:paraId="41E0EA79" w14:textId="77777777" w:rsidR="00B916E6" w:rsidRDefault="00B916E6" w:rsidP="00CB179D">
      <w:pPr>
        <w:pStyle w:val="ANEXOS"/>
        <w:jc w:val="both"/>
      </w:pPr>
      <w:bookmarkStart w:id="194" w:name="ANEXOS"/>
      <w:bookmarkEnd w:id="194"/>
      <w:r w:rsidRPr="00CB179D">
        <w:rPr>
          <w:b w:val="0"/>
          <w:sz w:val="24"/>
          <w:szCs w:val="20"/>
        </w:rPr>
        <w:br w:type="page"/>
      </w:r>
      <w:bookmarkStart w:id="195" w:name="_Toc101326847"/>
      <w:bookmarkStart w:id="196" w:name="_Toc511244484"/>
      <w:r>
        <w:lastRenderedPageBreak/>
        <w:t>ANEXOS</w:t>
      </w:r>
      <w:bookmarkEnd w:id="195"/>
      <w:bookmarkEnd w:id="196"/>
    </w:p>
    <w:p w14:paraId="6C900DAE" w14:textId="77777777" w:rsidR="005D0678" w:rsidRPr="005D0678" w:rsidRDefault="005D0678" w:rsidP="005D0678">
      <w:pPr>
        <w:pStyle w:val="Corpodetexto"/>
      </w:pPr>
      <w:r w:rsidRPr="005D0678">
        <w:t>A função das duas definições, Anexo e Apêndice, é semelhante, mas com uma grande diferença entre elas: a autoria.</w:t>
      </w:r>
      <w:r>
        <w:t xml:space="preserve"> </w:t>
      </w:r>
      <w:r w:rsidRPr="005D0678">
        <w:t xml:space="preserve">O </w:t>
      </w:r>
      <w:r w:rsidRPr="005D0678">
        <w:rPr>
          <w:rStyle w:val="Forte"/>
        </w:rPr>
        <w:t>ANEXO</w:t>
      </w:r>
      <w:r w:rsidRPr="005D0678">
        <w:t xml:space="preserve"> de um trabalho acadêmico deve ser aquele texto ou documento que </w:t>
      </w:r>
      <w:r w:rsidRPr="005D0678">
        <w:rPr>
          <w:rStyle w:val="Forte"/>
        </w:rPr>
        <w:t>não foi elaborado por você</w:t>
      </w:r>
      <w:r w:rsidRPr="005D0678">
        <w:t xml:space="preserve">, tendo como objetivo servir de legitimação.  Já o </w:t>
      </w:r>
      <w:r w:rsidRPr="005D0678">
        <w:rPr>
          <w:rStyle w:val="Forte"/>
        </w:rPr>
        <w:t xml:space="preserve">APÊNDICE </w:t>
      </w:r>
      <w:r w:rsidRPr="005D0678">
        <w:t xml:space="preserve">se configura como texto ou documento </w:t>
      </w:r>
      <w:r w:rsidRPr="005D0678">
        <w:rPr>
          <w:rStyle w:val="Forte"/>
        </w:rPr>
        <w:t>elaborado por você</w:t>
      </w:r>
      <w:r w:rsidRPr="005D0678">
        <w:t>, tendo como objetivo complementar a sua argumentação.</w:t>
      </w:r>
    </w:p>
    <w:p w14:paraId="6D69B15D" w14:textId="77777777" w:rsidR="00B916E6" w:rsidRDefault="00B916E6" w:rsidP="008B72F2">
      <w:pPr>
        <w:pStyle w:val="ConteudoRefernciasBibliogrficas"/>
        <w:numPr>
          <w:ilvl w:val="0"/>
          <w:numId w:val="0"/>
        </w:numPr>
        <w:outlineLvl w:val="1"/>
      </w:pPr>
      <w:r>
        <w:br w:type="page"/>
      </w:r>
      <w:r>
        <w:lastRenderedPageBreak/>
        <w:t>ANEXO A – TÍTULO DO ANEXO A</w:t>
      </w:r>
    </w:p>
    <w:p w14:paraId="0AC61F05" w14:textId="77777777" w:rsidR="00B916E6" w:rsidRDefault="00B916E6">
      <w:pPr>
        <w:jc w:val="center"/>
      </w:pPr>
    </w:p>
    <w:p w14:paraId="6DA0BB63" w14:textId="77777777" w:rsidR="00B916E6" w:rsidRDefault="00B916E6"/>
    <w:p w14:paraId="4A41A420" w14:textId="77777777" w:rsidR="00B916E6" w:rsidRDefault="00B916E6" w:rsidP="008B72F2">
      <w:pPr>
        <w:outlineLvl w:val="1"/>
      </w:pPr>
      <w:r>
        <w:br w:type="page"/>
      </w:r>
      <w:r>
        <w:lastRenderedPageBreak/>
        <w:t>ANEXO B – TÍTULO DO ANEXO B</w:t>
      </w:r>
    </w:p>
    <w:p w14:paraId="53422D7A" w14:textId="77777777" w:rsidR="00B916E6" w:rsidRDefault="00B916E6"/>
    <w:p w14:paraId="2CD77099" w14:textId="77777777" w:rsidR="00B916E6" w:rsidRDefault="00B916E6">
      <w:pPr>
        <w:pStyle w:val="ANEXOS"/>
      </w:pPr>
    </w:p>
    <w:p w14:paraId="600757CD" w14:textId="77777777" w:rsidR="00B916E6" w:rsidRDefault="00B916E6"/>
    <w:sectPr w:rsidR="00B916E6">
      <w:headerReference w:type="default" r:id="rId96"/>
      <w:type w:val="oddPage"/>
      <w:pgSz w:w="11907" w:h="16840" w:code="9"/>
      <w:pgMar w:top="1701" w:right="1134" w:bottom="1531" w:left="1701" w:header="907" w:footer="170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8" w:author="alto" w:date="2018-04-02T18:36:00Z" w:initials="a">
    <w:p w14:paraId="63EC080F" w14:textId="3EC71EFC" w:rsidR="003F5C5C" w:rsidRDefault="003F5C5C">
      <w:pPr>
        <w:pStyle w:val="Textodecomentrio"/>
      </w:pPr>
      <w:r>
        <w:rPr>
          <w:rStyle w:val="Refdecomentrio"/>
        </w:rPr>
        <w:annotationRef/>
      </w:r>
      <w:r>
        <w:t>Essa parte do cálculo vai ser inserida no outro cápitulo.</w:t>
      </w:r>
    </w:p>
  </w:comment>
  <w:comment w:id="92" w:author="alto" w:date="2018-04-02T18:35:00Z" w:initials="a">
    <w:p w14:paraId="685CB5AF" w14:textId="076136F0" w:rsidR="003F5C5C" w:rsidRDefault="003F5C5C">
      <w:pPr>
        <w:pStyle w:val="Textodecomentrio"/>
      </w:pPr>
      <w:r>
        <w:rPr>
          <w:rStyle w:val="Refdecomentrio"/>
        </w:rPr>
        <w:annotationRef/>
      </w:r>
      <w:r>
        <w:t>Centraliza essa imagem.</w:t>
      </w:r>
    </w:p>
  </w:comment>
  <w:comment w:id="115" w:author="alto" w:date="2018-04-16T16:15:00Z" w:initials="a">
    <w:p w14:paraId="53977AC9" w14:textId="0346FAF6" w:rsidR="00DC5985" w:rsidRDefault="00DC5985">
      <w:pPr>
        <w:pStyle w:val="Textodecomentrio"/>
      </w:pPr>
      <w:r>
        <w:rPr>
          <w:rStyle w:val="Refdecomentrio"/>
        </w:rPr>
        <w:annotationRef/>
      </w:r>
      <w:r>
        <w:t>Faz uma breve introdução sobre o ponto que abordaremos nesse cap</w:t>
      </w:r>
      <w:r w:rsidR="001038AB">
        <w:t>í</w:t>
      </w:r>
      <w:r>
        <w:t>tulo</w:t>
      </w:r>
      <w:r w:rsidR="001038AB">
        <w:t>. Fala sobre a métrica que usaremos, os plotes que iremos mostrar. Comenta que ao aplicar o dual scaling, o mesmo retorna posição de elementos no espaço de n- dimensões. Com isso, o uso de plot fica limitado até 3 dimensões. Porém vimos que usar apenas as três dimensões não é o certo, uma vez que cada dimensão possui uma quantidade de informação da representação da base.</w:t>
      </w:r>
    </w:p>
  </w:comment>
  <w:comment w:id="134" w:author="alto" w:date="2018-04-16T16:05:00Z" w:initials="a">
    <w:p w14:paraId="1E4FD20B" w14:textId="7739A498" w:rsidR="003F5C5C" w:rsidRDefault="003F5C5C">
      <w:pPr>
        <w:pStyle w:val="Textodecomentrio"/>
      </w:pPr>
      <w:r>
        <w:rPr>
          <w:rStyle w:val="Refdecomentrio"/>
        </w:rPr>
        <w:annotationRef/>
      </w:r>
    </w:p>
  </w:comment>
  <w:comment w:id="135" w:author="alto" w:date="2018-04-16T16:05:00Z" w:initials="a">
    <w:p w14:paraId="4A2D7050" w14:textId="2FC63283" w:rsidR="003F5C5C" w:rsidRDefault="003F5C5C">
      <w:pPr>
        <w:pStyle w:val="Textodecomentrio"/>
      </w:pPr>
      <w:r>
        <w:rPr>
          <w:rStyle w:val="Refdecomentrio"/>
        </w:rPr>
        <w:annotationRef/>
      </w:r>
      <w:r>
        <w:t>Tente colocar três imagens por figura. Igual você fez para itens.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EC080F" w15:done="0"/>
  <w15:commentEx w15:paraId="685CB5AF" w15:done="1"/>
  <w15:commentEx w15:paraId="53977AC9" w15:done="0"/>
  <w15:commentEx w15:paraId="1E4FD20B" w15:done="0"/>
  <w15:commentEx w15:paraId="4A2D7050" w15:paraIdParent="1E4FD20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4FD20B" w16cid:durableId="1E7F484E"/>
  <w16cid:commentId w16cid:paraId="4A2D7050" w16cid:durableId="1E7F48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80098" w14:textId="77777777" w:rsidR="00CC70B1" w:rsidRDefault="00CC70B1">
      <w:r>
        <w:separator/>
      </w:r>
    </w:p>
  </w:endnote>
  <w:endnote w:type="continuationSeparator" w:id="0">
    <w:p w14:paraId="4B02F3AF" w14:textId="77777777" w:rsidR="00CC70B1" w:rsidRDefault="00CC70B1">
      <w:r>
        <w:continuationSeparator/>
      </w:r>
    </w:p>
  </w:endnote>
  <w:endnote w:type="continuationNotice" w:id="1">
    <w:p w14:paraId="2299800C" w14:textId="77777777" w:rsidR="00CC70B1" w:rsidRDefault="00CC70B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0DC76C" w14:textId="77777777" w:rsidR="00CC70B1" w:rsidRDefault="00CC70B1">
      <w:r>
        <w:separator/>
      </w:r>
    </w:p>
  </w:footnote>
  <w:footnote w:type="continuationSeparator" w:id="0">
    <w:p w14:paraId="21874C78" w14:textId="77777777" w:rsidR="00CC70B1" w:rsidRDefault="00CC70B1">
      <w:r>
        <w:continuationSeparator/>
      </w:r>
    </w:p>
  </w:footnote>
  <w:footnote w:type="continuationNotice" w:id="1">
    <w:p w14:paraId="6D6344C3" w14:textId="77777777" w:rsidR="00CC70B1" w:rsidRDefault="00CC70B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A9FD3" w14:textId="77777777" w:rsidR="003F5C5C" w:rsidRDefault="003F5C5C">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D7BC6" w14:textId="77777777" w:rsidR="003F5C5C" w:rsidRDefault="003F5C5C">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66</w:t>
    </w:r>
    <w:r>
      <w:rPr>
        <w:rStyle w:val="Nmerodepgina"/>
      </w:rPr>
      <w:fldChar w:fldCharType="end"/>
    </w:r>
  </w:p>
  <w:p w14:paraId="3F324F12" w14:textId="77777777" w:rsidR="003F5C5C" w:rsidRDefault="003F5C5C">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8Num3"/>
    <w:lvl w:ilvl="0">
      <w:start w:val="1"/>
      <w:numFmt w:val="bullet"/>
      <w:lvlText w:val=""/>
      <w:lvlJc w:val="left"/>
      <w:pPr>
        <w:tabs>
          <w:tab w:val="num" w:pos="1440"/>
        </w:tabs>
        <w:ind w:left="1440" w:hanging="360"/>
      </w:pPr>
      <w:rPr>
        <w:rFonts w:ascii="Symbol" w:hAnsi="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rPr>
    </w:lvl>
  </w:abstractNum>
  <w:abstractNum w:abstractNumId="1" w15:restartNumberingAfterBreak="0">
    <w:nsid w:val="05A12EAE"/>
    <w:multiLevelType w:val="hybridMultilevel"/>
    <w:tmpl w:val="1220B2B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7BF6604"/>
    <w:multiLevelType w:val="hybridMultilevel"/>
    <w:tmpl w:val="DE144950"/>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3" w15:restartNumberingAfterBreak="0">
    <w:nsid w:val="08973443"/>
    <w:multiLevelType w:val="hybridMultilevel"/>
    <w:tmpl w:val="57667F38"/>
    <w:lvl w:ilvl="0" w:tplc="987A0BCE">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9792351"/>
    <w:multiLevelType w:val="hybridMultilevel"/>
    <w:tmpl w:val="ED86BE70"/>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B11CFD"/>
    <w:multiLevelType w:val="hybridMultilevel"/>
    <w:tmpl w:val="9D8A2D8E"/>
    <w:lvl w:ilvl="0" w:tplc="04160001">
      <w:start w:val="1"/>
      <w:numFmt w:val="bullet"/>
      <w:lvlText w:val=""/>
      <w:lvlJc w:val="left"/>
      <w:pPr>
        <w:tabs>
          <w:tab w:val="num" w:pos="1797"/>
        </w:tabs>
        <w:ind w:left="1797" w:hanging="360"/>
      </w:pPr>
      <w:rPr>
        <w:rFonts w:ascii="Symbol" w:hAnsi="Symbol" w:hint="default"/>
      </w:rPr>
    </w:lvl>
    <w:lvl w:ilvl="1" w:tplc="04160003">
      <w:start w:val="1"/>
      <w:numFmt w:val="bullet"/>
      <w:lvlText w:val="o"/>
      <w:lvlJc w:val="left"/>
      <w:pPr>
        <w:tabs>
          <w:tab w:val="num" w:pos="2517"/>
        </w:tabs>
        <w:ind w:left="2517" w:hanging="360"/>
      </w:pPr>
      <w:rPr>
        <w:rFonts w:ascii="Courier New" w:hAnsi="Courier New" w:cs="Courier New" w:hint="default"/>
      </w:rPr>
    </w:lvl>
    <w:lvl w:ilvl="2" w:tplc="04160005">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6" w15:restartNumberingAfterBreak="0">
    <w:nsid w:val="14FC4F02"/>
    <w:multiLevelType w:val="hybridMultilevel"/>
    <w:tmpl w:val="1C74E81E"/>
    <w:lvl w:ilvl="0" w:tplc="0416000B">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D0BA9"/>
    <w:multiLevelType w:val="multilevel"/>
    <w:tmpl w:val="F0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76211"/>
    <w:multiLevelType w:val="hybridMultilevel"/>
    <w:tmpl w:val="04AA5C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BE03530"/>
    <w:multiLevelType w:val="hybridMultilevel"/>
    <w:tmpl w:val="5ADE786C"/>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10" w15:restartNumberingAfterBreak="0">
    <w:nsid w:val="3D552046"/>
    <w:multiLevelType w:val="hybridMultilevel"/>
    <w:tmpl w:val="AB76702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9C4BE4"/>
    <w:multiLevelType w:val="hybridMultilevel"/>
    <w:tmpl w:val="498CE52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C44C0F"/>
    <w:multiLevelType w:val="multilevel"/>
    <w:tmpl w:val="DB24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D6E6A"/>
    <w:multiLevelType w:val="hybridMultilevel"/>
    <w:tmpl w:val="3A30917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1D3EB8"/>
    <w:multiLevelType w:val="hybridMultilevel"/>
    <w:tmpl w:val="94B8ECDA"/>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66743F37"/>
    <w:multiLevelType w:val="hybridMultilevel"/>
    <w:tmpl w:val="95BAA0E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1">
      <w:start w:val="1"/>
      <w:numFmt w:val="bullet"/>
      <w:lvlText w:val=""/>
      <w:lvlJc w:val="left"/>
      <w:pPr>
        <w:tabs>
          <w:tab w:val="num" w:pos="2160"/>
        </w:tabs>
        <w:ind w:left="2160" w:hanging="360"/>
      </w:pPr>
      <w:rPr>
        <w:rFonts w:ascii="Symbol" w:hAnsi="Symbol"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D06AF0"/>
    <w:multiLevelType w:val="hybridMultilevel"/>
    <w:tmpl w:val="755E01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0DE48F1"/>
    <w:multiLevelType w:val="hybridMultilevel"/>
    <w:tmpl w:val="0B180CEE"/>
    <w:lvl w:ilvl="0" w:tplc="8664527E">
      <w:start w:val="1"/>
      <w:numFmt w:val="decimal"/>
      <w:pStyle w:val="ConteudoRefernciasBibliogrficas"/>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8" w15:restartNumberingAfterBreak="0">
    <w:nsid w:val="7B6D44F3"/>
    <w:multiLevelType w:val="multilevel"/>
    <w:tmpl w:val="E2FED4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18"/>
  </w:num>
  <w:num w:numId="2">
    <w:abstractNumId w:val="17"/>
  </w:num>
  <w:num w:numId="3">
    <w:abstractNumId w:val="3"/>
  </w:num>
  <w:num w:numId="4">
    <w:abstractNumId w:val="6"/>
  </w:num>
  <w:num w:numId="5">
    <w:abstractNumId w:val="5"/>
  </w:num>
  <w:num w:numId="6">
    <w:abstractNumId w:val="18"/>
  </w:num>
  <w:num w:numId="7">
    <w:abstractNumId w:val="9"/>
  </w:num>
  <w:num w:numId="8">
    <w:abstractNumId w:val="4"/>
  </w:num>
  <w:num w:numId="9">
    <w:abstractNumId w:val="18"/>
  </w:num>
  <w:num w:numId="10">
    <w:abstractNumId w:val="18"/>
  </w:num>
  <w:num w:numId="11">
    <w:abstractNumId w:val="18"/>
  </w:num>
  <w:num w:numId="12">
    <w:abstractNumId w:val="2"/>
  </w:num>
  <w:num w:numId="13">
    <w:abstractNumId w:val="18"/>
  </w:num>
  <w:num w:numId="14">
    <w:abstractNumId w:val="18"/>
  </w:num>
  <w:num w:numId="15">
    <w:abstractNumId w:val="18"/>
  </w:num>
  <w:num w:numId="16">
    <w:abstractNumId w:val="18"/>
  </w:num>
  <w:num w:numId="17">
    <w:abstractNumId w:val="18"/>
  </w:num>
  <w:num w:numId="18">
    <w:abstractNumId w:val="16"/>
  </w:num>
  <w:num w:numId="19">
    <w:abstractNumId w:val="18"/>
  </w:num>
  <w:num w:numId="20">
    <w:abstractNumId w:val="15"/>
  </w:num>
  <w:num w:numId="21">
    <w:abstractNumId w:val="10"/>
  </w:num>
  <w:num w:numId="22">
    <w:abstractNumId w:val="1"/>
  </w:num>
  <w:num w:numId="23">
    <w:abstractNumId w:val="0"/>
  </w:num>
  <w:num w:numId="24">
    <w:abstractNumId w:val="18"/>
  </w:num>
  <w:num w:numId="25">
    <w:abstractNumId w:val="11"/>
  </w:num>
  <w:num w:numId="26">
    <w:abstractNumId w:val="13"/>
  </w:num>
  <w:num w:numId="27">
    <w:abstractNumId w:val="14"/>
  </w:num>
  <w:num w:numId="28">
    <w:abstractNumId w:val="12"/>
  </w:num>
  <w:num w:numId="29">
    <w:abstractNumId w:val="7"/>
  </w:num>
  <w:num w:numId="30">
    <w:abstractNumId w:val="8"/>
  </w:num>
  <w:num w:numId="31">
    <w:abstractNumId w:val="18"/>
  </w:num>
  <w:num w:numId="32">
    <w:abstractNumId w:val="18"/>
  </w:num>
  <w:num w:numId="33">
    <w:abstractNumId w:val="1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to">
    <w15:presenceInfo w15:providerId="None" w15:userId="al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1134"/>
  <w:autoHyphenation/>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48C"/>
    <w:rsid w:val="000011DD"/>
    <w:rsid w:val="0000207F"/>
    <w:rsid w:val="00002512"/>
    <w:rsid w:val="000035EE"/>
    <w:rsid w:val="0000498A"/>
    <w:rsid w:val="00005798"/>
    <w:rsid w:val="00006005"/>
    <w:rsid w:val="00006B25"/>
    <w:rsid w:val="00010BA9"/>
    <w:rsid w:val="00013108"/>
    <w:rsid w:val="000146ED"/>
    <w:rsid w:val="000149A6"/>
    <w:rsid w:val="000178E0"/>
    <w:rsid w:val="00017EC6"/>
    <w:rsid w:val="00021626"/>
    <w:rsid w:val="00022173"/>
    <w:rsid w:val="00022DE8"/>
    <w:rsid w:val="00024A5F"/>
    <w:rsid w:val="00025413"/>
    <w:rsid w:val="000256D7"/>
    <w:rsid w:val="00030120"/>
    <w:rsid w:val="0003195E"/>
    <w:rsid w:val="0003220D"/>
    <w:rsid w:val="00032CE2"/>
    <w:rsid w:val="00035933"/>
    <w:rsid w:val="00036440"/>
    <w:rsid w:val="00037EE9"/>
    <w:rsid w:val="000400FD"/>
    <w:rsid w:val="0004114C"/>
    <w:rsid w:val="00043958"/>
    <w:rsid w:val="000453D4"/>
    <w:rsid w:val="000478B5"/>
    <w:rsid w:val="00047D38"/>
    <w:rsid w:val="00047DC1"/>
    <w:rsid w:val="000519F4"/>
    <w:rsid w:val="00051AA1"/>
    <w:rsid w:val="00051FBE"/>
    <w:rsid w:val="00052A9D"/>
    <w:rsid w:val="00053353"/>
    <w:rsid w:val="0005587D"/>
    <w:rsid w:val="00055B53"/>
    <w:rsid w:val="00057230"/>
    <w:rsid w:val="00057A70"/>
    <w:rsid w:val="00057CEA"/>
    <w:rsid w:val="00060BC0"/>
    <w:rsid w:val="000612D0"/>
    <w:rsid w:val="00062184"/>
    <w:rsid w:val="00062C2F"/>
    <w:rsid w:val="00063904"/>
    <w:rsid w:val="00065BDE"/>
    <w:rsid w:val="00067716"/>
    <w:rsid w:val="000719AE"/>
    <w:rsid w:val="00072093"/>
    <w:rsid w:val="000720FB"/>
    <w:rsid w:val="0007237C"/>
    <w:rsid w:val="00073822"/>
    <w:rsid w:val="00074437"/>
    <w:rsid w:val="0007557C"/>
    <w:rsid w:val="00076F22"/>
    <w:rsid w:val="0008027D"/>
    <w:rsid w:val="0008034C"/>
    <w:rsid w:val="00080E5A"/>
    <w:rsid w:val="00083E26"/>
    <w:rsid w:val="0008559F"/>
    <w:rsid w:val="00086921"/>
    <w:rsid w:val="00086D4D"/>
    <w:rsid w:val="00086D51"/>
    <w:rsid w:val="000900EA"/>
    <w:rsid w:val="00092869"/>
    <w:rsid w:val="00095A2E"/>
    <w:rsid w:val="000968CA"/>
    <w:rsid w:val="00097715"/>
    <w:rsid w:val="00097A61"/>
    <w:rsid w:val="00097BD7"/>
    <w:rsid w:val="000A10A7"/>
    <w:rsid w:val="000A225F"/>
    <w:rsid w:val="000A3110"/>
    <w:rsid w:val="000A3596"/>
    <w:rsid w:val="000A39CA"/>
    <w:rsid w:val="000A7137"/>
    <w:rsid w:val="000A75CD"/>
    <w:rsid w:val="000B0375"/>
    <w:rsid w:val="000B0488"/>
    <w:rsid w:val="000B379F"/>
    <w:rsid w:val="000B38B4"/>
    <w:rsid w:val="000B458B"/>
    <w:rsid w:val="000B5644"/>
    <w:rsid w:val="000B5B82"/>
    <w:rsid w:val="000B712E"/>
    <w:rsid w:val="000B7FAD"/>
    <w:rsid w:val="000C107C"/>
    <w:rsid w:val="000C3BAC"/>
    <w:rsid w:val="000C418D"/>
    <w:rsid w:val="000C4378"/>
    <w:rsid w:val="000C585E"/>
    <w:rsid w:val="000C65BB"/>
    <w:rsid w:val="000D1435"/>
    <w:rsid w:val="000D2213"/>
    <w:rsid w:val="000D32B1"/>
    <w:rsid w:val="000D5F1B"/>
    <w:rsid w:val="000D66BC"/>
    <w:rsid w:val="000D6F0A"/>
    <w:rsid w:val="000D72F8"/>
    <w:rsid w:val="000D7A3D"/>
    <w:rsid w:val="000E05F0"/>
    <w:rsid w:val="000E1AF6"/>
    <w:rsid w:val="000E2DB0"/>
    <w:rsid w:val="000E5046"/>
    <w:rsid w:val="000E6C7E"/>
    <w:rsid w:val="000F0FC4"/>
    <w:rsid w:val="000F179F"/>
    <w:rsid w:val="000F204A"/>
    <w:rsid w:val="000F299B"/>
    <w:rsid w:val="000F2E33"/>
    <w:rsid w:val="000F2EE0"/>
    <w:rsid w:val="000F6ADC"/>
    <w:rsid w:val="000F6FCA"/>
    <w:rsid w:val="00100578"/>
    <w:rsid w:val="001038AB"/>
    <w:rsid w:val="00107F48"/>
    <w:rsid w:val="001109F0"/>
    <w:rsid w:val="00111F4E"/>
    <w:rsid w:val="00111F63"/>
    <w:rsid w:val="001133FC"/>
    <w:rsid w:val="0011501B"/>
    <w:rsid w:val="001150DA"/>
    <w:rsid w:val="00120FC6"/>
    <w:rsid w:val="001243BE"/>
    <w:rsid w:val="00126B43"/>
    <w:rsid w:val="00127171"/>
    <w:rsid w:val="0012746C"/>
    <w:rsid w:val="001302B7"/>
    <w:rsid w:val="0013081E"/>
    <w:rsid w:val="001322F7"/>
    <w:rsid w:val="00132EBB"/>
    <w:rsid w:val="0013491C"/>
    <w:rsid w:val="00134A4C"/>
    <w:rsid w:val="00134C68"/>
    <w:rsid w:val="00135C74"/>
    <w:rsid w:val="001369CE"/>
    <w:rsid w:val="00136D35"/>
    <w:rsid w:val="00143A65"/>
    <w:rsid w:val="00146EA2"/>
    <w:rsid w:val="00152BD9"/>
    <w:rsid w:val="00153C22"/>
    <w:rsid w:val="001543DA"/>
    <w:rsid w:val="00155487"/>
    <w:rsid w:val="00155667"/>
    <w:rsid w:val="001567B3"/>
    <w:rsid w:val="00156BC5"/>
    <w:rsid w:val="0016325B"/>
    <w:rsid w:val="001669AD"/>
    <w:rsid w:val="001704C8"/>
    <w:rsid w:val="0017207E"/>
    <w:rsid w:val="00172743"/>
    <w:rsid w:val="001739E3"/>
    <w:rsid w:val="00173FEE"/>
    <w:rsid w:val="0017569B"/>
    <w:rsid w:val="0017647B"/>
    <w:rsid w:val="00176534"/>
    <w:rsid w:val="00180282"/>
    <w:rsid w:val="00180C28"/>
    <w:rsid w:val="001818E9"/>
    <w:rsid w:val="00182549"/>
    <w:rsid w:val="001829C3"/>
    <w:rsid w:val="00184CB5"/>
    <w:rsid w:val="001925B1"/>
    <w:rsid w:val="00194E96"/>
    <w:rsid w:val="001952D6"/>
    <w:rsid w:val="00196592"/>
    <w:rsid w:val="00196E9D"/>
    <w:rsid w:val="00197382"/>
    <w:rsid w:val="001A2446"/>
    <w:rsid w:val="001A2D56"/>
    <w:rsid w:val="001A5BF2"/>
    <w:rsid w:val="001A7942"/>
    <w:rsid w:val="001B0567"/>
    <w:rsid w:val="001B124C"/>
    <w:rsid w:val="001B25B6"/>
    <w:rsid w:val="001B310F"/>
    <w:rsid w:val="001B333C"/>
    <w:rsid w:val="001B41A1"/>
    <w:rsid w:val="001B4BDF"/>
    <w:rsid w:val="001B4DEA"/>
    <w:rsid w:val="001B6769"/>
    <w:rsid w:val="001B716F"/>
    <w:rsid w:val="001C2BBD"/>
    <w:rsid w:val="001C48E3"/>
    <w:rsid w:val="001C4A4B"/>
    <w:rsid w:val="001C57E9"/>
    <w:rsid w:val="001C70E8"/>
    <w:rsid w:val="001D3146"/>
    <w:rsid w:val="001D4787"/>
    <w:rsid w:val="001D6848"/>
    <w:rsid w:val="001D7540"/>
    <w:rsid w:val="001D7F3D"/>
    <w:rsid w:val="001E08C8"/>
    <w:rsid w:val="001E1088"/>
    <w:rsid w:val="001E1BE0"/>
    <w:rsid w:val="001E234E"/>
    <w:rsid w:val="001E2641"/>
    <w:rsid w:val="001E3758"/>
    <w:rsid w:val="001E4D80"/>
    <w:rsid w:val="001E53C2"/>
    <w:rsid w:val="001E5C53"/>
    <w:rsid w:val="001E7766"/>
    <w:rsid w:val="001F0359"/>
    <w:rsid w:val="001F215D"/>
    <w:rsid w:val="001F279A"/>
    <w:rsid w:val="001F30C1"/>
    <w:rsid w:val="0020017A"/>
    <w:rsid w:val="00200ED4"/>
    <w:rsid w:val="0020160B"/>
    <w:rsid w:val="00201FE4"/>
    <w:rsid w:val="002038A9"/>
    <w:rsid w:val="0020455C"/>
    <w:rsid w:val="00207C18"/>
    <w:rsid w:val="00210E21"/>
    <w:rsid w:val="002115D8"/>
    <w:rsid w:val="00212915"/>
    <w:rsid w:val="00213946"/>
    <w:rsid w:val="00214757"/>
    <w:rsid w:val="002153C5"/>
    <w:rsid w:val="002155EA"/>
    <w:rsid w:val="00217A9A"/>
    <w:rsid w:val="00220ACB"/>
    <w:rsid w:val="00224189"/>
    <w:rsid w:val="0022683A"/>
    <w:rsid w:val="00227075"/>
    <w:rsid w:val="00227150"/>
    <w:rsid w:val="00227E10"/>
    <w:rsid w:val="002302DD"/>
    <w:rsid w:val="002341A3"/>
    <w:rsid w:val="00235748"/>
    <w:rsid w:val="00237D1C"/>
    <w:rsid w:val="002436F6"/>
    <w:rsid w:val="00245F9B"/>
    <w:rsid w:val="00247C75"/>
    <w:rsid w:val="00250278"/>
    <w:rsid w:val="00250E4B"/>
    <w:rsid w:val="0025233F"/>
    <w:rsid w:val="00252E4B"/>
    <w:rsid w:val="0025313C"/>
    <w:rsid w:val="002537A9"/>
    <w:rsid w:val="00255CD2"/>
    <w:rsid w:val="00255F64"/>
    <w:rsid w:val="00257AAD"/>
    <w:rsid w:val="00260324"/>
    <w:rsid w:val="002615A4"/>
    <w:rsid w:val="00261DD4"/>
    <w:rsid w:val="00265248"/>
    <w:rsid w:val="00267655"/>
    <w:rsid w:val="00271DC3"/>
    <w:rsid w:val="0027282D"/>
    <w:rsid w:val="00272A0E"/>
    <w:rsid w:val="002739BA"/>
    <w:rsid w:val="00274761"/>
    <w:rsid w:val="002774C0"/>
    <w:rsid w:val="00277DC1"/>
    <w:rsid w:val="00280248"/>
    <w:rsid w:val="002818AB"/>
    <w:rsid w:val="00281CDD"/>
    <w:rsid w:val="002825C6"/>
    <w:rsid w:val="0028409F"/>
    <w:rsid w:val="0028571F"/>
    <w:rsid w:val="00290F89"/>
    <w:rsid w:val="0029146A"/>
    <w:rsid w:val="002929B1"/>
    <w:rsid w:val="00293153"/>
    <w:rsid w:val="0029544B"/>
    <w:rsid w:val="00295F65"/>
    <w:rsid w:val="002963EB"/>
    <w:rsid w:val="002A084A"/>
    <w:rsid w:val="002A09CB"/>
    <w:rsid w:val="002A0AEF"/>
    <w:rsid w:val="002A1433"/>
    <w:rsid w:val="002A16EC"/>
    <w:rsid w:val="002A1881"/>
    <w:rsid w:val="002A4284"/>
    <w:rsid w:val="002A4B46"/>
    <w:rsid w:val="002A721B"/>
    <w:rsid w:val="002B0F8E"/>
    <w:rsid w:val="002B25B4"/>
    <w:rsid w:val="002B44CE"/>
    <w:rsid w:val="002B5AA9"/>
    <w:rsid w:val="002B5C46"/>
    <w:rsid w:val="002C0909"/>
    <w:rsid w:val="002C0A87"/>
    <w:rsid w:val="002C138A"/>
    <w:rsid w:val="002C13A2"/>
    <w:rsid w:val="002C35CF"/>
    <w:rsid w:val="002C5694"/>
    <w:rsid w:val="002C6B99"/>
    <w:rsid w:val="002C773F"/>
    <w:rsid w:val="002D1E08"/>
    <w:rsid w:val="002D201A"/>
    <w:rsid w:val="002D4277"/>
    <w:rsid w:val="002D42AE"/>
    <w:rsid w:val="002E2479"/>
    <w:rsid w:val="002E30F9"/>
    <w:rsid w:val="002E3752"/>
    <w:rsid w:val="002E4B31"/>
    <w:rsid w:val="002E686F"/>
    <w:rsid w:val="002E71A8"/>
    <w:rsid w:val="002E7A9A"/>
    <w:rsid w:val="002F0290"/>
    <w:rsid w:val="002F02EF"/>
    <w:rsid w:val="002F22BA"/>
    <w:rsid w:val="002F2386"/>
    <w:rsid w:val="002F340F"/>
    <w:rsid w:val="002F3C22"/>
    <w:rsid w:val="002F5C56"/>
    <w:rsid w:val="002F6404"/>
    <w:rsid w:val="002F644A"/>
    <w:rsid w:val="003003DA"/>
    <w:rsid w:val="00300899"/>
    <w:rsid w:val="00300F91"/>
    <w:rsid w:val="00303053"/>
    <w:rsid w:val="00303BBF"/>
    <w:rsid w:val="00303FAE"/>
    <w:rsid w:val="0030403A"/>
    <w:rsid w:val="00304C07"/>
    <w:rsid w:val="00305E08"/>
    <w:rsid w:val="00307FD1"/>
    <w:rsid w:val="00312296"/>
    <w:rsid w:val="003144D2"/>
    <w:rsid w:val="003156F2"/>
    <w:rsid w:val="00321183"/>
    <w:rsid w:val="00321188"/>
    <w:rsid w:val="00322048"/>
    <w:rsid w:val="003238A3"/>
    <w:rsid w:val="0032571B"/>
    <w:rsid w:val="00325935"/>
    <w:rsid w:val="00325E67"/>
    <w:rsid w:val="00327E9A"/>
    <w:rsid w:val="0033329E"/>
    <w:rsid w:val="003334EC"/>
    <w:rsid w:val="00336327"/>
    <w:rsid w:val="003400F0"/>
    <w:rsid w:val="00340C65"/>
    <w:rsid w:val="003438CD"/>
    <w:rsid w:val="00343B3B"/>
    <w:rsid w:val="0034442C"/>
    <w:rsid w:val="003461A2"/>
    <w:rsid w:val="00347176"/>
    <w:rsid w:val="00352DDE"/>
    <w:rsid w:val="00354520"/>
    <w:rsid w:val="00354569"/>
    <w:rsid w:val="00355F99"/>
    <w:rsid w:val="00356A96"/>
    <w:rsid w:val="00356CA8"/>
    <w:rsid w:val="00361CC0"/>
    <w:rsid w:val="00362223"/>
    <w:rsid w:val="003644E8"/>
    <w:rsid w:val="00365610"/>
    <w:rsid w:val="00366925"/>
    <w:rsid w:val="003675AF"/>
    <w:rsid w:val="0037356E"/>
    <w:rsid w:val="00373D88"/>
    <w:rsid w:val="00373E6E"/>
    <w:rsid w:val="00374227"/>
    <w:rsid w:val="0037473E"/>
    <w:rsid w:val="00375D1B"/>
    <w:rsid w:val="00375F63"/>
    <w:rsid w:val="00376141"/>
    <w:rsid w:val="003802AF"/>
    <w:rsid w:val="00383916"/>
    <w:rsid w:val="00383965"/>
    <w:rsid w:val="00384268"/>
    <w:rsid w:val="0038564B"/>
    <w:rsid w:val="0038684E"/>
    <w:rsid w:val="003873EF"/>
    <w:rsid w:val="00387A01"/>
    <w:rsid w:val="00387D34"/>
    <w:rsid w:val="0039070E"/>
    <w:rsid w:val="00390C04"/>
    <w:rsid w:val="00395848"/>
    <w:rsid w:val="0039635B"/>
    <w:rsid w:val="0039724B"/>
    <w:rsid w:val="00397AC7"/>
    <w:rsid w:val="003A02E1"/>
    <w:rsid w:val="003A3721"/>
    <w:rsid w:val="003A53C2"/>
    <w:rsid w:val="003A6C22"/>
    <w:rsid w:val="003A7DB5"/>
    <w:rsid w:val="003B1B11"/>
    <w:rsid w:val="003B37AA"/>
    <w:rsid w:val="003B4418"/>
    <w:rsid w:val="003B562A"/>
    <w:rsid w:val="003B5A97"/>
    <w:rsid w:val="003B6022"/>
    <w:rsid w:val="003B7219"/>
    <w:rsid w:val="003C019D"/>
    <w:rsid w:val="003C02F2"/>
    <w:rsid w:val="003C2DB9"/>
    <w:rsid w:val="003C3B55"/>
    <w:rsid w:val="003C49FE"/>
    <w:rsid w:val="003C5D5F"/>
    <w:rsid w:val="003C623F"/>
    <w:rsid w:val="003C6561"/>
    <w:rsid w:val="003C6AB1"/>
    <w:rsid w:val="003C76E1"/>
    <w:rsid w:val="003D0AAC"/>
    <w:rsid w:val="003D1F65"/>
    <w:rsid w:val="003D1FC8"/>
    <w:rsid w:val="003D3885"/>
    <w:rsid w:val="003D3B89"/>
    <w:rsid w:val="003D4037"/>
    <w:rsid w:val="003D4B05"/>
    <w:rsid w:val="003D4DBC"/>
    <w:rsid w:val="003D625F"/>
    <w:rsid w:val="003D65C1"/>
    <w:rsid w:val="003D7064"/>
    <w:rsid w:val="003E064B"/>
    <w:rsid w:val="003E1C52"/>
    <w:rsid w:val="003E1CEA"/>
    <w:rsid w:val="003E5522"/>
    <w:rsid w:val="003E641A"/>
    <w:rsid w:val="003F4120"/>
    <w:rsid w:val="003F4952"/>
    <w:rsid w:val="003F5C5C"/>
    <w:rsid w:val="003F5DF3"/>
    <w:rsid w:val="00400994"/>
    <w:rsid w:val="00401019"/>
    <w:rsid w:val="00401715"/>
    <w:rsid w:val="00401CCB"/>
    <w:rsid w:val="00403E76"/>
    <w:rsid w:val="004049CE"/>
    <w:rsid w:val="0041047D"/>
    <w:rsid w:val="00410505"/>
    <w:rsid w:val="0041171E"/>
    <w:rsid w:val="00411C9E"/>
    <w:rsid w:val="00420B72"/>
    <w:rsid w:val="004223BF"/>
    <w:rsid w:val="00426106"/>
    <w:rsid w:val="004268C5"/>
    <w:rsid w:val="004311FA"/>
    <w:rsid w:val="00432914"/>
    <w:rsid w:val="00433862"/>
    <w:rsid w:val="00435402"/>
    <w:rsid w:val="00436054"/>
    <w:rsid w:val="00440D82"/>
    <w:rsid w:val="00440FFF"/>
    <w:rsid w:val="00441DF8"/>
    <w:rsid w:val="00442638"/>
    <w:rsid w:val="0044425D"/>
    <w:rsid w:val="00447CBF"/>
    <w:rsid w:val="00452775"/>
    <w:rsid w:val="00452F41"/>
    <w:rsid w:val="00453934"/>
    <w:rsid w:val="004547A1"/>
    <w:rsid w:val="00454BAD"/>
    <w:rsid w:val="00456A24"/>
    <w:rsid w:val="00457091"/>
    <w:rsid w:val="00457E70"/>
    <w:rsid w:val="0046023E"/>
    <w:rsid w:val="0046065E"/>
    <w:rsid w:val="00461218"/>
    <w:rsid w:val="0046220A"/>
    <w:rsid w:val="004668D9"/>
    <w:rsid w:val="00467CB9"/>
    <w:rsid w:val="0047128F"/>
    <w:rsid w:val="004716CB"/>
    <w:rsid w:val="00472A4F"/>
    <w:rsid w:val="0047477B"/>
    <w:rsid w:val="0047482E"/>
    <w:rsid w:val="0047504F"/>
    <w:rsid w:val="00475066"/>
    <w:rsid w:val="004754B9"/>
    <w:rsid w:val="00476373"/>
    <w:rsid w:val="00476A58"/>
    <w:rsid w:val="00477F0C"/>
    <w:rsid w:val="00480030"/>
    <w:rsid w:val="004816C7"/>
    <w:rsid w:val="0048182B"/>
    <w:rsid w:val="00483381"/>
    <w:rsid w:val="004860E4"/>
    <w:rsid w:val="00486B14"/>
    <w:rsid w:val="004873E7"/>
    <w:rsid w:val="0049053E"/>
    <w:rsid w:val="00492366"/>
    <w:rsid w:val="00492393"/>
    <w:rsid w:val="004931C4"/>
    <w:rsid w:val="00495C77"/>
    <w:rsid w:val="004964C2"/>
    <w:rsid w:val="0049734A"/>
    <w:rsid w:val="00497F29"/>
    <w:rsid w:val="004A1D51"/>
    <w:rsid w:val="004A2E59"/>
    <w:rsid w:val="004A6518"/>
    <w:rsid w:val="004A6FD6"/>
    <w:rsid w:val="004B0DEE"/>
    <w:rsid w:val="004B2A0B"/>
    <w:rsid w:val="004B2EA0"/>
    <w:rsid w:val="004B4974"/>
    <w:rsid w:val="004B7120"/>
    <w:rsid w:val="004C1B14"/>
    <w:rsid w:val="004C2845"/>
    <w:rsid w:val="004C3707"/>
    <w:rsid w:val="004C4C41"/>
    <w:rsid w:val="004C7112"/>
    <w:rsid w:val="004D05C6"/>
    <w:rsid w:val="004D19E5"/>
    <w:rsid w:val="004D316B"/>
    <w:rsid w:val="004D33C7"/>
    <w:rsid w:val="004D4027"/>
    <w:rsid w:val="004D5F97"/>
    <w:rsid w:val="004D653D"/>
    <w:rsid w:val="004D741F"/>
    <w:rsid w:val="004D7B2E"/>
    <w:rsid w:val="004E03FC"/>
    <w:rsid w:val="004E0BB6"/>
    <w:rsid w:val="004E1326"/>
    <w:rsid w:val="004E23BF"/>
    <w:rsid w:val="004E2A71"/>
    <w:rsid w:val="004E31FD"/>
    <w:rsid w:val="004E5A8A"/>
    <w:rsid w:val="004F0E4F"/>
    <w:rsid w:val="004F215C"/>
    <w:rsid w:val="004F2553"/>
    <w:rsid w:val="004F5551"/>
    <w:rsid w:val="004F73EE"/>
    <w:rsid w:val="00504C56"/>
    <w:rsid w:val="00506BF1"/>
    <w:rsid w:val="005071AB"/>
    <w:rsid w:val="005072A4"/>
    <w:rsid w:val="00512A83"/>
    <w:rsid w:val="00512D66"/>
    <w:rsid w:val="00513E10"/>
    <w:rsid w:val="00515750"/>
    <w:rsid w:val="00516072"/>
    <w:rsid w:val="00516B1A"/>
    <w:rsid w:val="00517441"/>
    <w:rsid w:val="005218D2"/>
    <w:rsid w:val="00522D7F"/>
    <w:rsid w:val="00523047"/>
    <w:rsid w:val="005231AE"/>
    <w:rsid w:val="00525592"/>
    <w:rsid w:val="00526C9E"/>
    <w:rsid w:val="005270B9"/>
    <w:rsid w:val="0053070B"/>
    <w:rsid w:val="00532EFF"/>
    <w:rsid w:val="005336EB"/>
    <w:rsid w:val="00533719"/>
    <w:rsid w:val="0053465E"/>
    <w:rsid w:val="00534F9A"/>
    <w:rsid w:val="005355BF"/>
    <w:rsid w:val="00535BBF"/>
    <w:rsid w:val="0053718B"/>
    <w:rsid w:val="00540CB8"/>
    <w:rsid w:val="00540D9E"/>
    <w:rsid w:val="00540EC4"/>
    <w:rsid w:val="00540FBA"/>
    <w:rsid w:val="005436C8"/>
    <w:rsid w:val="0054383C"/>
    <w:rsid w:val="00545F0E"/>
    <w:rsid w:val="00546899"/>
    <w:rsid w:val="00547996"/>
    <w:rsid w:val="005518B0"/>
    <w:rsid w:val="00552261"/>
    <w:rsid w:val="0055393B"/>
    <w:rsid w:val="00553C71"/>
    <w:rsid w:val="0055409E"/>
    <w:rsid w:val="00556F7D"/>
    <w:rsid w:val="0055794E"/>
    <w:rsid w:val="00560986"/>
    <w:rsid w:val="00561491"/>
    <w:rsid w:val="00561682"/>
    <w:rsid w:val="005616C4"/>
    <w:rsid w:val="00564484"/>
    <w:rsid w:val="005666DE"/>
    <w:rsid w:val="0056707C"/>
    <w:rsid w:val="00567250"/>
    <w:rsid w:val="0057093D"/>
    <w:rsid w:val="0057220E"/>
    <w:rsid w:val="00575E5D"/>
    <w:rsid w:val="00580AB1"/>
    <w:rsid w:val="00581786"/>
    <w:rsid w:val="005845CF"/>
    <w:rsid w:val="0058717D"/>
    <w:rsid w:val="005909EC"/>
    <w:rsid w:val="00590B7B"/>
    <w:rsid w:val="00591869"/>
    <w:rsid w:val="0059215D"/>
    <w:rsid w:val="00594F3D"/>
    <w:rsid w:val="005974B4"/>
    <w:rsid w:val="005A1AA1"/>
    <w:rsid w:val="005A2452"/>
    <w:rsid w:val="005A2FE8"/>
    <w:rsid w:val="005A43A6"/>
    <w:rsid w:val="005A5129"/>
    <w:rsid w:val="005A55C5"/>
    <w:rsid w:val="005A5ECD"/>
    <w:rsid w:val="005A7948"/>
    <w:rsid w:val="005B027A"/>
    <w:rsid w:val="005B0D8B"/>
    <w:rsid w:val="005B2137"/>
    <w:rsid w:val="005B2DBF"/>
    <w:rsid w:val="005B3D64"/>
    <w:rsid w:val="005B4157"/>
    <w:rsid w:val="005B4C80"/>
    <w:rsid w:val="005B5B0F"/>
    <w:rsid w:val="005B7B63"/>
    <w:rsid w:val="005B7DC5"/>
    <w:rsid w:val="005C21AA"/>
    <w:rsid w:val="005C2775"/>
    <w:rsid w:val="005C4745"/>
    <w:rsid w:val="005C4A8B"/>
    <w:rsid w:val="005C6C0B"/>
    <w:rsid w:val="005C6E4C"/>
    <w:rsid w:val="005D0678"/>
    <w:rsid w:val="005D10E4"/>
    <w:rsid w:val="005D2480"/>
    <w:rsid w:val="005D47C7"/>
    <w:rsid w:val="005D49E2"/>
    <w:rsid w:val="005D583A"/>
    <w:rsid w:val="005D62B9"/>
    <w:rsid w:val="005D676B"/>
    <w:rsid w:val="005E2107"/>
    <w:rsid w:val="005E3482"/>
    <w:rsid w:val="005E5310"/>
    <w:rsid w:val="005E65C9"/>
    <w:rsid w:val="005F37B1"/>
    <w:rsid w:val="005F3B37"/>
    <w:rsid w:val="005F4B53"/>
    <w:rsid w:val="005F718C"/>
    <w:rsid w:val="005F7781"/>
    <w:rsid w:val="006006A9"/>
    <w:rsid w:val="006008EC"/>
    <w:rsid w:val="00600AE8"/>
    <w:rsid w:val="006010B9"/>
    <w:rsid w:val="00603753"/>
    <w:rsid w:val="006040AB"/>
    <w:rsid w:val="006043CD"/>
    <w:rsid w:val="006054D6"/>
    <w:rsid w:val="00605FEF"/>
    <w:rsid w:val="00610AF6"/>
    <w:rsid w:val="00611505"/>
    <w:rsid w:val="0061213A"/>
    <w:rsid w:val="0061271B"/>
    <w:rsid w:val="006234EC"/>
    <w:rsid w:val="0062490B"/>
    <w:rsid w:val="0062492B"/>
    <w:rsid w:val="00625241"/>
    <w:rsid w:val="00627633"/>
    <w:rsid w:val="0063214B"/>
    <w:rsid w:val="00640AB9"/>
    <w:rsid w:val="0064137C"/>
    <w:rsid w:val="00641469"/>
    <w:rsid w:val="00642725"/>
    <w:rsid w:val="0064298F"/>
    <w:rsid w:val="0064487F"/>
    <w:rsid w:val="0064769F"/>
    <w:rsid w:val="006479A4"/>
    <w:rsid w:val="00650EA4"/>
    <w:rsid w:val="006522F4"/>
    <w:rsid w:val="00654021"/>
    <w:rsid w:val="00655FF5"/>
    <w:rsid w:val="006602E6"/>
    <w:rsid w:val="00660BCC"/>
    <w:rsid w:val="006613CF"/>
    <w:rsid w:val="006613F4"/>
    <w:rsid w:val="0066196A"/>
    <w:rsid w:val="00662C92"/>
    <w:rsid w:val="00663C56"/>
    <w:rsid w:val="00663FFE"/>
    <w:rsid w:val="00664B41"/>
    <w:rsid w:val="00672036"/>
    <w:rsid w:val="006728B0"/>
    <w:rsid w:val="00672B85"/>
    <w:rsid w:val="00672E01"/>
    <w:rsid w:val="00673EDE"/>
    <w:rsid w:val="00674459"/>
    <w:rsid w:val="00674626"/>
    <w:rsid w:val="00675427"/>
    <w:rsid w:val="0068002F"/>
    <w:rsid w:val="006802FC"/>
    <w:rsid w:val="0068285C"/>
    <w:rsid w:val="00682A3B"/>
    <w:rsid w:val="00682CC5"/>
    <w:rsid w:val="0068333E"/>
    <w:rsid w:val="00683359"/>
    <w:rsid w:val="006833FA"/>
    <w:rsid w:val="00683662"/>
    <w:rsid w:val="00683928"/>
    <w:rsid w:val="00684506"/>
    <w:rsid w:val="00684958"/>
    <w:rsid w:val="006851AC"/>
    <w:rsid w:val="00687CCB"/>
    <w:rsid w:val="00690FF1"/>
    <w:rsid w:val="00691E9D"/>
    <w:rsid w:val="00694E46"/>
    <w:rsid w:val="006959F7"/>
    <w:rsid w:val="006960DF"/>
    <w:rsid w:val="0069682B"/>
    <w:rsid w:val="006A03F1"/>
    <w:rsid w:val="006A0599"/>
    <w:rsid w:val="006A5704"/>
    <w:rsid w:val="006A691D"/>
    <w:rsid w:val="006A7491"/>
    <w:rsid w:val="006A7C6A"/>
    <w:rsid w:val="006B1DF3"/>
    <w:rsid w:val="006B3AC5"/>
    <w:rsid w:val="006B5CE6"/>
    <w:rsid w:val="006C0CC2"/>
    <w:rsid w:val="006C39C4"/>
    <w:rsid w:val="006C4C54"/>
    <w:rsid w:val="006C4EB2"/>
    <w:rsid w:val="006C640B"/>
    <w:rsid w:val="006C6B9E"/>
    <w:rsid w:val="006C741A"/>
    <w:rsid w:val="006D149F"/>
    <w:rsid w:val="006D3FD2"/>
    <w:rsid w:val="006D41C4"/>
    <w:rsid w:val="006D44DA"/>
    <w:rsid w:val="006D5CE0"/>
    <w:rsid w:val="006D673B"/>
    <w:rsid w:val="006E1960"/>
    <w:rsid w:val="006E2350"/>
    <w:rsid w:val="006E464A"/>
    <w:rsid w:val="006E5382"/>
    <w:rsid w:val="006E553C"/>
    <w:rsid w:val="006E5698"/>
    <w:rsid w:val="006E6FF0"/>
    <w:rsid w:val="006E7D1E"/>
    <w:rsid w:val="006F09C3"/>
    <w:rsid w:val="006F100C"/>
    <w:rsid w:val="006F131C"/>
    <w:rsid w:val="006F6C51"/>
    <w:rsid w:val="006F74CD"/>
    <w:rsid w:val="006F7EC6"/>
    <w:rsid w:val="00700708"/>
    <w:rsid w:val="00703598"/>
    <w:rsid w:val="00703873"/>
    <w:rsid w:val="0071026F"/>
    <w:rsid w:val="00712AB6"/>
    <w:rsid w:val="00712C82"/>
    <w:rsid w:val="00713B8B"/>
    <w:rsid w:val="00714129"/>
    <w:rsid w:val="00714525"/>
    <w:rsid w:val="00714A55"/>
    <w:rsid w:val="0071556B"/>
    <w:rsid w:val="007201BC"/>
    <w:rsid w:val="00720808"/>
    <w:rsid w:val="00722553"/>
    <w:rsid w:val="0072299B"/>
    <w:rsid w:val="00723A6C"/>
    <w:rsid w:val="00724B90"/>
    <w:rsid w:val="00724F9E"/>
    <w:rsid w:val="00725D10"/>
    <w:rsid w:val="00725EC5"/>
    <w:rsid w:val="007263BB"/>
    <w:rsid w:val="007278E8"/>
    <w:rsid w:val="0073067E"/>
    <w:rsid w:val="00730A18"/>
    <w:rsid w:val="0073466B"/>
    <w:rsid w:val="00734AB5"/>
    <w:rsid w:val="00735B25"/>
    <w:rsid w:val="007364F8"/>
    <w:rsid w:val="007375D3"/>
    <w:rsid w:val="00742ECC"/>
    <w:rsid w:val="00743ADA"/>
    <w:rsid w:val="00744951"/>
    <w:rsid w:val="00744CE7"/>
    <w:rsid w:val="00746655"/>
    <w:rsid w:val="0074741B"/>
    <w:rsid w:val="00747926"/>
    <w:rsid w:val="00747F90"/>
    <w:rsid w:val="007511A0"/>
    <w:rsid w:val="00751C77"/>
    <w:rsid w:val="007528C3"/>
    <w:rsid w:val="00752F9F"/>
    <w:rsid w:val="007531E3"/>
    <w:rsid w:val="007560EF"/>
    <w:rsid w:val="00756B6C"/>
    <w:rsid w:val="00757D4C"/>
    <w:rsid w:val="007604FC"/>
    <w:rsid w:val="0076128E"/>
    <w:rsid w:val="00761491"/>
    <w:rsid w:val="00761508"/>
    <w:rsid w:val="0076175D"/>
    <w:rsid w:val="007620D7"/>
    <w:rsid w:val="0076285A"/>
    <w:rsid w:val="00765682"/>
    <w:rsid w:val="00767C56"/>
    <w:rsid w:val="00771574"/>
    <w:rsid w:val="00772B05"/>
    <w:rsid w:val="00772EA0"/>
    <w:rsid w:val="00773590"/>
    <w:rsid w:val="00774E29"/>
    <w:rsid w:val="00775E93"/>
    <w:rsid w:val="007773F5"/>
    <w:rsid w:val="0077748C"/>
    <w:rsid w:val="0078007A"/>
    <w:rsid w:val="00782515"/>
    <w:rsid w:val="00782540"/>
    <w:rsid w:val="0078482B"/>
    <w:rsid w:val="00785734"/>
    <w:rsid w:val="0079197A"/>
    <w:rsid w:val="00796F47"/>
    <w:rsid w:val="007A0D6A"/>
    <w:rsid w:val="007A283D"/>
    <w:rsid w:val="007A4303"/>
    <w:rsid w:val="007A5FF7"/>
    <w:rsid w:val="007A6F98"/>
    <w:rsid w:val="007A74C0"/>
    <w:rsid w:val="007A77EF"/>
    <w:rsid w:val="007A7BA3"/>
    <w:rsid w:val="007B24F8"/>
    <w:rsid w:val="007B40EF"/>
    <w:rsid w:val="007B72D5"/>
    <w:rsid w:val="007C0897"/>
    <w:rsid w:val="007C09CB"/>
    <w:rsid w:val="007C3235"/>
    <w:rsid w:val="007C47D4"/>
    <w:rsid w:val="007C6DF9"/>
    <w:rsid w:val="007D087E"/>
    <w:rsid w:val="007D0AD3"/>
    <w:rsid w:val="007D160F"/>
    <w:rsid w:val="007D1F0B"/>
    <w:rsid w:val="007D248F"/>
    <w:rsid w:val="007D472C"/>
    <w:rsid w:val="007D50F0"/>
    <w:rsid w:val="007D7D5E"/>
    <w:rsid w:val="007E0186"/>
    <w:rsid w:val="007E258E"/>
    <w:rsid w:val="007E3287"/>
    <w:rsid w:val="007E5C5B"/>
    <w:rsid w:val="007E7279"/>
    <w:rsid w:val="007F00AD"/>
    <w:rsid w:val="007F13DB"/>
    <w:rsid w:val="007F140E"/>
    <w:rsid w:val="007F298E"/>
    <w:rsid w:val="007F365D"/>
    <w:rsid w:val="007F429A"/>
    <w:rsid w:val="007F560C"/>
    <w:rsid w:val="007F6920"/>
    <w:rsid w:val="0080175B"/>
    <w:rsid w:val="00801D22"/>
    <w:rsid w:val="00802235"/>
    <w:rsid w:val="0080371A"/>
    <w:rsid w:val="00803D0A"/>
    <w:rsid w:val="00806261"/>
    <w:rsid w:val="00806D8C"/>
    <w:rsid w:val="00807A8B"/>
    <w:rsid w:val="00810AAA"/>
    <w:rsid w:val="00810D0A"/>
    <w:rsid w:val="00812AAF"/>
    <w:rsid w:val="00812C69"/>
    <w:rsid w:val="00813481"/>
    <w:rsid w:val="008168DD"/>
    <w:rsid w:val="00816DA7"/>
    <w:rsid w:val="00816E2C"/>
    <w:rsid w:val="0081750C"/>
    <w:rsid w:val="008177D2"/>
    <w:rsid w:val="00817E71"/>
    <w:rsid w:val="008221B6"/>
    <w:rsid w:val="00822F04"/>
    <w:rsid w:val="00823889"/>
    <w:rsid w:val="00824ACA"/>
    <w:rsid w:val="0082523C"/>
    <w:rsid w:val="00826536"/>
    <w:rsid w:val="0083025D"/>
    <w:rsid w:val="0083060C"/>
    <w:rsid w:val="00830905"/>
    <w:rsid w:val="0083262B"/>
    <w:rsid w:val="00833271"/>
    <w:rsid w:val="00836A17"/>
    <w:rsid w:val="00837062"/>
    <w:rsid w:val="008401BF"/>
    <w:rsid w:val="008417D4"/>
    <w:rsid w:val="00844490"/>
    <w:rsid w:val="0084632E"/>
    <w:rsid w:val="0084664E"/>
    <w:rsid w:val="00847078"/>
    <w:rsid w:val="0085017F"/>
    <w:rsid w:val="008508EB"/>
    <w:rsid w:val="00850920"/>
    <w:rsid w:val="008512B7"/>
    <w:rsid w:val="00851332"/>
    <w:rsid w:val="00851340"/>
    <w:rsid w:val="0085306A"/>
    <w:rsid w:val="00853270"/>
    <w:rsid w:val="00855257"/>
    <w:rsid w:val="008554ED"/>
    <w:rsid w:val="008566DE"/>
    <w:rsid w:val="008625EC"/>
    <w:rsid w:val="00863329"/>
    <w:rsid w:val="008635D7"/>
    <w:rsid w:val="0086751F"/>
    <w:rsid w:val="0086759C"/>
    <w:rsid w:val="008711BB"/>
    <w:rsid w:val="00873381"/>
    <w:rsid w:val="00873D47"/>
    <w:rsid w:val="008745C8"/>
    <w:rsid w:val="00875740"/>
    <w:rsid w:val="008800CF"/>
    <w:rsid w:val="0088036A"/>
    <w:rsid w:val="00880371"/>
    <w:rsid w:val="008805E4"/>
    <w:rsid w:val="00880E3A"/>
    <w:rsid w:val="00882BC4"/>
    <w:rsid w:val="00883982"/>
    <w:rsid w:val="008842DE"/>
    <w:rsid w:val="00884EBE"/>
    <w:rsid w:val="0088508C"/>
    <w:rsid w:val="00885411"/>
    <w:rsid w:val="00886A94"/>
    <w:rsid w:val="00890BF2"/>
    <w:rsid w:val="00891150"/>
    <w:rsid w:val="0089386B"/>
    <w:rsid w:val="00893B80"/>
    <w:rsid w:val="00893C57"/>
    <w:rsid w:val="008951E4"/>
    <w:rsid w:val="0089575D"/>
    <w:rsid w:val="0089615E"/>
    <w:rsid w:val="008A079E"/>
    <w:rsid w:val="008A3055"/>
    <w:rsid w:val="008A51E8"/>
    <w:rsid w:val="008A56FB"/>
    <w:rsid w:val="008A5C69"/>
    <w:rsid w:val="008A6123"/>
    <w:rsid w:val="008A61FA"/>
    <w:rsid w:val="008A773F"/>
    <w:rsid w:val="008A7810"/>
    <w:rsid w:val="008B362E"/>
    <w:rsid w:val="008B72F2"/>
    <w:rsid w:val="008C08E0"/>
    <w:rsid w:val="008C0CCA"/>
    <w:rsid w:val="008C3A53"/>
    <w:rsid w:val="008C430C"/>
    <w:rsid w:val="008C5093"/>
    <w:rsid w:val="008C5ED5"/>
    <w:rsid w:val="008D01FB"/>
    <w:rsid w:val="008D156B"/>
    <w:rsid w:val="008D224E"/>
    <w:rsid w:val="008D3A83"/>
    <w:rsid w:val="008D599F"/>
    <w:rsid w:val="008D5A1C"/>
    <w:rsid w:val="008D5F10"/>
    <w:rsid w:val="008E0BA5"/>
    <w:rsid w:val="008E455A"/>
    <w:rsid w:val="008E4E13"/>
    <w:rsid w:val="008E5719"/>
    <w:rsid w:val="008F00F4"/>
    <w:rsid w:val="008F062F"/>
    <w:rsid w:val="008F15B8"/>
    <w:rsid w:val="008F259F"/>
    <w:rsid w:val="008F3D8C"/>
    <w:rsid w:val="008F5237"/>
    <w:rsid w:val="008F5FB2"/>
    <w:rsid w:val="008F7755"/>
    <w:rsid w:val="009006C7"/>
    <w:rsid w:val="00900976"/>
    <w:rsid w:val="00901192"/>
    <w:rsid w:val="009016F1"/>
    <w:rsid w:val="009038D6"/>
    <w:rsid w:val="009058BF"/>
    <w:rsid w:val="009065ED"/>
    <w:rsid w:val="00910887"/>
    <w:rsid w:val="00911284"/>
    <w:rsid w:val="0091219E"/>
    <w:rsid w:val="0091236A"/>
    <w:rsid w:val="00916141"/>
    <w:rsid w:val="009172B3"/>
    <w:rsid w:val="00917C25"/>
    <w:rsid w:val="00920477"/>
    <w:rsid w:val="00920A3D"/>
    <w:rsid w:val="0092239B"/>
    <w:rsid w:val="00922A8A"/>
    <w:rsid w:val="00924CFC"/>
    <w:rsid w:val="009258C1"/>
    <w:rsid w:val="00927E6A"/>
    <w:rsid w:val="009314C8"/>
    <w:rsid w:val="00931857"/>
    <w:rsid w:val="00932CE8"/>
    <w:rsid w:val="00936ED1"/>
    <w:rsid w:val="00937CF5"/>
    <w:rsid w:val="00940EC3"/>
    <w:rsid w:val="0094168B"/>
    <w:rsid w:val="00943ED1"/>
    <w:rsid w:val="00944CE6"/>
    <w:rsid w:val="00945B90"/>
    <w:rsid w:val="00947E71"/>
    <w:rsid w:val="00950618"/>
    <w:rsid w:val="0095118B"/>
    <w:rsid w:val="009518A5"/>
    <w:rsid w:val="00951F32"/>
    <w:rsid w:val="0095450F"/>
    <w:rsid w:val="009545A7"/>
    <w:rsid w:val="00955BC9"/>
    <w:rsid w:val="009567FD"/>
    <w:rsid w:val="009570E2"/>
    <w:rsid w:val="00957649"/>
    <w:rsid w:val="009606B8"/>
    <w:rsid w:val="00960A69"/>
    <w:rsid w:val="009614C9"/>
    <w:rsid w:val="00962810"/>
    <w:rsid w:val="0096435E"/>
    <w:rsid w:val="00964595"/>
    <w:rsid w:val="00965605"/>
    <w:rsid w:val="00965E33"/>
    <w:rsid w:val="0096676B"/>
    <w:rsid w:val="009668F0"/>
    <w:rsid w:val="00967762"/>
    <w:rsid w:val="00967AF3"/>
    <w:rsid w:val="0097150B"/>
    <w:rsid w:val="00971DCB"/>
    <w:rsid w:val="00972215"/>
    <w:rsid w:val="00972ED2"/>
    <w:rsid w:val="009738F2"/>
    <w:rsid w:val="00975F1E"/>
    <w:rsid w:val="00975FBA"/>
    <w:rsid w:val="00976182"/>
    <w:rsid w:val="0097628E"/>
    <w:rsid w:val="0097632C"/>
    <w:rsid w:val="009779D2"/>
    <w:rsid w:val="0098002D"/>
    <w:rsid w:val="00981418"/>
    <w:rsid w:val="0098248C"/>
    <w:rsid w:val="0098271B"/>
    <w:rsid w:val="00983187"/>
    <w:rsid w:val="009831FE"/>
    <w:rsid w:val="00983EF0"/>
    <w:rsid w:val="0098460E"/>
    <w:rsid w:val="00986FDA"/>
    <w:rsid w:val="00987663"/>
    <w:rsid w:val="00987A66"/>
    <w:rsid w:val="00990BA5"/>
    <w:rsid w:val="00991B5E"/>
    <w:rsid w:val="00991E17"/>
    <w:rsid w:val="009963CA"/>
    <w:rsid w:val="009965DC"/>
    <w:rsid w:val="00996739"/>
    <w:rsid w:val="00996A58"/>
    <w:rsid w:val="00997C6B"/>
    <w:rsid w:val="009A0A35"/>
    <w:rsid w:val="009A1D16"/>
    <w:rsid w:val="009A557B"/>
    <w:rsid w:val="009A7DCD"/>
    <w:rsid w:val="009B2E56"/>
    <w:rsid w:val="009B5193"/>
    <w:rsid w:val="009B53C6"/>
    <w:rsid w:val="009B6178"/>
    <w:rsid w:val="009B6B15"/>
    <w:rsid w:val="009B7547"/>
    <w:rsid w:val="009C1B13"/>
    <w:rsid w:val="009C1C17"/>
    <w:rsid w:val="009C6B7F"/>
    <w:rsid w:val="009D234A"/>
    <w:rsid w:val="009D3FA4"/>
    <w:rsid w:val="009D4FF0"/>
    <w:rsid w:val="009D68F7"/>
    <w:rsid w:val="009D6BDC"/>
    <w:rsid w:val="009D6EEE"/>
    <w:rsid w:val="009E1231"/>
    <w:rsid w:val="009E2AC4"/>
    <w:rsid w:val="009E2D43"/>
    <w:rsid w:val="009E32CF"/>
    <w:rsid w:val="009E34C6"/>
    <w:rsid w:val="009E3FED"/>
    <w:rsid w:val="009E4FCB"/>
    <w:rsid w:val="009E638B"/>
    <w:rsid w:val="009E751F"/>
    <w:rsid w:val="009E78FA"/>
    <w:rsid w:val="009F293E"/>
    <w:rsid w:val="009F3B6A"/>
    <w:rsid w:val="009F44E4"/>
    <w:rsid w:val="009F5338"/>
    <w:rsid w:val="009F6667"/>
    <w:rsid w:val="009F6AE3"/>
    <w:rsid w:val="009F6EC2"/>
    <w:rsid w:val="009F739D"/>
    <w:rsid w:val="00A01067"/>
    <w:rsid w:val="00A02897"/>
    <w:rsid w:val="00A03351"/>
    <w:rsid w:val="00A0517C"/>
    <w:rsid w:val="00A06FBD"/>
    <w:rsid w:val="00A076CC"/>
    <w:rsid w:val="00A1081D"/>
    <w:rsid w:val="00A1083F"/>
    <w:rsid w:val="00A113C3"/>
    <w:rsid w:val="00A11DC6"/>
    <w:rsid w:val="00A21B1B"/>
    <w:rsid w:val="00A221EF"/>
    <w:rsid w:val="00A22FCF"/>
    <w:rsid w:val="00A236EA"/>
    <w:rsid w:val="00A2370D"/>
    <w:rsid w:val="00A23D68"/>
    <w:rsid w:val="00A25882"/>
    <w:rsid w:val="00A267FB"/>
    <w:rsid w:val="00A27849"/>
    <w:rsid w:val="00A300A1"/>
    <w:rsid w:val="00A30E8E"/>
    <w:rsid w:val="00A32A67"/>
    <w:rsid w:val="00A3369A"/>
    <w:rsid w:val="00A33D15"/>
    <w:rsid w:val="00A347D5"/>
    <w:rsid w:val="00A3536A"/>
    <w:rsid w:val="00A353A0"/>
    <w:rsid w:val="00A371CA"/>
    <w:rsid w:val="00A44E37"/>
    <w:rsid w:val="00A51056"/>
    <w:rsid w:val="00A51342"/>
    <w:rsid w:val="00A524DB"/>
    <w:rsid w:val="00A53CA7"/>
    <w:rsid w:val="00A55821"/>
    <w:rsid w:val="00A61B7D"/>
    <w:rsid w:val="00A62009"/>
    <w:rsid w:val="00A67264"/>
    <w:rsid w:val="00A70CB0"/>
    <w:rsid w:val="00A722C1"/>
    <w:rsid w:val="00A727FC"/>
    <w:rsid w:val="00A73811"/>
    <w:rsid w:val="00A749D9"/>
    <w:rsid w:val="00A74A29"/>
    <w:rsid w:val="00A74E1A"/>
    <w:rsid w:val="00A75427"/>
    <w:rsid w:val="00A76023"/>
    <w:rsid w:val="00A7655C"/>
    <w:rsid w:val="00A7732C"/>
    <w:rsid w:val="00A83097"/>
    <w:rsid w:val="00A8336D"/>
    <w:rsid w:val="00A835B0"/>
    <w:rsid w:val="00A84399"/>
    <w:rsid w:val="00A84809"/>
    <w:rsid w:val="00A84A62"/>
    <w:rsid w:val="00A84AB0"/>
    <w:rsid w:val="00A8680D"/>
    <w:rsid w:val="00A86D15"/>
    <w:rsid w:val="00A87676"/>
    <w:rsid w:val="00A91381"/>
    <w:rsid w:val="00A9178C"/>
    <w:rsid w:val="00A92451"/>
    <w:rsid w:val="00A92CB9"/>
    <w:rsid w:val="00A962EC"/>
    <w:rsid w:val="00A9759B"/>
    <w:rsid w:val="00A97D0C"/>
    <w:rsid w:val="00AA03C7"/>
    <w:rsid w:val="00AA087C"/>
    <w:rsid w:val="00AA1997"/>
    <w:rsid w:val="00AA2C49"/>
    <w:rsid w:val="00AA44A0"/>
    <w:rsid w:val="00AA5D00"/>
    <w:rsid w:val="00AA6439"/>
    <w:rsid w:val="00AA6F8D"/>
    <w:rsid w:val="00AB1ED1"/>
    <w:rsid w:val="00AB2D4B"/>
    <w:rsid w:val="00AB4151"/>
    <w:rsid w:val="00AB5213"/>
    <w:rsid w:val="00AB74FB"/>
    <w:rsid w:val="00AC01BF"/>
    <w:rsid w:val="00AC158C"/>
    <w:rsid w:val="00AC2274"/>
    <w:rsid w:val="00AC2452"/>
    <w:rsid w:val="00AC33EC"/>
    <w:rsid w:val="00AC6914"/>
    <w:rsid w:val="00AC6D81"/>
    <w:rsid w:val="00AD45BC"/>
    <w:rsid w:val="00AD6E38"/>
    <w:rsid w:val="00AD72C7"/>
    <w:rsid w:val="00AE14AE"/>
    <w:rsid w:val="00AE40C1"/>
    <w:rsid w:val="00AE427D"/>
    <w:rsid w:val="00AE4C19"/>
    <w:rsid w:val="00AE5B1A"/>
    <w:rsid w:val="00AE71B5"/>
    <w:rsid w:val="00AF1886"/>
    <w:rsid w:val="00AF316F"/>
    <w:rsid w:val="00AF3BE9"/>
    <w:rsid w:val="00AF4606"/>
    <w:rsid w:val="00AF493D"/>
    <w:rsid w:val="00AF5A3D"/>
    <w:rsid w:val="00AF5F04"/>
    <w:rsid w:val="00AF6D7D"/>
    <w:rsid w:val="00B00751"/>
    <w:rsid w:val="00B0090B"/>
    <w:rsid w:val="00B0330F"/>
    <w:rsid w:val="00B03ACB"/>
    <w:rsid w:val="00B0497B"/>
    <w:rsid w:val="00B07091"/>
    <w:rsid w:val="00B07D6C"/>
    <w:rsid w:val="00B121E9"/>
    <w:rsid w:val="00B14540"/>
    <w:rsid w:val="00B15955"/>
    <w:rsid w:val="00B15E12"/>
    <w:rsid w:val="00B20515"/>
    <w:rsid w:val="00B214D9"/>
    <w:rsid w:val="00B22104"/>
    <w:rsid w:val="00B22FBE"/>
    <w:rsid w:val="00B233F0"/>
    <w:rsid w:val="00B2441B"/>
    <w:rsid w:val="00B24FE9"/>
    <w:rsid w:val="00B261A0"/>
    <w:rsid w:val="00B27001"/>
    <w:rsid w:val="00B2799B"/>
    <w:rsid w:val="00B30A83"/>
    <w:rsid w:val="00B30D43"/>
    <w:rsid w:val="00B32A47"/>
    <w:rsid w:val="00B32B6D"/>
    <w:rsid w:val="00B33DAB"/>
    <w:rsid w:val="00B3587B"/>
    <w:rsid w:val="00B418C8"/>
    <w:rsid w:val="00B41F38"/>
    <w:rsid w:val="00B428C4"/>
    <w:rsid w:val="00B43E1D"/>
    <w:rsid w:val="00B44CAF"/>
    <w:rsid w:val="00B46B9A"/>
    <w:rsid w:val="00B47493"/>
    <w:rsid w:val="00B478B7"/>
    <w:rsid w:val="00B520AB"/>
    <w:rsid w:val="00B52281"/>
    <w:rsid w:val="00B5330F"/>
    <w:rsid w:val="00B57677"/>
    <w:rsid w:val="00B603B0"/>
    <w:rsid w:val="00B6264D"/>
    <w:rsid w:val="00B67CEE"/>
    <w:rsid w:val="00B7027A"/>
    <w:rsid w:val="00B70EA8"/>
    <w:rsid w:val="00B75BF5"/>
    <w:rsid w:val="00B7702E"/>
    <w:rsid w:val="00B77706"/>
    <w:rsid w:val="00B77A79"/>
    <w:rsid w:val="00B8028C"/>
    <w:rsid w:val="00B80F98"/>
    <w:rsid w:val="00B8242A"/>
    <w:rsid w:val="00B82B58"/>
    <w:rsid w:val="00B83483"/>
    <w:rsid w:val="00B84177"/>
    <w:rsid w:val="00B84256"/>
    <w:rsid w:val="00B8471C"/>
    <w:rsid w:val="00B84B21"/>
    <w:rsid w:val="00B85667"/>
    <w:rsid w:val="00B858DD"/>
    <w:rsid w:val="00B85EF8"/>
    <w:rsid w:val="00B87C64"/>
    <w:rsid w:val="00B87EA2"/>
    <w:rsid w:val="00B90E22"/>
    <w:rsid w:val="00B90EEB"/>
    <w:rsid w:val="00B916E6"/>
    <w:rsid w:val="00B92DEB"/>
    <w:rsid w:val="00B94E13"/>
    <w:rsid w:val="00BA0D10"/>
    <w:rsid w:val="00BA117A"/>
    <w:rsid w:val="00BA2F8A"/>
    <w:rsid w:val="00BA32A1"/>
    <w:rsid w:val="00BA424C"/>
    <w:rsid w:val="00BA5170"/>
    <w:rsid w:val="00BA566B"/>
    <w:rsid w:val="00BA5D23"/>
    <w:rsid w:val="00BA793E"/>
    <w:rsid w:val="00BB12A7"/>
    <w:rsid w:val="00BB1FD0"/>
    <w:rsid w:val="00BB2A71"/>
    <w:rsid w:val="00BB3E25"/>
    <w:rsid w:val="00BB49EC"/>
    <w:rsid w:val="00BB5ED7"/>
    <w:rsid w:val="00BB5F47"/>
    <w:rsid w:val="00BB6F76"/>
    <w:rsid w:val="00BB7CFC"/>
    <w:rsid w:val="00BC1797"/>
    <w:rsid w:val="00BC582B"/>
    <w:rsid w:val="00BC6D6C"/>
    <w:rsid w:val="00BC7A0A"/>
    <w:rsid w:val="00BD0B39"/>
    <w:rsid w:val="00BD13D8"/>
    <w:rsid w:val="00BD2197"/>
    <w:rsid w:val="00BD3460"/>
    <w:rsid w:val="00BE103A"/>
    <w:rsid w:val="00BE1266"/>
    <w:rsid w:val="00BE18C3"/>
    <w:rsid w:val="00BE19A7"/>
    <w:rsid w:val="00BE24B1"/>
    <w:rsid w:val="00BE6EF6"/>
    <w:rsid w:val="00BE7698"/>
    <w:rsid w:val="00BF01E2"/>
    <w:rsid w:val="00BF0D41"/>
    <w:rsid w:val="00BF1039"/>
    <w:rsid w:val="00BF206D"/>
    <w:rsid w:val="00BF2322"/>
    <w:rsid w:val="00BF5CBC"/>
    <w:rsid w:val="00BF5DEC"/>
    <w:rsid w:val="00C00C93"/>
    <w:rsid w:val="00C0215F"/>
    <w:rsid w:val="00C03967"/>
    <w:rsid w:val="00C03979"/>
    <w:rsid w:val="00C0487F"/>
    <w:rsid w:val="00C065FD"/>
    <w:rsid w:val="00C070D9"/>
    <w:rsid w:val="00C07EDA"/>
    <w:rsid w:val="00C10188"/>
    <w:rsid w:val="00C1061F"/>
    <w:rsid w:val="00C116EF"/>
    <w:rsid w:val="00C12929"/>
    <w:rsid w:val="00C13020"/>
    <w:rsid w:val="00C13417"/>
    <w:rsid w:val="00C14175"/>
    <w:rsid w:val="00C14831"/>
    <w:rsid w:val="00C15078"/>
    <w:rsid w:val="00C15094"/>
    <w:rsid w:val="00C160F2"/>
    <w:rsid w:val="00C16EFD"/>
    <w:rsid w:val="00C17499"/>
    <w:rsid w:val="00C17D87"/>
    <w:rsid w:val="00C17E2B"/>
    <w:rsid w:val="00C204FB"/>
    <w:rsid w:val="00C2129F"/>
    <w:rsid w:val="00C21C51"/>
    <w:rsid w:val="00C224BD"/>
    <w:rsid w:val="00C228B5"/>
    <w:rsid w:val="00C2324E"/>
    <w:rsid w:val="00C24A7F"/>
    <w:rsid w:val="00C2690B"/>
    <w:rsid w:val="00C320E1"/>
    <w:rsid w:val="00C35016"/>
    <w:rsid w:val="00C35B9A"/>
    <w:rsid w:val="00C35E7B"/>
    <w:rsid w:val="00C36F1F"/>
    <w:rsid w:val="00C40590"/>
    <w:rsid w:val="00C41DA2"/>
    <w:rsid w:val="00C42429"/>
    <w:rsid w:val="00C43DE0"/>
    <w:rsid w:val="00C45C2F"/>
    <w:rsid w:val="00C46677"/>
    <w:rsid w:val="00C47F64"/>
    <w:rsid w:val="00C50254"/>
    <w:rsid w:val="00C51F17"/>
    <w:rsid w:val="00C52BA8"/>
    <w:rsid w:val="00C536AA"/>
    <w:rsid w:val="00C545F0"/>
    <w:rsid w:val="00C5536D"/>
    <w:rsid w:val="00C55585"/>
    <w:rsid w:val="00C55EAE"/>
    <w:rsid w:val="00C56B35"/>
    <w:rsid w:val="00C604E7"/>
    <w:rsid w:val="00C667BF"/>
    <w:rsid w:val="00C67D75"/>
    <w:rsid w:val="00C703F3"/>
    <w:rsid w:val="00C7216B"/>
    <w:rsid w:val="00C7422F"/>
    <w:rsid w:val="00C75DAE"/>
    <w:rsid w:val="00C7768F"/>
    <w:rsid w:val="00C819D3"/>
    <w:rsid w:val="00C837C0"/>
    <w:rsid w:val="00C851AF"/>
    <w:rsid w:val="00C87B47"/>
    <w:rsid w:val="00C90F5D"/>
    <w:rsid w:val="00C93007"/>
    <w:rsid w:val="00C933E3"/>
    <w:rsid w:val="00C94441"/>
    <w:rsid w:val="00C951B8"/>
    <w:rsid w:val="00C95C44"/>
    <w:rsid w:val="00C961FD"/>
    <w:rsid w:val="00C96683"/>
    <w:rsid w:val="00C9737C"/>
    <w:rsid w:val="00CA03A3"/>
    <w:rsid w:val="00CA2CEC"/>
    <w:rsid w:val="00CA5B1C"/>
    <w:rsid w:val="00CB1196"/>
    <w:rsid w:val="00CB179D"/>
    <w:rsid w:val="00CB647E"/>
    <w:rsid w:val="00CC133E"/>
    <w:rsid w:val="00CC2C0B"/>
    <w:rsid w:val="00CC32E0"/>
    <w:rsid w:val="00CC4040"/>
    <w:rsid w:val="00CC496C"/>
    <w:rsid w:val="00CC70B1"/>
    <w:rsid w:val="00CD5683"/>
    <w:rsid w:val="00CD5CFB"/>
    <w:rsid w:val="00CD7B9C"/>
    <w:rsid w:val="00CE0FBB"/>
    <w:rsid w:val="00CE2AEF"/>
    <w:rsid w:val="00CE39AA"/>
    <w:rsid w:val="00CE43A8"/>
    <w:rsid w:val="00CE62E4"/>
    <w:rsid w:val="00CF1AA4"/>
    <w:rsid w:val="00CF2D9C"/>
    <w:rsid w:val="00CF3396"/>
    <w:rsid w:val="00CF4154"/>
    <w:rsid w:val="00CF4337"/>
    <w:rsid w:val="00CF50AE"/>
    <w:rsid w:val="00CF7C46"/>
    <w:rsid w:val="00D00054"/>
    <w:rsid w:val="00D01BA7"/>
    <w:rsid w:val="00D01E8B"/>
    <w:rsid w:val="00D01F6E"/>
    <w:rsid w:val="00D03965"/>
    <w:rsid w:val="00D0456D"/>
    <w:rsid w:val="00D05DD2"/>
    <w:rsid w:val="00D063F3"/>
    <w:rsid w:val="00D07FA7"/>
    <w:rsid w:val="00D10DD6"/>
    <w:rsid w:val="00D1114F"/>
    <w:rsid w:val="00D11263"/>
    <w:rsid w:val="00D1215E"/>
    <w:rsid w:val="00D131AB"/>
    <w:rsid w:val="00D1361F"/>
    <w:rsid w:val="00D13BFD"/>
    <w:rsid w:val="00D171E8"/>
    <w:rsid w:val="00D20BAB"/>
    <w:rsid w:val="00D2263A"/>
    <w:rsid w:val="00D237C8"/>
    <w:rsid w:val="00D253DA"/>
    <w:rsid w:val="00D265CA"/>
    <w:rsid w:val="00D301B2"/>
    <w:rsid w:val="00D30B6A"/>
    <w:rsid w:val="00D31538"/>
    <w:rsid w:val="00D31FB3"/>
    <w:rsid w:val="00D340FC"/>
    <w:rsid w:val="00D3413E"/>
    <w:rsid w:val="00D3461F"/>
    <w:rsid w:val="00D356E9"/>
    <w:rsid w:val="00D357EA"/>
    <w:rsid w:val="00D36908"/>
    <w:rsid w:val="00D40F84"/>
    <w:rsid w:val="00D414E6"/>
    <w:rsid w:val="00D4284A"/>
    <w:rsid w:val="00D43F01"/>
    <w:rsid w:val="00D44083"/>
    <w:rsid w:val="00D453D2"/>
    <w:rsid w:val="00D45898"/>
    <w:rsid w:val="00D466A9"/>
    <w:rsid w:val="00D46ADA"/>
    <w:rsid w:val="00D46EE9"/>
    <w:rsid w:val="00D474FF"/>
    <w:rsid w:val="00D47ACC"/>
    <w:rsid w:val="00D507DF"/>
    <w:rsid w:val="00D51D48"/>
    <w:rsid w:val="00D55E81"/>
    <w:rsid w:val="00D576AB"/>
    <w:rsid w:val="00D603C8"/>
    <w:rsid w:val="00D60B97"/>
    <w:rsid w:val="00D60C46"/>
    <w:rsid w:val="00D61577"/>
    <w:rsid w:val="00D6168E"/>
    <w:rsid w:val="00D62D50"/>
    <w:rsid w:val="00D62DB0"/>
    <w:rsid w:val="00D65F90"/>
    <w:rsid w:val="00D679C5"/>
    <w:rsid w:val="00D700EF"/>
    <w:rsid w:val="00D71142"/>
    <w:rsid w:val="00D7191B"/>
    <w:rsid w:val="00D748DA"/>
    <w:rsid w:val="00D74F0E"/>
    <w:rsid w:val="00D7602B"/>
    <w:rsid w:val="00D76148"/>
    <w:rsid w:val="00D762EA"/>
    <w:rsid w:val="00D76E71"/>
    <w:rsid w:val="00D771E1"/>
    <w:rsid w:val="00D77D8A"/>
    <w:rsid w:val="00D77FDD"/>
    <w:rsid w:val="00D83BF7"/>
    <w:rsid w:val="00D83F90"/>
    <w:rsid w:val="00D859CE"/>
    <w:rsid w:val="00D87135"/>
    <w:rsid w:val="00D91D03"/>
    <w:rsid w:val="00D9299C"/>
    <w:rsid w:val="00D93047"/>
    <w:rsid w:val="00D933B2"/>
    <w:rsid w:val="00D94E9F"/>
    <w:rsid w:val="00D95C77"/>
    <w:rsid w:val="00DA08E4"/>
    <w:rsid w:val="00DA182C"/>
    <w:rsid w:val="00DA387E"/>
    <w:rsid w:val="00DA556C"/>
    <w:rsid w:val="00DA603E"/>
    <w:rsid w:val="00DA7B08"/>
    <w:rsid w:val="00DA7B37"/>
    <w:rsid w:val="00DA7C45"/>
    <w:rsid w:val="00DB282E"/>
    <w:rsid w:val="00DB372B"/>
    <w:rsid w:val="00DB5EBA"/>
    <w:rsid w:val="00DB6BD1"/>
    <w:rsid w:val="00DB7599"/>
    <w:rsid w:val="00DB7B23"/>
    <w:rsid w:val="00DC0B3B"/>
    <w:rsid w:val="00DC1B1B"/>
    <w:rsid w:val="00DC28CE"/>
    <w:rsid w:val="00DC35FD"/>
    <w:rsid w:val="00DC38D6"/>
    <w:rsid w:val="00DC5985"/>
    <w:rsid w:val="00DC61A6"/>
    <w:rsid w:val="00DC6B0C"/>
    <w:rsid w:val="00DD0445"/>
    <w:rsid w:val="00DD24A8"/>
    <w:rsid w:val="00DD48AF"/>
    <w:rsid w:val="00DD7F7B"/>
    <w:rsid w:val="00DE1190"/>
    <w:rsid w:val="00DE12FB"/>
    <w:rsid w:val="00DE307A"/>
    <w:rsid w:val="00DE5FED"/>
    <w:rsid w:val="00DE63C4"/>
    <w:rsid w:val="00DE79C4"/>
    <w:rsid w:val="00DE7A42"/>
    <w:rsid w:val="00DF299D"/>
    <w:rsid w:val="00DF4199"/>
    <w:rsid w:val="00DF5256"/>
    <w:rsid w:val="00DF622A"/>
    <w:rsid w:val="00DF7F73"/>
    <w:rsid w:val="00E00002"/>
    <w:rsid w:val="00E0050E"/>
    <w:rsid w:val="00E00DE7"/>
    <w:rsid w:val="00E02849"/>
    <w:rsid w:val="00E05820"/>
    <w:rsid w:val="00E07C9B"/>
    <w:rsid w:val="00E120C4"/>
    <w:rsid w:val="00E122D5"/>
    <w:rsid w:val="00E13C7A"/>
    <w:rsid w:val="00E147E8"/>
    <w:rsid w:val="00E158B6"/>
    <w:rsid w:val="00E15AFF"/>
    <w:rsid w:val="00E16EA2"/>
    <w:rsid w:val="00E178B7"/>
    <w:rsid w:val="00E21AD3"/>
    <w:rsid w:val="00E23E32"/>
    <w:rsid w:val="00E24764"/>
    <w:rsid w:val="00E24A35"/>
    <w:rsid w:val="00E254A1"/>
    <w:rsid w:val="00E2673A"/>
    <w:rsid w:val="00E30CF0"/>
    <w:rsid w:val="00E34275"/>
    <w:rsid w:val="00E355F1"/>
    <w:rsid w:val="00E372B6"/>
    <w:rsid w:val="00E402B7"/>
    <w:rsid w:val="00E414D3"/>
    <w:rsid w:val="00E41C04"/>
    <w:rsid w:val="00E423F4"/>
    <w:rsid w:val="00E4496F"/>
    <w:rsid w:val="00E46622"/>
    <w:rsid w:val="00E46884"/>
    <w:rsid w:val="00E47645"/>
    <w:rsid w:val="00E507D6"/>
    <w:rsid w:val="00E51D31"/>
    <w:rsid w:val="00E52535"/>
    <w:rsid w:val="00E54024"/>
    <w:rsid w:val="00E55371"/>
    <w:rsid w:val="00E5657E"/>
    <w:rsid w:val="00E576AD"/>
    <w:rsid w:val="00E60349"/>
    <w:rsid w:val="00E6111D"/>
    <w:rsid w:val="00E62A70"/>
    <w:rsid w:val="00E64018"/>
    <w:rsid w:val="00E64196"/>
    <w:rsid w:val="00E64ACF"/>
    <w:rsid w:val="00E64C24"/>
    <w:rsid w:val="00E67677"/>
    <w:rsid w:val="00E70785"/>
    <w:rsid w:val="00E7199B"/>
    <w:rsid w:val="00E7202A"/>
    <w:rsid w:val="00E73BF4"/>
    <w:rsid w:val="00E747BE"/>
    <w:rsid w:val="00E75368"/>
    <w:rsid w:val="00E75C05"/>
    <w:rsid w:val="00E76253"/>
    <w:rsid w:val="00E76313"/>
    <w:rsid w:val="00E8014B"/>
    <w:rsid w:val="00E80245"/>
    <w:rsid w:val="00E8137F"/>
    <w:rsid w:val="00E83422"/>
    <w:rsid w:val="00E8433E"/>
    <w:rsid w:val="00E84A84"/>
    <w:rsid w:val="00E85874"/>
    <w:rsid w:val="00E863FF"/>
    <w:rsid w:val="00E87E7C"/>
    <w:rsid w:val="00E909EC"/>
    <w:rsid w:val="00E919CA"/>
    <w:rsid w:val="00E92A29"/>
    <w:rsid w:val="00E92A74"/>
    <w:rsid w:val="00E934A9"/>
    <w:rsid w:val="00E9364C"/>
    <w:rsid w:val="00E937A7"/>
    <w:rsid w:val="00E93AF5"/>
    <w:rsid w:val="00E94C8C"/>
    <w:rsid w:val="00E950E8"/>
    <w:rsid w:val="00E9515C"/>
    <w:rsid w:val="00EA1224"/>
    <w:rsid w:val="00EA268D"/>
    <w:rsid w:val="00EA2B97"/>
    <w:rsid w:val="00EA3650"/>
    <w:rsid w:val="00EA4155"/>
    <w:rsid w:val="00EA4E8A"/>
    <w:rsid w:val="00EA4EFB"/>
    <w:rsid w:val="00EA57A9"/>
    <w:rsid w:val="00EA5899"/>
    <w:rsid w:val="00EA659B"/>
    <w:rsid w:val="00EA6E51"/>
    <w:rsid w:val="00EB10B0"/>
    <w:rsid w:val="00EB1108"/>
    <w:rsid w:val="00EB139F"/>
    <w:rsid w:val="00EB15E7"/>
    <w:rsid w:val="00EB1BD3"/>
    <w:rsid w:val="00EB446E"/>
    <w:rsid w:val="00EB4EA3"/>
    <w:rsid w:val="00EB5FA3"/>
    <w:rsid w:val="00EC3353"/>
    <w:rsid w:val="00EC3635"/>
    <w:rsid w:val="00EC3C80"/>
    <w:rsid w:val="00EC6D5C"/>
    <w:rsid w:val="00EC7625"/>
    <w:rsid w:val="00EC7FCC"/>
    <w:rsid w:val="00ED0468"/>
    <w:rsid w:val="00ED2BD7"/>
    <w:rsid w:val="00ED333D"/>
    <w:rsid w:val="00ED3BAB"/>
    <w:rsid w:val="00ED7F6E"/>
    <w:rsid w:val="00EE06BE"/>
    <w:rsid w:val="00EE152F"/>
    <w:rsid w:val="00EE20E7"/>
    <w:rsid w:val="00EE2E60"/>
    <w:rsid w:val="00EE2EFE"/>
    <w:rsid w:val="00EE5F3C"/>
    <w:rsid w:val="00EE7B2A"/>
    <w:rsid w:val="00EF10EF"/>
    <w:rsid w:val="00EF1855"/>
    <w:rsid w:val="00EF1BAB"/>
    <w:rsid w:val="00EF307A"/>
    <w:rsid w:val="00EF4A62"/>
    <w:rsid w:val="00EF704B"/>
    <w:rsid w:val="00EF7107"/>
    <w:rsid w:val="00F0267B"/>
    <w:rsid w:val="00F0317A"/>
    <w:rsid w:val="00F0332E"/>
    <w:rsid w:val="00F045F8"/>
    <w:rsid w:val="00F04EBD"/>
    <w:rsid w:val="00F071F7"/>
    <w:rsid w:val="00F0724D"/>
    <w:rsid w:val="00F078F3"/>
    <w:rsid w:val="00F07BB7"/>
    <w:rsid w:val="00F10A45"/>
    <w:rsid w:val="00F12E60"/>
    <w:rsid w:val="00F15BC4"/>
    <w:rsid w:val="00F2035A"/>
    <w:rsid w:val="00F21312"/>
    <w:rsid w:val="00F221A0"/>
    <w:rsid w:val="00F22D63"/>
    <w:rsid w:val="00F24761"/>
    <w:rsid w:val="00F2518F"/>
    <w:rsid w:val="00F26974"/>
    <w:rsid w:val="00F26B75"/>
    <w:rsid w:val="00F276AC"/>
    <w:rsid w:val="00F30ADF"/>
    <w:rsid w:val="00F31060"/>
    <w:rsid w:val="00F32AC3"/>
    <w:rsid w:val="00F373A2"/>
    <w:rsid w:val="00F3745E"/>
    <w:rsid w:val="00F445B7"/>
    <w:rsid w:val="00F45C07"/>
    <w:rsid w:val="00F5004B"/>
    <w:rsid w:val="00F50676"/>
    <w:rsid w:val="00F5073E"/>
    <w:rsid w:val="00F50B56"/>
    <w:rsid w:val="00F50CC7"/>
    <w:rsid w:val="00F51599"/>
    <w:rsid w:val="00F516D5"/>
    <w:rsid w:val="00F569F2"/>
    <w:rsid w:val="00F56BA2"/>
    <w:rsid w:val="00F628C1"/>
    <w:rsid w:val="00F637A3"/>
    <w:rsid w:val="00F63B2A"/>
    <w:rsid w:val="00F640A6"/>
    <w:rsid w:val="00F64AF7"/>
    <w:rsid w:val="00F667A4"/>
    <w:rsid w:val="00F6681E"/>
    <w:rsid w:val="00F7067D"/>
    <w:rsid w:val="00F72B39"/>
    <w:rsid w:val="00F72BCA"/>
    <w:rsid w:val="00F75529"/>
    <w:rsid w:val="00F765BC"/>
    <w:rsid w:val="00F76C24"/>
    <w:rsid w:val="00F779B3"/>
    <w:rsid w:val="00F8126D"/>
    <w:rsid w:val="00F82941"/>
    <w:rsid w:val="00F83792"/>
    <w:rsid w:val="00F85030"/>
    <w:rsid w:val="00F856AB"/>
    <w:rsid w:val="00F86C34"/>
    <w:rsid w:val="00F86C9E"/>
    <w:rsid w:val="00F9268D"/>
    <w:rsid w:val="00F93B77"/>
    <w:rsid w:val="00F956E5"/>
    <w:rsid w:val="00FA21F3"/>
    <w:rsid w:val="00FA3EBB"/>
    <w:rsid w:val="00FA4306"/>
    <w:rsid w:val="00FA6D46"/>
    <w:rsid w:val="00FA7479"/>
    <w:rsid w:val="00FB0033"/>
    <w:rsid w:val="00FB0074"/>
    <w:rsid w:val="00FB12E9"/>
    <w:rsid w:val="00FB28DB"/>
    <w:rsid w:val="00FB4BA7"/>
    <w:rsid w:val="00FB4BC3"/>
    <w:rsid w:val="00FB4EE1"/>
    <w:rsid w:val="00FB5EA1"/>
    <w:rsid w:val="00FB71C2"/>
    <w:rsid w:val="00FB7E3E"/>
    <w:rsid w:val="00FC07C7"/>
    <w:rsid w:val="00FC1032"/>
    <w:rsid w:val="00FC4ACF"/>
    <w:rsid w:val="00FC5F85"/>
    <w:rsid w:val="00FC6C8F"/>
    <w:rsid w:val="00FC73D8"/>
    <w:rsid w:val="00FD0E16"/>
    <w:rsid w:val="00FD1C8A"/>
    <w:rsid w:val="00FD50B3"/>
    <w:rsid w:val="00FD5E67"/>
    <w:rsid w:val="00FD66A7"/>
    <w:rsid w:val="00FD7285"/>
    <w:rsid w:val="00FD7775"/>
    <w:rsid w:val="00FE00F0"/>
    <w:rsid w:val="00FE07B5"/>
    <w:rsid w:val="00FE47E5"/>
    <w:rsid w:val="00FE4C66"/>
    <w:rsid w:val="00FE590E"/>
    <w:rsid w:val="00FE59FA"/>
    <w:rsid w:val="00FE5AE8"/>
    <w:rsid w:val="00FE5C69"/>
    <w:rsid w:val="00FE6348"/>
    <w:rsid w:val="00FE675F"/>
    <w:rsid w:val="00FE6E03"/>
    <w:rsid w:val="00FE7291"/>
    <w:rsid w:val="00FE76EA"/>
    <w:rsid w:val="00FF01F7"/>
    <w:rsid w:val="00FF03FE"/>
    <w:rsid w:val="00FF2C00"/>
    <w:rsid w:val="00FF468C"/>
    <w:rsid w:val="00FF6B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432BD346"/>
  <w15:chartTrackingRefBased/>
  <w15:docId w15:val="{EFF3ED57-D506-4A54-A0B1-F9581FB5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rsid w:val="00E75C05"/>
    <w:pPr>
      <w:keepNext/>
      <w:numPr>
        <w:numId w:val="1"/>
      </w:numPr>
      <w:spacing w:before="1040" w:after="720"/>
      <w:jc w:val="left"/>
      <w:outlineLvl w:val="0"/>
    </w:pPr>
    <w:rPr>
      <w:b/>
      <w:caps/>
      <w:kern w:val="28"/>
      <w:sz w:val="32"/>
    </w:rPr>
  </w:style>
  <w:style w:type="paragraph" w:styleId="Ttulo2">
    <w:name w:val="heading 2"/>
    <w:basedOn w:val="Normal"/>
    <w:next w:val="Sumrio1"/>
    <w:qFormat/>
    <w:rsid w:val="00A353A0"/>
    <w:pPr>
      <w:keepNext/>
      <w:numPr>
        <w:ilvl w:val="1"/>
        <w:numId w:val="1"/>
      </w:numPr>
      <w:spacing w:before="720" w:after="720" w:line="480" w:lineRule="auto"/>
      <w:outlineLvl w:val="1"/>
    </w:pPr>
    <w:rPr>
      <w:b/>
      <w:caps/>
    </w:rPr>
  </w:style>
  <w:style w:type="paragraph" w:styleId="Ttulo3">
    <w:name w:val="heading 3"/>
    <w:basedOn w:val="Normal"/>
    <w:next w:val="Sumrio1"/>
    <w:qFormat/>
    <w:rsid w:val="00A353A0"/>
    <w:pPr>
      <w:keepNext/>
      <w:numPr>
        <w:ilvl w:val="2"/>
        <w:numId w:val="1"/>
      </w:numPr>
      <w:spacing w:before="720" w:after="720" w:line="480" w:lineRule="auto"/>
      <w:outlineLvl w:val="2"/>
    </w:pPr>
  </w:style>
  <w:style w:type="paragraph" w:styleId="Ttulo4">
    <w:name w:val="heading 4"/>
    <w:basedOn w:val="Normal"/>
    <w:next w:val="Sumrio1"/>
    <w:qFormat/>
    <w:rsid w:val="00A353A0"/>
    <w:pPr>
      <w:keepNext/>
      <w:numPr>
        <w:ilvl w:val="3"/>
        <w:numId w:val="1"/>
      </w:numPr>
      <w:spacing w:before="720" w:after="720" w:line="480" w:lineRule="auto"/>
      <w:outlineLvl w:val="3"/>
    </w:pPr>
  </w:style>
  <w:style w:type="paragraph" w:styleId="Ttulo5">
    <w:name w:val="heading 5"/>
    <w:basedOn w:val="Normal"/>
    <w:next w:val="Sumrio1"/>
    <w:qFormat/>
    <w:rsid w:val="00A353A0"/>
    <w:pPr>
      <w:numPr>
        <w:ilvl w:val="4"/>
        <w:numId w:val="1"/>
      </w:numPr>
      <w:spacing w:before="720" w:after="720" w:line="480" w:lineRule="auto"/>
      <w:ind w:left="1009" w:hanging="1009"/>
      <w:outlineLvl w:val="4"/>
    </w:pPr>
    <w:rPr>
      <w:b/>
      <w:i/>
    </w:rPr>
  </w:style>
  <w:style w:type="paragraph" w:styleId="Ttulo6">
    <w:name w:val="heading 6"/>
    <w:basedOn w:val="Normal"/>
    <w:next w:val="Normal"/>
    <w:qFormat/>
    <w:pPr>
      <w:numPr>
        <w:ilvl w:val="5"/>
        <w:numId w:val="1"/>
      </w:numPr>
      <w:spacing w:before="720" w:after="720"/>
      <w:ind w:left="1151" w:hanging="1151"/>
      <w:outlineLvl w:val="5"/>
    </w:pPr>
    <w:rPr>
      <w:b/>
      <w:bCs/>
      <w:i/>
      <w:szCs w:val="22"/>
    </w:rPr>
  </w:style>
  <w:style w:type="paragraph" w:styleId="Ttulo7">
    <w:name w:val="heading 7"/>
    <w:basedOn w:val="Normal"/>
    <w:next w:val="Normal"/>
    <w:qFormat/>
    <w:pPr>
      <w:numPr>
        <w:ilvl w:val="6"/>
        <w:numId w:val="1"/>
      </w:numPr>
      <w:spacing w:before="720" w:after="720"/>
      <w:ind w:left="1298" w:hanging="1298"/>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ind w:left="1582" w:hanging="1582"/>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714525"/>
  </w:style>
  <w:style w:type="character" w:styleId="Hyperlink">
    <w:name w:val="Hyperlink"/>
    <w:uiPriority w:val="99"/>
    <w:rPr>
      <w:color w:val="0000FF"/>
      <w:u w:val="single"/>
    </w:rPr>
  </w:style>
  <w:style w:type="paragraph" w:styleId="Legenda">
    <w:name w:val="caption"/>
    <w:basedOn w:val="Normal"/>
    <w:next w:val="Normal"/>
    <w:qFormat/>
    <w:pPr>
      <w:spacing w:before="240" w:after="240"/>
    </w:pPr>
    <w:rPr>
      <w:sz w:val="20"/>
    </w:rPr>
  </w:style>
  <w:style w:type="paragraph" w:styleId="Sumrio2">
    <w:name w:val="toc 2"/>
    <w:basedOn w:val="Normal"/>
    <w:next w:val="Normal"/>
    <w:autoRedefine/>
    <w:uiPriority w:val="39"/>
    <w:rsid w:val="00714525"/>
    <w:pPr>
      <w:ind w:left="240"/>
    </w:pPr>
  </w:style>
  <w:style w:type="paragraph" w:styleId="Sumrio3">
    <w:name w:val="toc 3"/>
    <w:basedOn w:val="Normal"/>
    <w:next w:val="Normal"/>
    <w:autoRedefine/>
    <w:uiPriority w:val="39"/>
    <w:rsid w:val="00714525"/>
    <w:pPr>
      <w:ind w:left="480"/>
    </w:pPr>
  </w:style>
  <w:style w:type="paragraph" w:customStyle="1" w:styleId="05-Tabelaesquerda">
    <w:name w:val="05 - Tabela à esquerda"/>
    <w:basedOn w:val="Normal"/>
    <w:pPr>
      <w:spacing w:before="20" w:after="20"/>
      <w:jc w:val="left"/>
    </w:pPr>
    <w:rPr>
      <w:sz w:val="20"/>
    </w:rPr>
  </w:style>
  <w:style w:type="paragraph" w:customStyle="1" w:styleId="05-Tabeladireita">
    <w:name w:val="05 - Tabela à direita"/>
    <w:basedOn w:val="05-Tabelaesquerda"/>
    <w:pPr>
      <w:jc w:val="right"/>
    </w:pPr>
  </w:style>
  <w:style w:type="paragraph" w:customStyle="1" w:styleId="05-Tabelacentralizado">
    <w:name w:val="05 - Tabela centralizado"/>
    <w:basedOn w:val="05-Tabeladireita"/>
    <w:pPr>
      <w:jc w:val="center"/>
    </w:pPr>
  </w:style>
  <w:style w:type="paragraph" w:customStyle="1" w:styleId="05-Tabelajustificado">
    <w:name w:val="05 - Tabela justificado"/>
    <w:basedOn w:val="05-Tabelacentralizado"/>
    <w:pPr>
      <w:jc w:val="both"/>
    </w:pPr>
  </w:style>
  <w:style w:type="paragraph" w:styleId="Sumrio4">
    <w:name w:val="toc 4"/>
    <w:basedOn w:val="Normal"/>
    <w:next w:val="Normal"/>
    <w:autoRedefine/>
    <w:semiHidden/>
    <w:rsid w:val="00714525"/>
    <w:pPr>
      <w:ind w:left="720"/>
    </w:pPr>
  </w:style>
  <w:style w:type="character" w:styleId="Refdenotaderodap">
    <w:name w:val="footnote reference"/>
    <w:semiHidden/>
    <w:rPr>
      <w:vertAlign w:val="superscript"/>
    </w:rPr>
  </w:style>
  <w:style w:type="character" w:styleId="Nmerodepgina">
    <w:name w:val="page number"/>
    <w:basedOn w:val="Fontepargpadro"/>
  </w:style>
  <w:style w:type="paragraph" w:customStyle="1" w:styleId="07-FolhadeRosto">
    <w:name w:val="07 - Folha de Rosto"/>
    <w:basedOn w:val="Normal"/>
    <w:pPr>
      <w:spacing w:after="120"/>
      <w:jc w:val="center"/>
    </w:pPr>
    <w:rPr>
      <w:b/>
      <w:caps/>
    </w:rPr>
  </w:style>
  <w:style w:type="paragraph" w:customStyle="1" w:styleId="09-DedicatriaseAgradecimentos">
    <w:name w:val="09 - Dedicatórias e Agradecimentos"/>
    <w:basedOn w:val="Normal"/>
    <w:rsid w:val="00A353A0"/>
    <w:pPr>
      <w:ind w:left="3402"/>
    </w:pPr>
    <w:rPr>
      <w:i/>
    </w:rPr>
  </w:style>
  <w:style w:type="paragraph" w:customStyle="1" w:styleId="05-Tabelafonte">
    <w:name w:val="05 - Tabela fonte"/>
    <w:basedOn w:val="Normal"/>
    <w:pPr>
      <w:spacing w:before="120"/>
      <w:jc w:val="right"/>
    </w:pPr>
    <w:rPr>
      <w:sz w:val="20"/>
    </w:rPr>
  </w:style>
  <w:style w:type="character" w:styleId="HiperlinkVisitado">
    <w:name w:val="FollowedHyperlink"/>
    <w:rPr>
      <w:color w:val="800080"/>
      <w:u w:val="single"/>
    </w:rPr>
  </w:style>
  <w:style w:type="paragraph" w:styleId="ndicedeilustraes">
    <w:name w:val="table of figures"/>
    <w:basedOn w:val="Normal"/>
    <w:next w:val="Normal"/>
    <w:uiPriority w:val="99"/>
    <w:pPr>
      <w:ind w:left="480" w:hanging="480"/>
    </w:p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pPr>
      <w:jc w:val="center"/>
    </w:pPr>
    <w:rPr>
      <w:b/>
      <w:sz w:val="28"/>
      <w:szCs w:val="24"/>
    </w:rPr>
  </w:style>
  <w:style w:type="paragraph" w:styleId="Recuodecorpodetexto">
    <w:name w:val="Body Text Indent"/>
    <w:basedOn w:val="Normal"/>
    <w:rsid w:val="00FD1C8A"/>
    <w:pPr>
      <w:ind w:left="4264"/>
    </w:pPr>
    <w:rPr>
      <w:rFonts w:cs="Arial"/>
      <w:szCs w:val="24"/>
    </w:rPr>
  </w:style>
  <w:style w:type="paragraph" w:styleId="Recuodecorpodetexto2">
    <w:name w:val="Body Text Indent 2"/>
    <w:basedOn w:val="Normal"/>
    <w:pPr>
      <w:ind w:firstLine="709"/>
    </w:pPr>
    <w:rPr>
      <w:rFonts w:cs="Arial"/>
    </w:rPr>
  </w:style>
  <w:style w:type="paragraph" w:styleId="Recuodecorpodetexto3">
    <w:name w:val="Body Text Indent 3"/>
    <w:basedOn w:val="Normal"/>
    <w:pPr>
      <w:ind w:firstLine="862"/>
    </w:pPr>
  </w:style>
  <w:style w:type="character" w:styleId="Refdecomentrio">
    <w:name w:val="annotation reference"/>
    <w:semiHidden/>
    <w:rPr>
      <w:sz w:val="16"/>
      <w:szCs w:val="16"/>
    </w:rPr>
  </w:style>
  <w:style w:type="paragraph" w:customStyle="1" w:styleId="REFERNCIABIBLIOGRFICA">
    <w:name w:val="REFERÊNCIA BIBLIOGRÁFICA"/>
    <w:basedOn w:val="Ttulo1"/>
    <w:pPr>
      <w:numPr>
        <w:numId w:val="0"/>
      </w:numPr>
      <w:jc w:val="center"/>
    </w:pPr>
  </w:style>
  <w:style w:type="paragraph" w:customStyle="1" w:styleId="CitaoCurta">
    <w:name w:val="Citação Curta"/>
    <w:basedOn w:val="Normal"/>
  </w:style>
  <w:style w:type="paragraph" w:customStyle="1" w:styleId="CitaoLonga">
    <w:name w:val="Citação Longa"/>
    <w:basedOn w:val="Normal"/>
    <w:pPr>
      <w:spacing w:line="240" w:lineRule="auto"/>
      <w:ind w:left="2268"/>
    </w:pPr>
    <w:rPr>
      <w:sz w:val="20"/>
    </w:rPr>
  </w:style>
  <w:style w:type="paragraph" w:customStyle="1" w:styleId="Estilo1">
    <w:name w:val="Estilo1"/>
    <w:basedOn w:val="Ttulo1"/>
    <w:rsid w:val="00E75C05"/>
    <w:pPr>
      <w:spacing w:before="1060"/>
    </w:pPr>
  </w:style>
  <w:style w:type="paragraph" w:customStyle="1" w:styleId="ConteudoRefernciasBibliogrficas">
    <w:name w:val="Conteudo Referências Bibliográficas"/>
    <w:basedOn w:val="Normal"/>
    <w:pPr>
      <w:numPr>
        <w:numId w:val="2"/>
      </w:numPr>
      <w:ind w:left="0" w:firstLine="0"/>
    </w:pPr>
  </w:style>
  <w:style w:type="paragraph" w:customStyle="1" w:styleId="ANEXOS">
    <w:name w:val="ANEXOS"/>
    <w:basedOn w:val="NOMEAUTOR"/>
    <w:rsid w:val="00E4496F"/>
    <w:pPr>
      <w:spacing w:before="1040" w:after="720"/>
    </w:pPr>
    <w:rPr>
      <w:sz w:val="32"/>
    </w:rPr>
  </w:style>
  <w:style w:type="paragraph" w:customStyle="1" w:styleId="TITULOagradecimentossumarioresumosetc">
    <w:name w:val="TITULO /agradecimentos/sumario/resumos/etc"/>
    <w:basedOn w:val="Normal"/>
    <w:rsid w:val="00AB74FB"/>
    <w:pPr>
      <w:spacing w:before="1040" w:after="720"/>
      <w:jc w:val="center"/>
    </w:pPr>
    <w:rPr>
      <w:rFonts w:cs="Arial"/>
      <w:b/>
      <w:sz w:val="32"/>
    </w:rPr>
  </w:style>
  <w:style w:type="paragraph" w:customStyle="1" w:styleId="PalavrasChaves">
    <w:name w:val="Palavras Chaves"/>
    <w:basedOn w:val="Normal"/>
    <w:pPr>
      <w:spacing w:before="540"/>
    </w:pPr>
    <w:rPr>
      <w:rFonts w:cs="Arial"/>
      <w:b/>
      <w:bCs/>
      <w:lang w:val="en-US"/>
    </w:rPr>
  </w:style>
  <w:style w:type="paragraph" w:customStyle="1" w:styleId="TituloTabela">
    <w:name w:val="Titulo Tabela"/>
    <w:basedOn w:val="Normal"/>
    <w:pPr>
      <w:jc w:val="center"/>
    </w:pPr>
    <w:rPr>
      <w:caps/>
    </w:rPr>
  </w:style>
  <w:style w:type="paragraph" w:customStyle="1" w:styleId="TituloGrfico">
    <w:name w:val="Titulo Gráfico"/>
    <w:basedOn w:val="Normal"/>
    <w:next w:val="TituloTabela"/>
    <w:pPr>
      <w:ind w:left="1814" w:hanging="1814"/>
    </w:pPr>
    <w:rPr>
      <w:caps/>
    </w:rPr>
  </w:style>
  <w:style w:type="paragraph" w:customStyle="1" w:styleId="Normal-resumoabstract">
    <w:name w:val="Normal - resumo/abstract"/>
    <w:basedOn w:val="Normal"/>
    <w:pPr>
      <w:spacing w:line="240" w:lineRule="auto"/>
    </w:pPr>
  </w:style>
  <w:style w:type="table" w:styleId="Tabelacomgrade">
    <w:name w:val="Table Grid"/>
    <w:basedOn w:val="Tabelanormal"/>
    <w:uiPriority w:val="39"/>
    <w:rsid w:val="00E92A2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rsid w:val="0011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styleId="Forte">
    <w:name w:val="Strong"/>
    <w:qFormat/>
    <w:rsid w:val="005D0678"/>
    <w:rPr>
      <w:b/>
      <w:bCs/>
    </w:rPr>
  </w:style>
  <w:style w:type="paragraph" w:styleId="Corpodetexto">
    <w:name w:val="Body Text"/>
    <w:basedOn w:val="Normal"/>
    <w:rsid w:val="005D0678"/>
    <w:pPr>
      <w:spacing w:after="120"/>
    </w:pPr>
    <w:rPr>
      <w:lang w:eastAsia="ar-SA"/>
    </w:rPr>
  </w:style>
  <w:style w:type="paragraph" w:customStyle="1" w:styleId="western">
    <w:name w:val="western"/>
    <w:basedOn w:val="Normal"/>
    <w:rsid w:val="00B83483"/>
    <w:pPr>
      <w:spacing w:before="100" w:beforeAutospacing="1" w:after="119" w:line="240" w:lineRule="auto"/>
      <w:jc w:val="left"/>
    </w:pPr>
    <w:rPr>
      <w:rFonts w:ascii="Times New Roman" w:hAnsi="Times New Roman"/>
      <w:szCs w:val="24"/>
    </w:rPr>
  </w:style>
  <w:style w:type="paragraph" w:styleId="Textodecomentrio">
    <w:name w:val="annotation text"/>
    <w:basedOn w:val="Normal"/>
    <w:link w:val="TextodecomentrioChar"/>
    <w:uiPriority w:val="99"/>
    <w:semiHidden/>
    <w:unhideWhenUsed/>
    <w:rsid w:val="00BC6D6C"/>
    <w:rPr>
      <w:sz w:val="20"/>
    </w:rPr>
  </w:style>
  <w:style w:type="character" w:customStyle="1" w:styleId="TextodecomentrioChar">
    <w:name w:val="Texto de comentário Char"/>
    <w:link w:val="Textodecomentrio"/>
    <w:uiPriority w:val="99"/>
    <w:semiHidden/>
    <w:rsid w:val="00BC6D6C"/>
    <w:rPr>
      <w:rFonts w:ascii="Arial" w:hAnsi="Arial"/>
    </w:rPr>
  </w:style>
  <w:style w:type="paragraph" w:styleId="Textodebalo">
    <w:name w:val="Balloon Text"/>
    <w:basedOn w:val="Normal"/>
    <w:link w:val="TextodebaloChar"/>
    <w:uiPriority w:val="99"/>
    <w:semiHidden/>
    <w:unhideWhenUsed/>
    <w:rsid w:val="00BC6D6C"/>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BC6D6C"/>
    <w:rPr>
      <w:rFonts w:ascii="Segoe UI" w:hAnsi="Segoe UI" w:cs="Segoe UI"/>
      <w:sz w:val="18"/>
      <w:szCs w:val="18"/>
    </w:rPr>
  </w:style>
  <w:style w:type="paragraph" w:styleId="PargrafodaLista">
    <w:name w:val="List Paragraph"/>
    <w:basedOn w:val="Normal"/>
    <w:uiPriority w:val="34"/>
    <w:qFormat/>
    <w:rsid w:val="006F6C51"/>
    <w:pPr>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Ttulo1Char">
    <w:name w:val="Título 1 Char"/>
    <w:basedOn w:val="Fontepargpadro"/>
    <w:link w:val="Ttulo1"/>
    <w:uiPriority w:val="9"/>
    <w:rsid w:val="00D83F90"/>
    <w:rPr>
      <w:rFonts w:ascii="Arial" w:hAnsi="Arial"/>
      <w:b/>
      <w:caps/>
      <w:kern w:val="28"/>
      <w:sz w:val="32"/>
    </w:rPr>
  </w:style>
  <w:style w:type="paragraph" w:styleId="Bibliografia">
    <w:name w:val="Bibliography"/>
    <w:basedOn w:val="Normal"/>
    <w:next w:val="Normal"/>
    <w:uiPriority w:val="37"/>
    <w:unhideWhenUsed/>
    <w:rsid w:val="00086921"/>
  </w:style>
  <w:style w:type="character" w:styleId="TextodoEspaoReservado">
    <w:name w:val="Placeholder Text"/>
    <w:basedOn w:val="Fontepargpadro"/>
    <w:uiPriority w:val="99"/>
    <w:semiHidden/>
    <w:rsid w:val="00E5657E"/>
    <w:rPr>
      <w:color w:val="808080"/>
    </w:rPr>
  </w:style>
  <w:style w:type="table" w:styleId="TabeladeLista1Clara-nfase3">
    <w:name w:val="List Table 1 Light Accent 3"/>
    <w:basedOn w:val="Tabelanormal"/>
    <w:uiPriority w:val="46"/>
    <w:rsid w:val="00ED333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o">
    <w:name w:val="Revision"/>
    <w:hidden/>
    <w:uiPriority w:val="99"/>
    <w:semiHidden/>
    <w:rsid w:val="00C87B47"/>
    <w:rPr>
      <w:rFonts w:ascii="Arial" w:hAnsi="Arial"/>
      <w:sz w:val="24"/>
    </w:rPr>
  </w:style>
  <w:style w:type="paragraph" w:styleId="Assuntodocomentrio">
    <w:name w:val="annotation subject"/>
    <w:basedOn w:val="Textodecomentrio"/>
    <w:next w:val="Textodecomentrio"/>
    <w:link w:val="AssuntodocomentrioChar"/>
    <w:uiPriority w:val="99"/>
    <w:semiHidden/>
    <w:unhideWhenUsed/>
    <w:rsid w:val="00C87B47"/>
    <w:pPr>
      <w:spacing w:line="240" w:lineRule="auto"/>
    </w:pPr>
    <w:rPr>
      <w:b/>
      <w:bCs/>
    </w:rPr>
  </w:style>
  <w:style w:type="character" w:customStyle="1" w:styleId="AssuntodocomentrioChar">
    <w:name w:val="Assunto do comentário Char"/>
    <w:basedOn w:val="TextodecomentrioChar"/>
    <w:link w:val="Assuntodocomentrio"/>
    <w:uiPriority w:val="99"/>
    <w:semiHidden/>
    <w:rsid w:val="00C87B4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690">
      <w:bodyDiv w:val="1"/>
      <w:marLeft w:val="0"/>
      <w:marRight w:val="0"/>
      <w:marTop w:val="0"/>
      <w:marBottom w:val="0"/>
      <w:divBdr>
        <w:top w:val="none" w:sz="0" w:space="0" w:color="auto"/>
        <w:left w:val="none" w:sz="0" w:space="0" w:color="auto"/>
        <w:bottom w:val="none" w:sz="0" w:space="0" w:color="auto"/>
        <w:right w:val="none" w:sz="0" w:space="0" w:color="auto"/>
      </w:divBdr>
    </w:div>
    <w:div w:id="16546687">
      <w:bodyDiv w:val="1"/>
      <w:marLeft w:val="0"/>
      <w:marRight w:val="0"/>
      <w:marTop w:val="0"/>
      <w:marBottom w:val="0"/>
      <w:divBdr>
        <w:top w:val="none" w:sz="0" w:space="0" w:color="auto"/>
        <w:left w:val="none" w:sz="0" w:space="0" w:color="auto"/>
        <w:bottom w:val="none" w:sz="0" w:space="0" w:color="auto"/>
        <w:right w:val="none" w:sz="0" w:space="0" w:color="auto"/>
      </w:divBdr>
    </w:div>
    <w:div w:id="21519225">
      <w:bodyDiv w:val="1"/>
      <w:marLeft w:val="0"/>
      <w:marRight w:val="0"/>
      <w:marTop w:val="0"/>
      <w:marBottom w:val="0"/>
      <w:divBdr>
        <w:top w:val="none" w:sz="0" w:space="0" w:color="auto"/>
        <w:left w:val="none" w:sz="0" w:space="0" w:color="auto"/>
        <w:bottom w:val="none" w:sz="0" w:space="0" w:color="auto"/>
        <w:right w:val="none" w:sz="0" w:space="0" w:color="auto"/>
      </w:divBdr>
    </w:div>
    <w:div w:id="60645415">
      <w:bodyDiv w:val="1"/>
      <w:marLeft w:val="0"/>
      <w:marRight w:val="0"/>
      <w:marTop w:val="0"/>
      <w:marBottom w:val="0"/>
      <w:divBdr>
        <w:top w:val="none" w:sz="0" w:space="0" w:color="auto"/>
        <w:left w:val="none" w:sz="0" w:space="0" w:color="auto"/>
        <w:bottom w:val="none" w:sz="0" w:space="0" w:color="auto"/>
        <w:right w:val="none" w:sz="0" w:space="0" w:color="auto"/>
      </w:divBdr>
    </w:div>
    <w:div w:id="84495149">
      <w:bodyDiv w:val="1"/>
      <w:marLeft w:val="0"/>
      <w:marRight w:val="0"/>
      <w:marTop w:val="0"/>
      <w:marBottom w:val="0"/>
      <w:divBdr>
        <w:top w:val="none" w:sz="0" w:space="0" w:color="auto"/>
        <w:left w:val="none" w:sz="0" w:space="0" w:color="auto"/>
        <w:bottom w:val="none" w:sz="0" w:space="0" w:color="auto"/>
        <w:right w:val="none" w:sz="0" w:space="0" w:color="auto"/>
      </w:divBdr>
    </w:div>
    <w:div w:id="89131242">
      <w:bodyDiv w:val="1"/>
      <w:marLeft w:val="0"/>
      <w:marRight w:val="0"/>
      <w:marTop w:val="0"/>
      <w:marBottom w:val="0"/>
      <w:divBdr>
        <w:top w:val="none" w:sz="0" w:space="0" w:color="auto"/>
        <w:left w:val="none" w:sz="0" w:space="0" w:color="auto"/>
        <w:bottom w:val="none" w:sz="0" w:space="0" w:color="auto"/>
        <w:right w:val="none" w:sz="0" w:space="0" w:color="auto"/>
      </w:divBdr>
    </w:div>
    <w:div w:id="92480275">
      <w:bodyDiv w:val="1"/>
      <w:marLeft w:val="0"/>
      <w:marRight w:val="0"/>
      <w:marTop w:val="0"/>
      <w:marBottom w:val="0"/>
      <w:divBdr>
        <w:top w:val="none" w:sz="0" w:space="0" w:color="auto"/>
        <w:left w:val="none" w:sz="0" w:space="0" w:color="auto"/>
        <w:bottom w:val="none" w:sz="0" w:space="0" w:color="auto"/>
        <w:right w:val="none" w:sz="0" w:space="0" w:color="auto"/>
      </w:divBdr>
    </w:div>
    <w:div w:id="106047215">
      <w:bodyDiv w:val="1"/>
      <w:marLeft w:val="0"/>
      <w:marRight w:val="0"/>
      <w:marTop w:val="0"/>
      <w:marBottom w:val="0"/>
      <w:divBdr>
        <w:top w:val="none" w:sz="0" w:space="0" w:color="auto"/>
        <w:left w:val="none" w:sz="0" w:space="0" w:color="auto"/>
        <w:bottom w:val="none" w:sz="0" w:space="0" w:color="auto"/>
        <w:right w:val="none" w:sz="0" w:space="0" w:color="auto"/>
      </w:divBdr>
    </w:div>
    <w:div w:id="106897153">
      <w:bodyDiv w:val="1"/>
      <w:marLeft w:val="0"/>
      <w:marRight w:val="0"/>
      <w:marTop w:val="0"/>
      <w:marBottom w:val="0"/>
      <w:divBdr>
        <w:top w:val="none" w:sz="0" w:space="0" w:color="auto"/>
        <w:left w:val="none" w:sz="0" w:space="0" w:color="auto"/>
        <w:bottom w:val="none" w:sz="0" w:space="0" w:color="auto"/>
        <w:right w:val="none" w:sz="0" w:space="0" w:color="auto"/>
      </w:divBdr>
    </w:div>
    <w:div w:id="132605105">
      <w:bodyDiv w:val="1"/>
      <w:marLeft w:val="0"/>
      <w:marRight w:val="0"/>
      <w:marTop w:val="0"/>
      <w:marBottom w:val="0"/>
      <w:divBdr>
        <w:top w:val="none" w:sz="0" w:space="0" w:color="auto"/>
        <w:left w:val="none" w:sz="0" w:space="0" w:color="auto"/>
        <w:bottom w:val="none" w:sz="0" w:space="0" w:color="auto"/>
        <w:right w:val="none" w:sz="0" w:space="0" w:color="auto"/>
      </w:divBdr>
    </w:div>
    <w:div w:id="169762620">
      <w:bodyDiv w:val="1"/>
      <w:marLeft w:val="0"/>
      <w:marRight w:val="0"/>
      <w:marTop w:val="0"/>
      <w:marBottom w:val="0"/>
      <w:divBdr>
        <w:top w:val="none" w:sz="0" w:space="0" w:color="auto"/>
        <w:left w:val="none" w:sz="0" w:space="0" w:color="auto"/>
        <w:bottom w:val="none" w:sz="0" w:space="0" w:color="auto"/>
        <w:right w:val="none" w:sz="0" w:space="0" w:color="auto"/>
      </w:divBdr>
    </w:div>
    <w:div w:id="213129738">
      <w:bodyDiv w:val="1"/>
      <w:marLeft w:val="0"/>
      <w:marRight w:val="0"/>
      <w:marTop w:val="0"/>
      <w:marBottom w:val="0"/>
      <w:divBdr>
        <w:top w:val="none" w:sz="0" w:space="0" w:color="auto"/>
        <w:left w:val="none" w:sz="0" w:space="0" w:color="auto"/>
        <w:bottom w:val="none" w:sz="0" w:space="0" w:color="auto"/>
        <w:right w:val="none" w:sz="0" w:space="0" w:color="auto"/>
      </w:divBdr>
    </w:div>
    <w:div w:id="215514260">
      <w:bodyDiv w:val="1"/>
      <w:marLeft w:val="0"/>
      <w:marRight w:val="0"/>
      <w:marTop w:val="0"/>
      <w:marBottom w:val="0"/>
      <w:divBdr>
        <w:top w:val="none" w:sz="0" w:space="0" w:color="auto"/>
        <w:left w:val="none" w:sz="0" w:space="0" w:color="auto"/>
        <w:bottom w:val="none" w:sz="0" w:space="0" w:color="auto"/>
        <w:right w:val="none" w:sz="0" w:space="0" w:color="auto"/>
      </w:divBdr>
    </w:div>
    <w:div w:id="233274194">
      <w:bodyDiv w:val="1"/>
      <w:marLeft w:val="0"/>
      <w:marRight w:val="0"/>
      <w:marTop w:val="0"/>
      <w:marBottom w:val="0"/>
      <w:divBdr>
        <w:top w:val="none" w:sz="0" w:space="0" w:color="auto"/>
        <w:left w:val="none" w:sz="0" w:space="0" w:color="auto"/>
        <w:bottom w:val="none" w:sz="0" w:space="0" w:color="auto"/>
        <w:right w:val="none" w:sz="0" w:space="0" w:color="auto"/>
      </w:divBdr>
    </w:div>
    <w:div w:id="263533436">
      <w:bodyDiv w:val="1"/>
      <w:marLeft w:val="0"/>
      <w:marRight w:val="0"/>
      <w:marTop w:val="0"/>
      <w:marBottom w:val="0"/>
      <w:divBdr>
        <w:top w:val="none" w:sz="0" w:space="0" w:color="auto"/>
        <w:left w:val="none" w:sz="0" w:space="0" w:color="auto"/>
        <w:bottom w:val="none" w:sz="0" w:space="0" w:color="auto"/>
        <w:right w:val="none" w:sz="0" w:space="0" w:color="auto"/>
      </w:divBdr>
    </w:div>
    <w:div w:id="265433258">
      <w:bodyDiv w:val="1"/>
      <w:marLeft w:val="0"/>
      <w:marRight w:val="0"/>
      <w:marTop w:val="0"/>
      <w:marBottom w:val="0"/>
      <w:divBdr>
        <w:top w:val="none" w:sz="0" w:space="0" w:color="auto"/>
        <w:left w:val="none" w:sz="0" w:space="0" w:color="auto"/>
        <w:bottom w:val="none" w:sz="0" w:space="0" w:color="auto"/>
        <w:right w:val="none" w:sz="0" w:space="0" w:color="auto"/>
      </w:divBdr>
    </w:div>
    <w:div w:id="283660543">
      <w:bodyDiv w:val="1"/>
      <w:marLeft w:val="0"/>
      <w:marRight w:val="0"/>
      <w:marTop w:val="0"/>
      <w:marBottom w:val="0"/>
      <w:divBdr>
        <w:top w:val="none" w:sz="0" w:space="0" w:color="auto"/>
        <w:left w:val="none" w:sz="0" w:space="0" w:color="auto"/>
        <w:bottom w:val="none" w:sz="0" w:space="0" w:color="auto"/>
        <w:right w:val="none" w:sz="0" w:space="0" w:color="auto"/>
      </w:divBdr>
    </w:div>
    <w:div w:id="296109736">
      <w:bodyDiv w:val="1"/>
      <w:marLeft w:val="0"/>
      <w:marRight w:val="0"/>
      <w:marTop w:val="0"/>
      <w:marBottom w:val="0"/>
      <w:divBdr>
        <w:top w:val="none" w:sz="0" w:space="0" w:color="auto"/>
        <w:left w:val="none" w:sz="0" w:space="0" w:color="auto"/>
        <w:bottom w:val="none" w:sz="0" w:space="0" w:color="auto"/>
        <w:right w:val="none" w:sz="0" w:space="0" w:color="auto"/>
      </w:divBdr>
    </w:div>
    <w:div w:id="312031342">
      <w:bodyDiv w:val="1"/>
      <w:marLeft w:val="0"/>
      <w:marRight w:val="0"/>
      <w:marTop w:val="0"/>
      <w:marBottom w:val="0"/>
      <w:divBdr>
        <w:top w:val="none" w:sz="0" w:space="0" w:color="auto"/>
        <w:left w:val="none" w:sz="0" w:space="0" w:color="auto"/>
        <w:bottom w:val="none" w:sz="0" w:space="0" w:color="auto"/>
        <w:right w:val="none" w:sz="0" w:space="0" w:color="auto"/>
      </w:divBdr>
    </w:div>
    <w:div w:id="342324773">
      <w:bodyDiv w:val="1"/>
      <w:marLeft w:val="0"/>
      <w:marRight w:val="0"/>
      <w:marTop w:val="0"/>
      <w:marBottom w:val="0"/>
      <w:divBdr>
        <w:top w:val="none" w:sz="0" w:space="0" w:color="auto"/>
        <w:left w:val="none" w:sz="0" w:space="0" w:color="auto"/>
        <w:bottom w:val="none" w:sz="0" w:space="0" w:color="auto"/>
        <w:right w:val="none" w:sz="0" w:space="0" w:color="auto"/>
      </w:divBdr>
    </w:div>
    <w:div w:id="347147720">
      <w:bodyDiv w:val="1"/>
      <w:marLeft w:val="0"/>
      <w:marRight w:val="0"/>
      <w:marTop w:val="0"/>
      <w:marBottom w:val="0"/>
      <w:divBdr>
        <w:top w:val="none" w:sz="0" w:space="0" w:color="auto"/>
        <w:left w:val="none" w:sz="0" w:space="0" w:color="auto"/>
        <w:bottom w:val="none" w:sz="0" w:space="0" w:color="auto"/>
        <w:right w:val="none" w:sz="0" w:space="0" w:color="auto"/>
      </w:divBdr>
    </w:div>
    <w:div w:id="365300996">
      <w:bodyDiv w:val="1"/>
      <w:marLeft w:val="0"/>
      <w:marRight w:val="0"/>
      <w:marTop w:val="0"/>
      <w:marBottom w:val="0"/>
      <w:divBdr>
        <w:top w:val="none" w:sz="0" w:space="0" w:color="auto"/>
        <w:left w:val="none" w:sz="0" w:space="0" w:color="auto"/>
        <w:bottom w:val="none" w:sz="0" w:space="0" w:color="auto"/>
        <w:right w:val="none" w:sz="0" w:space="0" w:color="auto"/>
      </w:divBdr>
    </w:div>
    <w:div w:id="380984246">
      <w:bodyDiv w:val="1"/>
      <w:marLeft w:val="0"/>
      <w:marRight w:val="0"/>
      <w:marTop w:val="0"/>
      <w:marBottom w:val="0"/>
      <w:divBdr>
        <w:top w:val="none" w:sz="0" w:space="0" w:color="auto"/>
        <w:left w:val="none" w:sz="0" w:space="0" w:color="auto"/>
        <w:bottom w:val="none" w:sz="0" w:space="0" w:color="auto"/>
        <w:right w:val="none" w:sz="0" w:space="0" w:color="auto"/>
      </w:divBdr>
    </w:div>
    <w:div w:id="381246412">
      <w:bodyDiv w:val="1"/>
      <w:marLeft w:val="0"/>
      <w:marRight w:val="0"/>
      <w:marTop w:val="0"/>
      <w:marBottom w:val="0"/>
      <w:divBdr>
        <w:top w:val="none" w:sz="0" w:space="0" w:color="auto"/>
        <w:left w:val="none" w:sz="0" w:space="0" w:color="auto"/>
        <w:bottom w:val="none" w:sz="0" w:space="0" w:color="auto"/>
        <w:right w:val="none" w:sz="0" w:space="0" w:color="auto"/>
      </w:divBdr>
    </w:div>
    <w:div w:id="389229076">
      <w:bodyDiv w:val="1"/>
      <w:marLeft w:val="0"/>
      <w:marRight w:val="0"/>
      <w:marTop w:val="0"/>
      <w:marBottom w:val="0"/>
      <w:divBdr>
        <w:top w:val="none" w:sz="0" w:space="0" w:color="auto"/>
        <w:left w:val="none" w:sz="0" w:space="0" w:color="auto"/>
        <w:bottom w:val="none" w:sz="0" w:space="0" w:color="auto"/>
        <w:right w:val="none" w:sz="0" w:space="0" w:color="auto"/>
      </w:divBdr>
    </w:div>
    <w:div w:id="418063259">
      <w:bodyDiv w:val="1"/>
      <w:marLeft w:val="0"/>
      <w:marRight w:val="0"/>
      <w:marTop w:val="0"/>
      <w:marBottom w:val="0"/>
      <w:divBdr>
        <w:top w:val="none" w:sz="0" w:space="0" w:color="auto"/>
        <w:left w:val="none" w:sz="0" w:space="0" w:color="auto"/>
        <w:bottom w:val="none" w:sz="0" w:space="0" w:color="auto"/>
        <w:right w:val="none" w:sz="0" w:space="0" w:color="auto"/>
      </w:divBdr>
    </w:div>
    <w:div w:id="432822652">
      <w:bodyDiv w:val="1"/>
      <w:marLeft w:val="0"/>
      <w:marRight w:val="0"/>
      <w:marTop w:val="0"/>
      <w:marBottom w:val="0"/>
      <w:divBdr>
        <w:top w:val="none" w:sz="0" w:space="0" w:color="auto"/>
        <w:left w:val="none" w:sz="0" w:space="0" w:color="auto"/>
        <w:bottom w:val="none" w:sz="0" w:space="0" w:color="auto"/>
        <w:right w:val="none" w:sz="0" w:space="0" w:color="auto"/>
      </w:divBdr>
    </w:div>
    <w:div w:id="444083657">
      <w:bodyDiv w:val="1"/>
      <w:marLeft w:val="0"/>
      <w:marRight w:val="0"/>
      <w:marTop w:val="0"/>
      <w:marBottom w:val="0"/>
      <w:divBdr>
        <w:top w:val="none" w:sz="0" w:space="0" w:color="auto"/>
        <w:left w:val="none" w:sz="0" w:space="0" w:color="auto"/>
        <w:bottom w:val="none" w:sz="0" w:space="0" w:color="auto"/>
        <w:right w:val="none" w:sz="0" w:space="0" w:color="auto"/>
      </w:divBdr>
    </w:div>
    <w:div w:id="466320484">
      <w:bodyDiv w:val="1"/>
      <w:marLeft w:val="0"/>
      <w:marRight w:val="0"/>
      <w:marTop w:val="0"/>
      <w:marBottom w:val="0"/>
      <w:divBdr>
        <w:top w:val="none" w:sz="0" w:space="0" w:color="auto"/>
        <w:left w:val="none" w:sz="0" w:space="0" w:color="auto"/>
        <w:bottom w:val="none" w:sz="0" w:space="0" w:color="auto"/>
        <w:right w:val="none" w:sz="0" w:space="0" w:color="auto"/>
      </w:divBdr>
    </w:div>
    <w:div w:id="467550247">
      <w:bodyDiv w:val="1"/>
      <w:marLeft w:val="0"/>
      <w:marRight w:val="0"/>
      <w:marTop w:val="0"/>
      <w:marBottom w:val="0"/>
      <w:divBdr>
        <w:top w:val="none" w:sz="0" w:space="0" w:color="auto"/>
        <w:left w:val="none" w:sz="0" w:space="0" w:color="auto"/>
        <w:bottom w:val="none" w:sz="0" w:space="0" w:color="auto"/>
        <w:right w:val="none" w:sz="0" w:space="0" w:color="auto"/>
      </w:divBdr>
    </w:div>
    <w:div w:id="487289636">
      <w:bodyDiv w:val="1"/>
      <w:marLeft w:val="0"/>
      <w:marRight w:val="0"/>
      <w:marTop w:val="0"/>
      <w:marBottom w:val="0"/>
      <w:divBdr>
        <w:top w:val="none" w:sz="0" w:space="0" w:color="auto"/>
        <w:left w:val="none" w:sz="0" w:space="0" w:color="auto"/>
        <w:bottom w:val="none" w:sz="0" w:space="0" w:color="auto"/>
        <w:right w:val="none" w:sz="0" w:space="0" w:color="auto"/>
      </w:divBdr>
    </w:div>
    <w:div w:id="491719488">
      <w:bodyDiv w:val="1"/>
      <w:marLeft w:val="0"/>
      <w:marRight w:val="0"/>
      <w:marTop w:val="0"/>
      <w:marBottom w:val="0"/>
      <w:divBdr>
        <w:top w:val="none" w:sz="0" w:space="0" w:color="auto"/>
        <w:left w:val="none" w:sz="0" w:space="0" w:color="auto"/>
        <w:bottom w:val="none" w:sz="0" w:space="0" w:color="auto"/>
        <w:right w:val="none" w:sz="0" w:space="0" w:color="auto"/>
      </w:divBdr>
    </w:div>
    <w:div w:id="532159730">
      <w:bodyDiv w:val="1"/>
      <w:marLeft w:val="0"/>
      <w:marRight w:val="0"/>
      <w:marTop w:val="0"/>
      <w:marBottom w:val="0"/>
      <w:divBdr>
        <w:top w:val="none" w:sz="0" w:space="0" w:color="auto"/>
        <w:left w:val="none" w:sz="0" w:space="0" w:color="auto"/>
        <w:bottom w:val="none" w:sz="0" w:space="0" w:color="auto"/>
        <w:right w:val="none" w:sz="0" w:space="0" w:color="auto"/>
      </w:divBdr>
    </w:div>
    <w:div w:id="549918764">
      <w:bodyDiv w:val="1"/>
      <w:marLeft w:val="0"/>
      <w:marRight w:val="0"/>
      <w:marTop w:val="0"/>
      <w:marBottom w:val="0"/>
      <w:divBdr>
        <w:top w:val="none" w:sz="0" w:space="0" w:color="auto"/>
        <w:left w:val="none" w:sz="0" w:space="0" w:color="auto"/>
        <w:bottom w:val="none" w:sz="0" w:space="0" w:color="auto"/>
        <w:right w:val="none" w:sz="0" w:space="0" w:color="auto"/>
      </w:divBdr>
    </w:div>
    <w:div w:id="558053591">
      <w:bodyDiv w:val="1"/>
      <w:marLeft w:val="0"/>
      <w:marRight w:val="0"/>
      <w:marTop w:val="0"/>
      <w:marBottom w:val="0"/>
      <w:divBdr>
        <w:top w:val="none" w:sz="0" w:space="0" w:color="auto"/>
        <w:left w:val="none" w:sz="0" w:space="0" w:color="auto"/>
        <w:bottom w:val="none" w:sz="0" w:space="0" w:color="auto"/>
        <w:right w:val="none" w:sz="0" w:space="0" w:color="auto"/>
      </w:divBdr>
    </w:div>
    <w:div w:id="561794805">
      <w:bodyDiv w:val="1"/>
      <w:marLeft w:val="0"/>
      <w:marRight w:val="0"/>
      <w:marTop w:val="0"/>
      <w:marBottom w:val="0"/>
      <w:divBdr>
        <w:top w:val="none" w:sz="0" w:space="0" w:color="auto"/>
        <w:left w:val="none" w:sz="0" w:space="0" w:color="auto"/>
        <w:bottom w:val="none" w:sz="0" w:space="0" w:color="auto"/>
        <w:right w:val="none" w:sz="0" w:space="0" w:color="auto"/>
      </w:divBdr>
    </w:div>
    <w:div w:id="571937328">
      <w:bodyDiv w:val="1"/>
      <w:marLeft w:val="0"/>
      <w:marRight w:val="0"/>
      <w:marTop w:val="0"/>
      <w:marBottom w:val="0"/>
      <w:divBdr>
        <w:top w:val="none" w:sz="0" w:space="0" w:color="auto"/>
        <w:left w:val="none" w:sz="0" w:space="0" w:color="auto"/>
        <w:bottom w:val="none" w:sz="0" w:space="0" w:color="auto"/>
        <w:right w:val="none" w:sz="0" w:space="0" w:color="auto"/>
      </w:divBdr>
    </w:div>
    <w:div w:id="576673261">
      <w:bodyDiv w:val="1"/>
      <w:marLeft w:val="0"/>
      <w:marRight w:val="0"/>
      <w:marTop w:val="0"/>
      <w:marBottom w:val="0"/>
      <w:divBdr>
        <w:top w:val="none" w:sz="0" w:space="0" w:color="auto"/>
        <w:left w:val="none" w:sz="0" w:space="0" w:color="auto"/>
        <w:bottom w:val="none" w:sz="0" w:space="0" w:color="auto"/>
        <w:right w:val="none" w:sz="0" w:space="0" w:color="auto"/>
      </w:divBdr>
    </w:div>
    <w:div w:id="580601330">
      <w:bodyDiv w:val="1"/>
      <w:marLeft w:val="0"/>
      <w:marRight w:val="0"/>
      <w:marTop w:val="0"/>
      <w:marBottom w:val="0"/>
      <w:divBdr>
        <w:top w:val="none" w:sz="0" w:space="0" w:color="auto"/>
        <w:left w:val="none" w:sz="0" w:space="0" w:color="auto"/>
        <w:bottom w:val="none" w:sz="0" w:space="0" w:color="auto"/>
        <w:right w:val="none" w:sz="0" w:space="0" w:color="auto"/>
      </w:divBdr>
    </w:div>
    <w:div w:id="599029375">
      <w:bodyDiv w:val="1"/>
      <w:marLeft w:val="0"/>
      <w:marRight w:val="0"/>
      <w:marTop w:val="0"/>
      <w:marBottom w:val="0"/>
      <w:divBdr>
        <w:top w:val="none" w:sz="0" w:space="0" w:color="auto"/>
        <w:left w:val="none" w:sz="0" w:space="0" w:color="auto"/>
        <w:bottom w:val="none" w:sz="0" w:space="0" w:color="auto"/>
        <w:right w:val="none" w:sz="0" w:space="0" w:color="auto"/>
      </w:divBdr>
    </w:div>
    <w:div w:id="638075047">
      <w:bodyDiv w:val="1"/>
      <w:marLeft w:val="0"/>
      <w:marRight w:val="0"/>
      <w:marTop w:val="0"/>
      <w:marBottom w:val="0"/>
      <w:divBdr>
        <w:top w:val="none" w:sz="0" w:space="0" w:color="auto"/>
        <w:left w:val="none" w:sz="0" w:space="0" w:color="auto"/>
        <w:bottom w:val="none" w:sz="0" w:space="0" w:color="auto"/>
        <w:right w:val="none" w:sz="0" w:space="0" w:color="auto"/>
      </w:divBdr>
    </w:div>
    <w:div w:id="652177396">
      <w:bodyDiv w:val="1"/>
      <w:marLeft w:val="0"/>
      <w:marRight w:val="0"/>
      <w:marTop w:val="0"/>
      <w:marBottom w:val="0"/>
      <w:divBdr>
        <w:top w:val="none" w:sz="0" w:space="0" w:color="auto"/>
        <w:left w:val="none" w:sz="0" w:space="0" w:color="auto"/>
        <w:bottom w:val="none" w:sz="0" w:space="0" w:color="auto"/>
        <w:right w:val="none" w:sz="0" w:space="0" w:color="auto"/>
      </w:divBdr>
    </w:div>
    <w:div w:id="678430254">
      <w:bodyDiv w:val="1"/>
      <w:marLeft w:val="0"/>
      <w:marRight w:val="0"/>
      <w:marTop w:val="0"/>
      <w:marBottom w:val="0"/>
      <w:divBdr>
        <w:top w:val="none" w:sz="0" w:space="0" w:color="auto"/>
        <w:left w:val="none" w:sz="0" w:space="0" w:color="auto"/>
        <w:bottom w:val="none" w:sz="0" w:space="0" w:color="auto"/>
        <w:right w:val="none" w:sz="0" w:space="0" w:color="auto"/>
      </w:divBdr>
    </w:div>
    <w:div w:id="685986635">
      <w:bodyDiv w:val="1"/>
      <w:marLeft w:val="0"/>
      <w:marRight w:val="0"/>
      <w:marTop w:val="0"/>
      <w:marBottom w:val="0"/>
      <w:divBdr>
        <w:top w:val="none" w:sz="0" w:space="0" w:color="auto"/>
        <w:left w:val="none" w:sz="0" w:space="0" w:color="auto"/>
        <w:bottom w:val="none" w:sz="0" w:space="0" w:color="auto"/>
        <w:right w:val="none" w:sz="0" w:space="0" w:color="auto"/>
      </w:divBdr>
    </w:div>
    <w:div w:id="699012447">
      <w:bodyDiv w:val="1"/>
      <w:marLeft w:val="0"/>
      <w:marRight w:val="0"/>
      <w:marTop w:val="0"/>
      <w:marBottom w:val="0"/>
      <w:divBdr>
        <w:top w:val="none" w:sz="0" w:space="0" w:color="auto"/>
        <w:left w:val="none" w:sz="0" w:space="0" w:color="auto"/>
        <w:bottom w:val="none" w:sz="0" w:space="0" w:color="auto"/>
        <w:right w:val="none" w:sz="0" w:space="0" w:color="auto"/>
      </w:divBdr>
    </w:div>
    <w:div w:id="701327231">
      <w:bodyDiv w:val="1"/>
      <w:marLeft w:val="0"/>
      <w:marRight w:val="0"/>
      <w:marTop w:val="0"/>
      <w:marBottom w:val="0"/>
      <w:divBdr>
        <w:top w:val="none" w:sz="0" w:space="0" w:color="auto"/>
        <w:left w:val="none" w:sz="0" w:space="0" w:color="auto"/>
        <w:bottom w:val="none" w:sz="0" w:space="0" w:color="auto"/>
        <w:right w:val="none" w:sz="0" w:space="0" w:color="auto"/>
      </w:divBdr>
    </w:div>
    <w:div w:id="705761706">
      <w:bodyDiv w:val="1"/>
      <w:marLeft w:val="0"/>
      <w:marRight w:val="0"/>
      <w:marTop w:val="0"/>
      <w:marBottom w:val="0"/>
      <w:divBdr>
        <w:top w:val="none" w:sz="0" w:space="0" w:color="auto"/>
        <w:left w:val="none" w:sz="0" w:space="0" w:color="auto"/>
        <w:bottom w:val="none" w:sz="0" w:space="0" w:color="auto"/>
        <w:right w:val="none" w:sz="0" w:space="0" w:color="auto"/>
      </w:divBdr>
    </w:div>
    <w:div w:id="712578031">
      <w:bodyDiv w:val="1"/>
      <w:marLeft w:val="0"/>
      <w:marRight w:val="0"/>
      <w:marTop w:val="0"/>
      <w:marBottom w:val="0"/>
      <w:divBdr>
        <w:top w:val="none" w:sz="0" w:space="0" w:color="auto"/>
        <w:left w:val="none" w:sz="0" w:space="0" w:color="auto"/>
        <w:bottom w:val="none" w:sz="0" w:space="0" w:color="auto"/>
        <w:right w:val="none" w:sz="0" w:space="0" w:color="auto"/>
      </w:divBdr>
    </w:div>
    <w:div w:id="714618516">
      <w:bodyDiv w:val="1"/>
      <w:marLeft w:val="0"/>
      <w:marRight w:val="0"/>
      <w:marTop w:val="0"/>
      <w:marBottom w:val="0"/>
      <w:divBdr>
        <w:top w:val="none" w:sz="0" w:space="0" w:color="auto"/>
        <w:left w:val="none" w:sz="0" w:space="0" w:color="auto"/>
        <w:bottom w:val="none" w:sz="0" w:space="0" w:color="auto"/>
        <w:right w:val="none" w:sz="0" w:space="0" w:color="auto"/>
      </w:divBdr>
    </w:div>
    <w:div w:id="715619596">
      <w:bodyDiv w:val="1"/>
      <w:marLeft w:val="0"/>
      <w:marRight w:val="0"/>
      <w:marTop w:val="0"/>
      <w:marBottom w:val="0"/>
      <w:divBdr>
        <w:top w:val="none" w:sz="0" w:space="0" w:color="auto"/>
        <w:left w:val="none" w:sz="0" w:space="0" w:color="auto"/>
        <w:bottom w:val="none" w:sz="0" w:space="0" w:color="auto"/>
        <w:right w:val="none" w:sz="0" w:space="0" w:color="auto"/>
      </w:divBdr>
    </w:div>
    <w:div w:id="718210315">
      <w:bodyDiv w:val="1"/>
      <w:marLeft w:val="0"/>
      <w:marRight w:val="0"/>
      <w:marTop w:val="0"/>
      <w:marBottom w:val="0"/>
      <w:divBdr>
        <w:top w:val="none" w:sz="0" w:space="0" w:color="auto"/>
        <w:left w:val="none" w:sz="0" w:space="0" w:color="auto"/>
        <w:bottom w:val="none" w:sz="0" w:space="0" w:color="auto"/>
        <w:right w:val="none" w:sz="0" w:space="0" w:color="auto"/>
      </w:divBdr>
    </w:div>
    <w:div w:id="725564682">
      <w:bodyDiv w:val="1"/>
      <w:marLeft w:val="0"/>
      <w:marRight w:val="0"/>
      <w:marTop w:val="0"/>
      <w:marBottom w:val="0"/>
      <w:divBdr>
        <w:top w:val="none" w:sz="0" w:space="0" w:color="auto"/>
        <w:left w:val="none" w:sz="0" w:space="0" w:color="auto"/>
        <w:bottom w:val="none" w:sz="0" w:space="0" w:color="auto"/>
        <w:right w:val="none" w:sz="0" w:space="0" w:color="auto"/>
      </w:divBdr>
    </w:div>
    <w:div w:id="795608218">
      <w:bodyDiv w:val="1"/>
      <w:marLeft w:val="0"/>
      <w:marRight w:val="0"/>
      <w:marTop w:val="0"/>
      <w:marBottom w:val="0"/>
      <w:divBdr>
        <w:top w:val="none" w:sz="0" w:space="0" w:color="auto"/>
        <w:left w:val="none" w:sz="0" w:space="0" w:color="auto"/>
        <w:bottom w:val="none" w:sz="0" w:space="0" w:color="auto"/>
        <w:right w:val="none" w:sz="0" w:space="0" w:color="auto"/>
      </w:divBdr>
    </w:div>
    <w:div w:id="804273892">
      <w:bodyDiv w:val="1"/>
      <w:marLeft w:val="0"/>
      <w:marRight w:val="0"/>
      <w:marTop w:val="0"/>
      <w:marBottom w:val="0"/>
      <w:divBdr>
        <w:top w:val="none" w:sz="0" w:space="0" w:color="auto"/>
        <w:left w:val="none" w:sz="0" w:space="0" w:color="auto"/>
        <w:bottom w:val="none" w:sz="0" w:space="0" w:color="auto"/>
        <w:right w:val="none" w:sz="0" w:space="0" w:color="auto"/>
      </w:divBdr>
    </w:div>
    <w:div w:id="808323308">
      <w:bodyDiv w:val="1"/>
      <w:marLeft w:val="0"/>
      <w:marRight w:val="0"/>
      <w:marTop w:val="0"/>
      <w:marBottom w:val="0"/>
      <w:divBdr>
        <w:top w:val="none" w:sz="0" w:space="0" w:color="auto"/>
        <w:left w:val="none" w:sz="0" w:space="0" w:color="auto"/>
        <w:bottom w:val="none" w:sz="0" w:space="0" w:color="auto"/>
        <w:right w:val="none" w:sz="0" w:space="0" w:color="auto"/>
      </w:divBdr>
    </w:div>
    <w:div w:id="814760819">
      <w:bodyDiv w:val="1"/>
      <w:marLeft w:val="0"/>
      <w:marRight w:val="0"/>
      <w:marTop w:val="0"/>
      <w:marBottom w:val="0"/>
      <w:divBdr>
        <w:top w:val="none" w:sz="0" w:space="0" w:color="auto"/>
        <w:left w:val="none" w:sz="0" w:space="0" w:color="auto"/>
        <w:bottom w:val="none" w:sz="0" w:space="0" w:color="auto"/>
        <w:right w:val="none" w:sz="0" w:space="0" w:color="auto"/>
      </w:divBdr>
    </w:div>
    <w:div w:id="815606193">
      <w:bodyDiv w:val="1"/>
      <w:marLeft w:val="0"/>
      <w:marRight w:val="0"/>
      <w:marTop w:val="0"/>
      <w:marBottom w:val="0"/>
      <w:divBdr>
        <w:top w:val="none" w:sz="0" w:space="0" w:color="auto"/>
        <w:left w:val="none" w:sz="0" w:space="0" w:color="auto"/>
        <w:bottom w:val="none" w:sz="0" w:space="0" w:color="auto"/>
        <w:right w:val="none" w:sz="0" w:space="0" w:color="auto"/>
      </w:divBdr>
    </w:div>
    <w:div w:id="823283431">
      <w:bodyDiv w:val="1"/>
      <w:marLeft w:val="0"/>
      <w:marRight w:val="0"/>
      <w:marTop w:val="0"/>
      <w:marBottom w:val="0"/>
      <w:divBdr>
        <w:top w:val="none" w:sz="0" w:space="0" w:color="auto"/>
        <w:left w:val="none" w:sz="0" w:space="0" w:color="auto"/>
        <w:bottom w:val="none" w:sz="0" w:space="0" w:color="auto"/>
        <w:right w:val="none" w:sz="0" w:space="0" w:color="auto"/>
      </w:divBdr>
    </w:div>
    <w:div w:id="858422986">
      <w:bodyDiv w:val="1"/>
      <w:marLeft w:val="0"/>
      <w:marRight w:val="0"/>
      <w:marTop w:val="0"/>
      <w:marBottom w:val="0"/>
      <w:divBdr>
        <w:top w:val="none" w:sz="0" w:space="0" w:color="auto"/>
        <w:left w:val="none" w:sz="0" w:space="0" w:color="auto"/>
        <w:bottom w:val="none" w:sz="0" w:space="0" w:color="auto"/>
        <w:right w:val="none" w:sz="0" w:space="0" w:color="auto"/>
      </w:divBdr>
    </w:div>
    <w:div w:id="860163766">
      <w:bodyDiv w:val="1"/>
      <w:marLeft w:val="0"/>
      <w:marRight w:val="0"/>
      <w:marTop w:val="0"/>
      <w:marBottom w:val="0"/>
      <w:divBdr>
        <w:top w:val="none" w:sz="0" w:space="0" w:color="auto"/>
        <w:left w:val="none" w:sz="0" w:space="0" w:color="auto"/>
        <w:bottom w:val="none" w:sz="0" w:space="0" w:color="auto"/>
        <w:right w:val="none" w:sz="0" w:space="0" w:color="auto"/>
      </w:divBdr>
    </w:div>
    <w:div w:id="871695802">
      <w:bodyDiv w:val="1"/>
      <w:marLeft w:val="0"/>
      <w:marRight w:val="0"/>
      <w:marTop w:val="0"/>
      <w:marBottom w:val="0"/>
      <w:divBdr>
        <w:top w:val="none" w:sz="0" w:space="0" w:color="auto"/>
        <w:left w:val="none" w:sz="0" w:space="0" w:color="auto"/>
        <w:bottom w:val="none" w:sz="0" w:space="0" w:color="auto"/>
        <w:right w:val="none" w:sz="0" w:space="0" w:color="auto"/>
      </w:divBdr>
    </w:div>
    <w:div w:id="921136280">
      <w:bodyDiv w:val="1"/>
      <w:marLeft w:val="0"/>
      <w:marRight w:val="0"/>
      <w:marTop w:val="0"/>
      <w:marBottom w:val="0"/>
      <w:divBdr>
        <w:top w:val="none" w:sz="0" w:space="0" w:color="auto"/>
        <w:left w:val="none" w:sz="0" w:space="0" w:color="auto"/>
        <w:bottom w:val="none" w:sz="0" w:space="0" w:color="auto"/>
        <w:right w:val="none" w:sz="0" w:space="0" w:color="auto"/>
      </w:divBdr>
    </w:div>
    <w:div w:id="946035298">
      <w:bodyDiv w:val="1"/>
      <w:marLeft w:val="0"/>
      <w:marRight w:val="0"/>
      <w:marTop w:val="0"/>
      <w:marBottom w:val="0"/>
      <w:divBdr>
        <w:top w:val="none" w:sz="0" w:space="0" w:color="auto"/>
        <w:left w:val="none" w:sz="0" w:space="0" w:color="auto"/>
        <w:bottom w:val="none" w:sz="0" w:space="0" w:color="auto"/>
        <w:right w:val="none" w:sz="0" w:space="0" w:color="auto"/>
      </w:divBdr>
    </w:div>
    <w:div w:id="957099962">
      <w:bodyDiv w:val="1"/>
      <w:marLeft w:val="0"/>
      <w:marRight w:val="0"/>
      <w:marTop w:val="0"/>
      <w:marBottom w:val="0"/>
      <w:divBdr>
        <w:top w:val="none" w:sz="0" w:space="0" w:color="auto"/>
        <w:left w:val="none" w:sz="0" w:space="0" w:color="auto"/>
        <w:bottom w:val="none" w:sz="0" w:space="0" w:color="auto"/>
        <w:right w:val="none" w:sz="0" w:space="0" w:color="auto"/>
      </w:divBdr>
    </w:div>
    <w:div w:id="958611755">
      <w:bodyDiv w:val="1"/>
      <w:marLeft w:val="0"/>
      <w:marRight w:val="0"/>
      <w:marTop w:val="0"/>
      <w:marBottom w:val="0"/>
      <w:divBdr>
        <w:top w:val="none" w:sz="0" w:space="0" w:color="auto"/>
        <w:left w:val="none" w:sz="0" w:space="0" w:color="auto"/>
        <w:bottom w:val="none" w:sz="0" w:space="0" w:color="auto"/>
        <w:right w:val="none" w:sz="0" w:space="0" w:color="auto"/>
      </w:divBdr>
    </w:div>
    <w:div w:id="968821663">
      <w:bodyDiv w:val="1"/>
      <w:marLeft w:val="0"/>
      <w:marRight w:val="0"/>
      <w:marTop w:val="0"/>
      <w:marBottom w:val="0"/>
      <w:divBdr>
        <w:top w:val="none" w:sz="0" w:space="0" w:color="auto"/>
        <w:left w:val="none" w:sz="0" w:space="0" w:color="auto"/>
        <w:bottom w:val="none" w:sz="0" w:space="0" w:color="auto"/>
        <w:right w:val="none" w:sz="0" w:space="0" w:color="auto"/>
      </w:divBdr>
    </w:div>
    <w:div w:id="980187421">
      <w:bodyDiv w:val="1"/>
      <w:marLeft w:val="0"/>
      <w:marRight w:val="0"/>
      <w:marTop w:val="0"/>
      <w:marBottom w:val="0"/>
      <w:divBdr>
        <w:top w:val="none" w:sz="0" w:space="0" w:color="auto"/>
        <w:left w:val="none" w:sz="0" w:space="0" w:color="auto"/>
        <w:bottom w:val="none" w:sz="0" w:space="0" w:color="auto"/>
        <w:right w:val="none" w:sz="0" w:space="0" w:color="auto"/>
      </w:divBdr>
    </w:div>
    <w:div w:id="989098416">
      <w:bodyDiv w:val="1"/>
      <w:marLeft w:val="0"/>
      <w:marRight w:val="0"/>
      <w:marTop w:val="0"/>
      <w:marBottom w:val="0"/>
      <w:divBdr>
        <w:top w:val="none" w:sz="0" w:space="0" w:color="auto"/>
        <w:left w:val="none" w:sz="0" w:space="0" w:color="auto"/>
        <w:bottom w:val="none" w:sz="0" w:space="0" w:color="auto"/>
        <w:right w:val="none" w:sz="0" w:space="0" w:color="auto"/>
      </w:divBdr>
    </w:div>
    <w:div w:id="1008681627">
      <w:bodyDiv w:val="1"/>
      <w:marLeft w:val="0"/>
      <w:marRight w:val="0"/>
      <w:marTop w:val="0"/>
      <w:marBottom w:val="0"/>
      <w:divBdr>
        <w:top w:val="none" w:sz="0" w:space="0" w:color="auto"/>
        <w:left w:val="none" w:sz="0" w:space="0" w:color="auto"/>
        <w:bottom w:val="none" w:sz="0" w:space="0" w:color="auto"/>
        <w:right w:val="none" w:sz="0" w:space="0" w:color="auto"/>
      </w:divBdr>
    </w:div>
    <w:div w:id="1032069335">
      <w:bodyDiv w:val="1"/>
      <w:marLeft w:val="0"/>
      <w:marRight w:val="0"/>
      <w:marTop w:val="0"/>
      <w:marBottom w:val="0"/>
      <w:divBdr>
        <w:top w:val="none" w:sz="0" w:space="0" w:color="auto"/>
        <w:left w:val="none" w:sz="0" w:space="0" w:color="auto"/>
        <w:bottom w:val="none" w:sz="0" w:space="0" w:color="auto"/>
        <w:right w:val="none" w:sz="0" w:space="0" w:color="auto"/>
      </w:divBdr>
    </w:div>
    <w:div w:id="1039822575">
      <w:bodyDiv w:val="1"/>
      <w:marLeft w:val="0"/>
      <w:marRight w:val="0"/>
      <w:marTop w:val="0"/>
      <w:marBottom w:val="0"/>
      <w:divBdr>
        <w:top w:val="none" w:sz="0" w:space="0" w:color="auto"/>
        <w:left w:val="none" w:sz="0" w:space="0" w:color="auto"/>
        <w:bottom w:val="none" w:sz="0" w:space="0" w:color="auto"/>
        <w:right w:val="none" w:sz="0" w:space="0" w:color="auto"/>
      </w:divBdr>
    </w:div>
    <w:div w:id="1043990598">
      <w:bodyDiv w:val="1"/>
      <w:marLeft w:val="0"/>
      <w:marRight w:val="0"/>
      <w:marTop w:val="0"/>
      <w:marBottom w:val="0"/>
      <w:divBdr>
        <w:top w:val="none" w:sz="0" w:space="0" w:color="auto"/>
        <w:left w:val="none" w:sz="0" w:space="0" w:color="auto"/>
        <w:bottom w:val="none" w:sz="0" w:space="0" w:color="auto"/>
        <w:right w:val="none" w:sz="0" w:space="0" w:color="auto"/>
      </w:divBdr>
    </w:div>
    <w:div w:id="1049643616">
      <w:bodyDiv w:val="1"/>
      <w:marLeft w:val="0"/>
      <w:marRight w:val="0"/>
      <w:marTop w:val="0"/>
      <w:marBottom w:val="0"/>
      <w:divBdr>
        <w:top w:val="none" w:sz="0" w:space="0" w:color="auto"/>
        <w:left w:val="none" w:sz="0" w:space="0" w:color="auto"/>
        <w:bottom w:val="none" w:sz="0" w:space="0" w:color="auto"/>
        <w:right w:val="none" w:sz="0" w:space="0" w:color="auto"/>
      </w:divBdr>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73">
          <w:marLeft w:val="0"/>
          <w:marRight w:val="0"/>
          <w:marTop w:val="0"/>
          <w:marBottom w:val="0"/>
          <w:divBdr>
            <w:top w:val="none" w:sz="0" w:space="0" w:color="auto"/>
            <w:left w:val="none" w:sz="0" w:space="0" w:color="auto"/>
            <w:bottom w:val="none" w:sz="0" w:space="0" w:color="auto"/>
            <w:right w:val="none" w:sz="0" w:space="0" w:color="auto"/>
          </w:divBdr>
        </w:div>
        <w:div w:id="434519029">
          <w:marLeft w:val="0"/>
          <w:marRight w:val="0"/>
          <w:marTop w:val="0"/>
          <w:marBottom w:val="0"/>
          <w:divBdr>
            <w:top w:val="none" w:sz="0" w:space="0" w:color="auto"/>
            <w:left w:val="none" w:sz="0" w:space="0" w:color="auto"/>
            <w:bottom w:val="none" w:sz="0" w:space="0" w:color="auto"/>
            <w:right w:val="none" w:sz="0" w:space="0" w:color="auto"/>
          </w:divBdr>
        </w:div>
        <w:div w:id="552735632">
          <w:marLeft w:val="0"/>
          <w:marRight w:val="0"/>
          <w:marTop w:val="0"/>
          <w:marBottom w:val="0"/>
          <w:divBdr>
            <w:top w:val="none" w:sz="0" w:space="0" w:color="auto"/>
            <w:left w:val="none" w:sz="0" w:space="0" w:color="auto"/>
            <w:bottom w:val="none" w:sz="0" w:space="0" w:color="auto"/>
            <w:right w:val="none" w:sz="0" w:space="0" w:color="auto"/>
          </w:divBdr>
        </w:div>
        <w:div w:id="571160137">
          <w:marLeft w:val="0"/>
          <w:marRight w:val="0"/>
          <w:marTop w:val="0"/>
          <w:marBottom w:val="0"/>
          <w:divBdr>
            <w:top w:val="none" w:sz="0" w:space="0" w:color="auto"/>
            <w:left w:val="none" w:sz="0" w:space="0" w:color="auto"/>
            <w:bottom w:val="none" w:sz="0" w:space="0" w:color="auto"/>
            <w:right w:val="none" w:sz="0" w:space="0" w:color="auto"/>
          </w:divBdr>
        </w:div>
        <w:div w:id="744030471">
          <w:marLeft w:val="0"/>
          <w:marRight w:val="0"/>
          <w:marTop w:val="0"/>
          <w:marBottom w:val="0"/>
          <w:divBdr>
            <w:top w:val="none" w:sz="0" w:space="0" w:color="auto"/>
            <w:left w:val="none" w:sz="0" w:space="0" w:color="auto"/>
            <w:bottom w:val="none" w:sz="0" w:space="0" w:color="auto"/>
            <w:right w:val="none" w:sz="0" w:space="0" w:color="auto"/>
          </w:divBdr>
        </w:div>
        <w:div w:id="799571944">
          <w:marLeft w:val="0"/>
          <w:marRight w:val="0"/>
          <w:marTop w:val="0"/>
          <w:marBottom w:val="0"/>
          <w:divBdr>
            <w:top w:val="none" w:sz="0" w:space="0" w:color="auto"/>
            <w:left w:val="none" w:sz="0" w:space="0" w:color="auto"/>
            <w:bottom w:val="none" w:sz="0" w:space="0" w:color="auto"/>
            <w:right w:val="none" w:sz="0" w:space="0" w:color="auto"/>
          </w:divBdr>
        </w:div>
        <w:div w:id="861361213">
          <w:marLeft w:val="0"/>
          <w:marRight w:val="0"/>
          <w:marTop w:val="0"/>
          <w:marBottom w:val="0"/>
          <w:divBdr>
            <w:top w:val="none" w:sz="0" w:space="0" w:color="auto"/>
            <w:left w:val="none" w:sz="0" w:space="0" w:color="auto"/>
            <w:bottom w:val="none" w:sz="0" w:space="0" w:color="auto"/>
            <w:right w:val="none" w:sz="0" w:space="0" w:color="auto"/>
          </w:divBdr>
        </w:div>
        <w:div w:id="1445342774">
          <w:marLeft w:val="0"/>
          <w:marRight w:val="0"/>
          <w:marTop w:val="0"/>
          <w:marBottom w:val="0"/>
          <w:divBdr>
            <w:top w:val="none" w:sz="0" w:space="0" w:color="auto"/>
            <w:left w:val="none" w:sz="0" w:space="0" w:color="auto"/>
            <w:bottom w:val="none" w:sz="0" w:space="0" w:color="auto"/>
            <w:right w:val="none" w:sz="0" w:space="0" w:color="auto"/>
          </w:divBdr>
        </w:div>
        <w:div w:id="1551768438">
          <w:marLeft w:val="0"/>
          <w:marRight w:val="0"/>
          <w:marTop w:val="0"/>
          <w:marBottom w:val="0"/>
          <w:divBdr>
            <w:top w:val="none" w:sz="0" w:space="0" w:color="auto"/>
            <w:left w:val="none" w:sz="0" w:space="0" w:color="auto"/>
            <w:bottom w:val="none" w:sz="0" w:space="0" w:color="auto"/>
            <w:right w:val="none" w:sz="0" w:space="0" w:color="auto"/>
          </w:divBdr>
        </w:div>
        <w:div w:id="1656955327">
          <w:marLeft w:val="0"/>
          <w:marRight w:val="0"/>
          <w:marTop w:val="0"/>
          <w:marBottom w:val="0"/>
          <w:divBdr>
            <w:top w:val="none" w:sz="0" w:space="0" w:color="auto"/>
            <w:left w:val="none" w:sz="0" w:space="0" w:color="auto"/>
            <w:bottom w:val="none" w:sz="0" w:space="0" w:color="auto"/>
            <w:right w:val="none" w:sz="0" w:space="0" w:color="auto"/>
          </w:divBdr>
        </w:div>
        <w:div w:id="1720012668">
          <w:marLeft w:val="0"/>
          <w:marRight w:val="0"/>
          <w:marTop w:val="0"/>
          <w:marBottom w:val="0"/>
          <w:divBdr>
            <w:top w:val="none" w:sz="0" w:space="0" w:color="auto"/>
            <w:left w:val="none" w:sz="0" w:space="0" w:color="auto"/>
            <w:bottom w:val="none" w:sz="0" w:space="0" w:color="auto"/>
            <w:right w:val="none" w:sz="0" w:space="0" w:color="auto"/>
          </w:divBdr>
        </w:div>
        <w:div w:id="1794707073">
          <w:marLeft w:val="0"/>
          <w:marRight w:val="0"/>
          <w:marTop w:val="0"/>
          <w:marBottom w:val="0"/>
          <w:divBdr>
            <w:top w:val="none" w:sz="0" w:space="0" w:color="auto"/>
            <w:left w:val="none" w:sz="0" w:space="0" w:color="auto"/>
            <w:bottom w:val="none" w:sz="0" w:space="0" w:color="auto"/>
            <w:right w:val="none" w:sz="0" w:space="0" w:color="auto"/>
          </w:divBdr>
        </w:div>
        <w:div w:id="1882550933">
          <w:marLeft w:val="0"/>
          <w:marRight w:val="0"/>
          <w:marTop w:val="0"/>
          <w:marBottom w:val="0"/>
          <w:divBdr>
            <w:top w:val="none" w:sz="0" w:space="0" w:color="auto"/>
            <w:left w:val="none" w:sz="0" w:space="0" w:color="auto"/>
            <w:bottom w:val="none" w:sz="0" w:space="0" w:color="auto"/>
            <w:right w:val="none" w:sz="0" w:space="0" w:color="auto"/>
          </w:divBdr>
        </w:div>
        <w:div w:id="2124883148">
          <w:marLeft w:val="0"/>
          <w:marRight w:val="0"/>
          <w:marTop w:val="0"/>
          <w:marBottom w:val="0"/>
          <w:divBdr>
            <w:top w:val="none" w:sz="0" w:space="0" w:color="auto"/>
            <w:left w:val="none" w:sz="0" w:space="0" w:color="auto"/>
            <w:bottom w:val="none" w:sz="0" w:space="0" w:color="auto"/>
            <w:right w:val="none" w:sz="0" w:space="0" w:color="auto"/>
          </w:divBdr>
        </w:div>
      </w:divsChild>
    </w:div>
    <w:div w:id="1111165432">
      <w:bodyDiv w:val="1"/>
      <w:marLeft w:val="0"/>
      <w:marRight w:val="0"/>
      <w:marTop w:val="0"/>
      <w:marBottom w:val="0"/>
      <w:divBdr>
        <w:top w:val="none" w:sz="0" w:space="0" w:color="auto"/>
        <w:left w:val="none" w:sz="0" w:space="0" w:color="auto"/>
        <w:bottom w:val="none" w:sz="0" w:space="0" w:color="auto"/>
        <w:right w:val="none" w:sz="0" w:space="0" w:color="auto"/>
      </w:divBdr>
    </w:div>
    <w:div w:id="1111777128">
      <w:bodyDiv w:val="1"/>
      <w:marLeft w:val="0"/>
      <w:marRight w:val="0"/>
      <w:marTop w:val="0"/>
      <w:marBottom w:val="0"/>
      <w:divBdr>
        <w:top w:val="none" w:sz="0" w:space="0" w:color="auto"/>
        <w:left w:val="none" w:sz="0" w:space="0" w:color="auto"/>
        <w:bottom w:val="none" w:sz="0" w:space="0" w:color="auto"/>
        <w:right w:val="none" w:sz="0" w:space="0" w:color="auto"/>
      </w:divBdr>
    </w:div>
    <w:div w:id="1136139954">
      <w:bodyDiv w:val="1"/>
      <w:marLeft w:val="0"/>
      <w:marRight w:val="0"/>
      <w:marTop w:val="0"/>
      <w:marBottom w:val="0"/>
      <w:divBdr>
        <w:top w:val="none" w:sz="0" w:space="0" w:color="auto"/>
        <w:left w:val="none" w:sz="0" w:space="0" w:color="auto"/>
        <w:bottom w:val="none" w:sz="0" w:space="0" w:color="auto"/>
        <w:right w:val="none" w:sz="0" w:space="0" w:color="auto"/>
      </w:divBdr>
    </w:div>
    <w:div w:id="1139763122">
      <w:bodyDiv w:val="1"/>
      <w:marLeft w:val="0"/>
      <w:marRight w:val="0"/>
      <w:marTop w:val="0"/>
      <w:marBottom w:val="0"/>
      <w:divBdr>
        <w:top w:val="none" w:sz="0" w:space="0" w:color="auto"/>
        <w:left w:val="none" w:sz="0" w:space="0" w:color="auto"/>
        <w:bottom w:val="none" w:sz="0" w:space="0" w:color="auto"/>
        <w:right w:val="none" w:sz="0" w:space="0" w:color="auto"/>
      </w:divBdr>
    </w:div>
    <w:div w:id="1166625798">
      <w:bodyDiv w:val="1"/>
      <w:marLeft w:val="0"/>
      <w:marRight w:val="0"/>
      <w:marTop w:val="0"/>
      <w:marBottom w:val="0"/>
      <w:divBdr>
        <w:top w:val="none" w:sz="0" w:space="0" w:color="auto"/>
        <w:left w:val="none" w:sz="0" w:space="0" w:color="auto"/>
        <w:bottom w:val="none" w:sz="0" w:space="0" w:color="auto"/>
        <w:right w:val="none" w:sz="0" w:space="0" w:color="auto"/>
      </w:divBdr>
    </w:div>
    <w:div w:id="1168906683">
      <w:bodyDiv w:val="1"/>
      <w:marLeft w:val="0"/>
      <w:marRight w:val="0"/>
      <w:marTop w:val="0"/>
      <w:marBottom w:val="0"/>
      <w:divBdr>
        <w:top w:val="none" w:sz="0" w:space="0" w:color="auto"/>
        <w:left w:val="none" w:sz="0" w:space="0" w:color="auto"/>
        <w:bottom w:val="none" w:sz="0" w:space="0" w:color="auto"/>
        <w:right w:val="none" w:sz="0" w:space="0" w:color="auto"/>
      </w:divBdr>
    </w:div>
    <w:div w:id="1187255093">
      <w:bodyDiv w:val="1"/>
      <w:marLeft w:val="0"/>
      <w:marRight w:val="0"/>
      <w:marTop w:val="0"/>
      <w:marBottom w:val="0"/>
      <w:divBdr>
        <w:top w:val="none" w:sz="0" w:space="0" w:color="auto"/>
        <w:left w:val="none" w:sz="0" w:space="0" w:color="auto"/>
        <w:bottom w:val="none" w:sz="0" w:space="0" w:color="auto"/>
        <w:right w:val="none" w:sz="0" w:space="0" w:color="auto"/>
      </w:divBdr>
    </w:div>
    <w:div w:id="1189029486">
      <w:bodyDiv w:val="1"/>
      <w:marLeft w:val="0"/>
      <w:marRight w:val="0"/>
      <w:marTop w:val="0"/>
      <w:marBottom w:val="0"/>
      <w:divBdr>
        <w:top w:val="none" w:sz="0" w:space="0" w:color="auto"/>
        <w:left w:val="none" w:sz="0" w:space="0" w:color="auto"/>
        <w:bottom w:val="none" w:sz="0" w:space="0" w:color="auto"/>
        <w:right w:val="none" w:sz="0" w:space="0" w:color="auto"/>
      </w:divBdr>
    </w:div>
    <w:div w:id="1195312104">
      <w:bodyDiv w:val="1"/>
      <w:marLeft w:val="0"/>
      <w:marRight w:val="0"/>
      <w:marTop w:val="0"/>
      <w:marBottom w:val="0"/>
      <w:divBdr>
        <w:top w:val="none" w:sz="0" w:space="0" w:color="auto"/>
        <w:left w:val="none" w:sz="0" w:space="0" w:color="auto"/>
        <w:bottom w:val="none" w:sz="0" w:space="0" w:color="auto"/>
        <w:right w:val="none" w:sz="0" w:space="0" w:color="auto"/>
      </w:divBdr>
    </w:div>
    <w:div w:id="1208835097">
      <w:bodyDiv w:val="1"/>
      <w:marLeft w:val="0"/>
      <w:marRight w:val="0"/>
      <w:marTop w:val="0"/>
      <w:marBottom w:val="0"/>
      <w:divBdr>
        <w:top w:val="none" w:sz="0" w:space="0" w:color="auto"/>
        <w:left w:val="none" w:sz="0" w:space="0" w:color="auto"/>
        <w:bottom w:val="none" w:sz="0" w:space="0" w:color="auto"/>
        <w:right w:val="none" w:sz="0" w:space="0" w:color="auto"/>
      </w:divBdr>
    </w:div>
    <w:div w:id="1213155809">
      <w:bodyDiv w:val="1"/>
      <w:marLeft w:val="0"/>
      <w:marRight w:val="0"/>
      <w:marTop w:val="0"/>
      <w:marBottom w:val="0"/>
      <w:divBdr>
        <w:top w:val="none" w:sz="0" w:space="0" w:color="auto"/>
        <w:left w:val="none" w:sz="0" w:space="0" w:color="auto"/>
        <w:bottom w:val="none" w:sz="0" w:space="0" w:color="auto"/>
        <w:right w:val="none" w:sz="0" w:space="0" w:color="auto"/>
      </w:divBdr>
    </w:div>
    <w:div w:id="1233199127">
      <w:bodyDiv w:val="1"/>
      <w:marLeft w:val="0"/>
      <w:marRight w:val="0"/>
      <w:marTop w:val="0"/>
      <w:marBottom w:val="0"/>
      <w:divBdr>
        <w:top w:val="none" w:sz="0" w:space="0" w:color="auto"/>
        <w:left w:val="none" w:sz="0" w:space="0" w:color="auto"/>
        <w:bottom w:val="none" w:sz="0" w:space="0" w:color="auto"/>
        <w:right w:val="none" w:sz="0" w:space="0" w:color="auto"/>
      </w:divBdr>
    </w:div>
    <w:div w:id="1235622839">
      <w:bodyDiv w:val="1"/>
      <w:marLeft w:val="0"/>
      <w:marRight w:val="0"/>
      <w:marTop w:val="0"/>
      <w:marBottom w:val="0"/>
      <w:divBdr>
        <w:top w:val="none" w:sz="0" w:space="0" w:color="auto"/>
        <w:left w:val="none" w:sz="0" w:space="0" w:color="auto"/>
        <w:bottom w:val="none" w:sz="0" w:space="0" w:color="auto"/>
        <w:right w:val="none" w:sz="0" w:space="0" w:color="auto"/>
      </w:divBdr>
    </w:div>
    <w:div w:id="1255431984">
      <w:bodyDiv w:val="1"/>
      <w:marLeft w:val="0"/>
      <w:marRight w:val="0"/>
      <w:marTop w:val="0"/>
      <w:marBottom w:val="0"/>
      <w:divBdr>
        <w:top w:val="none" w:sz="0" w:space="0" w:color="auto"/>
        <w:left w:val="none" w:sz="0" w:space="0" w:color="auto"/>
        <w:bottom w:val="none" w:sz="0" w:space="0" w:color="auto"/>
        <w:right w:val="none" w:sz="0" w:space="0" w:color="auto"/>
      </w:divBdr>
    </w:div>
    <w:div w:id="1275134223">
      <w:bodyDiv w:val="1"/>
      <w:marLeft w:val="0"/>
      <w:marRight w:val="0"/>
      <w:marTop w:val="0"/>
      <w:marBottom w:val="0"/>
      <w:divBdr>
        <w:top w:val="none" w:sz="0" w:space="0" w:color="auto"/>
        <w:left w:val="none" w:sz="0" w:space="0" w:color="auto"/>
        <w:bottom w:val="none" w:sz="0" w:space="0" w:color="auto"/>
        <w:right w:val="none" w:sz="0" w:space="0" w:color="auto"/>
      </w:divBdr>
    </w:div>
    <w:div w:id="1278949336">
      <w:bodyDiv w:val="1"/>
      <w:marLeft w:val="0"/>
      <w:marRight w:val="0"/>
      <w:marTop w:val="0"/>
      <w:marBottom w:val="0"/>
      <w:divBdr>
        <w:top w:val="none" w:sz="0" w:space="0" w:color="auto"/>
        <w:left w:val="none" w:sz="0" w:space="0" w:color="auto"/>
        <w:bottom w:val="none" w:sz="0" w:space="0" w:color="auto"/>
        <w:right w:val="none" w:sz="0" w:space="0" w:color="auto"/>
      </w:divBdr>
    </w:div>
    <w:div w:id="1285766232">
      <w:bodyDiv w:val="1"/>
      <w:marLeft w:val="0"/>
      <w:marRight w:val="0"/>
      <w:marTop w:val="0"/>
      <w:marBottom w:val="0"/>
      <w:divBdr>
        <w:top w:val="none" w:sz="0" w:space="0" w:color="auto"/>
        <w:left w:val="none" w:sz="0" w:space="0" w:color="auto"/>
        <w:bottom w:val="none" w:sz="0" w:space="0" w:color="auto"/>
        <w:right w:val="none" w:sz="0" w:space="0" w:color="auto"/>
      </w:divBdr>
    </w:div>
    <w:div w:id="1285966507">
      <w:bodyDiv w:val="1"/>
      <w:marLeft w:val="0"/>
      <w:marRight w:val="0"/>
      <w:marTop w:val="0"/>
      <w:marBottom w:val="0"/>
      <w:divBdr>
        <w:top w:val="none" w:sz="0" w:space="0" w:color="auto"/>
        <w:left w:val="none" w:sz="0" w:space="0" w:color="auto"/>
        <w:bottom w:val="none" w:sz="0" w:space="0" w:color="auto"/>
        <w:right w:val="none" w:sz="0" w:space="0" w:color="auto"/>
      </w:divBdr>
    </w:div>
    <w:div w:id="1314872186">
      <w:bodyDiv w:val="1"/>
      <w:marLeft w:val="0"/>
      <w:marRight w:val="0"/>
      <w:marTop w:val="0"/>
      <w:marBottom w:val="0"/>
      <w:divBdr>
        <w:top w:val="none" w:sz="0" w:space="0" w:color="auto"/>
        <w:left w:val="none" w:sz="0" w:space="0" w:color="auto"/>
        <w:bottom w:val="none" w:sz="0" w:space="0" w:color="auto"/>
        <w:right w:val="none" w:sz="0" w:space="0" w:color="auto"/>
      </w:divBdr>
    </w:div>
    <w:div w:id="1347172572">
      <w:bodyDiv w:val="1"/>
      <w:marLeft w:val="0"/>
      <w:marRight w:val="0"/>
      <w:marTop w:val="0"/>
      <w:marBottom w:val="0"/>
      <w:divBdr>
        <w:top w:val="none" w:sz="0" w:space="0" w:color="auto"/>
        <w:left w:val="none" w:sz="0" w:space="0" w:color="auto"/>
        <w:bottom w:val="none" w:sz="0" w:space="0" w:color="auto"/>
        <w:right w:val="none" w:sz="0" w:space="0" w:color="auto"/>
      </w:divBdr>
    </w:div>
    <w:div w:id="1364866499">
      <w:bodyDiv w:val="1"/>
      <w:marLeft w:val="0"/>
      <w:marRight w:val="0"/>
      <w:marTop w:val="0"/>
      <w:marBottom w:val="0"/>
      <w:divBdr>
        <w:top w:val="none" w:sz="0" w:space="0" w:color="auto"/>
        <w:left w:val="none" w:sz="0" w:space="0" w:color="auto"/>
        <w:bottom w:val="none" w:sz="0" w:space="0" w:color="auto"/>
        <w:right w:val="none" w:sz="0" w:space="0" w:color="auto"/>
      </w:divBdr>
    </w:div>
    <w:div w:id="1378241731">
      <w:bodyDiv w:val="1"/>
      <w:marLeft w:val="0"/>
      <w:marRight w:val="0"/>
      <w:marTop w:val="0"/>
      <w:marBottom w:val="0"/>
      <w:divBdr>
        <w:top w:val="none" w:sz="0" w:space="0" w:color="auto"/>
        <w:left w:val="none" w:sz="0" w:space="0" w:color="auto"/>
        <w:bottom w:val="none" w:sz="0" w:space="0" w:color="auto"/>
        <w:right w:val="none" w:sz="0" w:space="0" w:color="auto"/>
      </w:divBdr>
    </w:div>
    <w:div w:id="1392656073">
      <w:bodyDiv w:val="1"/>
      <w:marLeft w:val="0"/>
      <w:marRight w:val="0"/>
      <w:marTop w:val="0"/>
      <w:marBottom w:val="0"/>
      <w:divBdr>
        <w:top w:val="none" w:sz="0" w:space="0" w:color="auto"/>
        <w:left w:val="none" w:sz="0" w:space="0" w:color="auto"/>
        <w:bottom w:val="none" w:sz="0" w:space="0" w:color="auto"/>
        <w:right w:val="none" w:sz="0" w:space="0" w:color="auto"/>
      </w:divBdr>
    </w:div>
    <w:div w:id="1410152329">
      <w:bodyDiv w:val="1"/>
      <w:marLeft w:val="0"/>
      <w:marRight w:val="0"/>
      <w:marTop w:val="0"/>
      <w:marBottom w:val="0"/>
      <w:divBdr>
        <w:top w:val="none" w:sz="0" w:space="0" w:color="auto"/>
        <w:left w:val="none" w:sz="0" w:space="0" w:color="auto"/>
        <w:bottom w:val="none" w:sz="0" w:space="0" w:color="auto"/>
        <w:right w:val="none" w:sz="0" w:space="0" w:color="auto"/>
      </w:divBdr>
    </w:div>
    <w:div w:id="1431923914">
      <w:bodyDiv w:val="1"/>
      <w:marLeft w:val="0"/>
      <w:marRight w:val="0"/>
      <w:marTop w:val="0"/>
      <w:marBottom w:val="0"/>
      <w:divBdr>
        <w:top w:val="none" w:sz="0" w:space="0" w:color="auto"/>
        <w:left w:val="none" w:sz="0" w:space="0" w:color="auto"/>
        <w:bottom w:val="none" w:sz="0" w:space="0" w:color="auto"/>
        <w:right w:val="none" w:sz="0" w:space="0" w:color="auto"/>
      </w:divBdr>
    </w:div>
    <w:div w:id="1433237397">
      <w:bodyDiv w:val="1"/>
      <w:marLeft w:val="0"/>
      <w:marRight w:val="0"/>
      <w:marTop w:val="0"/>
      <w:marBottom w:val="0"/>
      <w:divBdr>
        <w:top w:val="none" w:sz="0" w:space="0" w:color="auto"/>
        <w:left w:val="none" w:sz="0" w:space="0" w:color="auto"/>
        <w:bottom w:val="none" w:sz="0" w:space="0" w:color="auto"/>
        <w:right w:val="none" w:sz="0" w:space="0" w:color="auto"/>
      </w:divBdr>
    </w:div>
    <w:div w:id="1440173610">
      <w:bodyDiv w:val="1"/>
      <w:marLeft w:val="0"/>
      <w:marRight w:val="0"/>
      <w:marTop w:val="0"/>
      <w:marBottom w:val="0"/>
      <w:divBdr>
        <w:top w:val="none" w:sz="0" w:space="0" w:color="auto"/>
        <w:left w:val="none" w:sz="0" w:space="0" w:color="auto"/>
        <w:bottom w:val="none" w:sz="0" w:space="0" w:color="auto"/>
        <w:right w:val="none" w:sz="0" w:space="0" w:color="auto"/>
      </w:divBdr>
    </w:div>
    <w:div w:id="1462462301">
      <w:bodyDiv w:val="1"/>
      <w:marLeft w:val="0"/>
      <w:marRight w:val="0"/>
      <w:marTop w:val="0"/>
      <w:marBottom w:val="0"/>
      <w:divBdr>
        <w:top w:val="none" w:sz="0" w:space="0" w:color="auto"/>
        <w:left w:val="none" w:sz="0" w:space="0" w:color="auto"/>
        <w:bottom w:val="none" w:sz="0" w:space="0" w:color="auto"/>
        <w:right w:val="none" w:sz="0" w:space="0" w:color="auto"/>
      </w:divBdr>
    </w:div>
    <w:div w:id="1475832815">
      <w:bodyDiv w:val="1"/>
      <w:marLeft w:val="0"/>
      <w:marRight w:val="0"/>
      <w:marTop w:val="0"/>
      <w:marBottom w:val="0"/>
      <w:divBdr>
        <w:top w:val="none" w:sz="0" w:space="0" w:color="auto"/>
        <w:left w:val="none" w:sz="0" w:space="0" w:color="auto"/>
        <w:bottom w:val="none" w:sz="0" w:space="0" w:color="auto"/>
        <w:right w:val="none" w:sz="0" w:space="0" w:color="auto"/>
      </w:divBdr>
    </w:div>
    <w:div w:id="1501848350">
      <w:bodyDiv w:val="1"/>
      <w:marLeft w:val="0"/>
      <w:marRight w:val="0"/>
      <w:marTop w:val="0"/>
      <w:marBottom w:val="0"/>
      <w:divBdr>
        <w:top w:val="none" w:sz="0" w:space="0" w:color="auto"/>
        <w:left w:val="none" w:sz="0" w:space="0" w:color="auto"/>
        <w:bottom w:val="none" w:sz="0" w:space="0" w:color="auto"/>
        <w:right w:val="none" w:sz="0" w:space="0" w:color="auto"/>
      </w:divBdr>
    </w:div>
    <w:div w:id="1509059951">
      <w:bodyDiv w:val="1"/>
      <w:marLeft w:val="0"/>
      <w:marRight w:val="0"/>
      <w:marTop w:val="0"/>
      <w:marBottom w:val="0"/>
      <w:divBdr>
        <w:top w:val="none" w:sz="0" w:space="0" w:color="auto"/>
        <w:left w:val="none" w:sz="0" w:space="0" w:color="auto"/>
        <w:bottom w:val="none" w:sz="0" w:space="0" w:color="auto"/>
        <w:right w:val="none" w:sz="0" w:space="0" w:color="auto"/>
      </w:divBdr>
    </w:div>
    <w:div w:id="1525362488">
      <w:bodyDiv w:val="1"/>
      <w:marLeft w:val="0"/>
      <w:marRight w:val="0"/>
      <w:marTop w:val="0"/>
      <w:marBottom w:val="0"/>
      <w:divBdr>
        <w:top w:val="none" w:sz="0" w:space="0" w:color="auto"/>
        <w:left w:val="none" w:sz="0" w:space="0" w:color="auto"/>
        <w:bottom w:val="none" w:sz="0" w:space="0" w:color="auto"/>
        <w:right w:val="none" w:sz="0" w:space="0" w:color="auto"/>
      </w:divBdr>
    </w:div>
    <w:div w:id="1531843955">
      <w:bodyDiv w:val="1"/>
      <w:marLeft w:val="0"/>
      <w:marRight w:val="0"/>
      <w:marTop w:val="0"/>
      <w:marBottom w:val="0"/>
      <w:divBdr>
        <w:top w:val="none" w:sz="0" w:space="0" w:color="auto"/>
        <w:left w:val="none" w:sz="0" w:space="0" w:color="auto"/>
        <w:bottom w:val="none" w:sz="0" w:space="0" w:color="auto"/>
        <w:right w:val="none" w:sz="0" w:space="0" w:color="auto"/>
      </w:divBdr>
    </w:div>
    <w:div w:id="1538617363">
      <w:bodyDiv w:val="1"/>
      <w:marLeft w:val="0"/>
      <w:marRight w:val="0"/>
      <w:marTop w:val="0"/>
      <w:marBottom w:val="0"/>
      <w:divBdr>
        <w:top w:val="none" w:sz="0" w:space="0" w:color="auto"/>
        <w:left w:val="none" w:sz="0" w:space="0" w:color="auto"/>
        <w:bottom w:val="none" w:sz="0" w:space="0" w:color="auto"/>
        <w:right w:val="none" w:sz="0" w:space="0" w:color="auto"/>
      </w:divBdr>
    </w:div>
    <w:div w:id="1549608193">
      <w:bodyDiv w:val="1"/>
      <w:marLeft w:val="0"/>
      <w:marRight w:val="0"/>
      <w:marTop w:val="0"/>
      <w:marBottom w:val="0"/>
      <w:divBdr>
        <w:top w:val="none" w:sz="0" w:space="0" w:color="auto"/>
        <w:left w:val="none" w:sz="0" w:space="0" w:color="auto"/>
        <w:bottom w:val="none" w:sz="0" w:space="0" w:color="auto"/>
        <w:right w:val="none" w:sz="0" w:space="0" w:color="auto"/>
      </w:divBdr>
    </w:div>
    <w:div w:id="1561286768">
      <w:bodyDiv w:val="1"/>
      <w:marLeft w:val="0"/>
      <w:marRight w:val="0"/>
      <w:marTop w:val="0"/>
      <w:marBottom w:val="0"/>
      <w:divBdr>
        <w:top w:val="none" w:sz="0" w:space="0" w:color="auto"/>
        <w:left w:val="none" w:sz="0" w:space="0" w:color="auto"/>
        <w:bottom w:val="none" w:sz="0" w:space="0" w:color="auto"/>
        <w:right w:val="none" w:sz="0" w:space="0" w:color="auto"/>
      </w:divBdr>
    </w:div>
    <w:div w:id="1574701364">
      <w:bodyDiv w:val="1"/>
      <w:marLeft w:val="0"/>
      <w:marRight w:val="0"/>
      <w:marTop w:val="0"/>
      <w:marBottom w:val="0"/>
      <w:divBdr>
        <w:top w:val="none" w:sz="0" w:space="0" w:color="auto"/>
        <w:left w:val="none" w:sz="0" w:space="0" w:color="auto"/>
        <w:bottom w:val="none" w:sz="0" w:space="0" w:color="auto"/>
        <w:right w:val="none" w:sz="0" w:space="0" w:color="auto"/>
      </w:divBdr>
    </w:div>
    <w:div w:id="1579173673">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605335649">
      <w:bodyDiv w:val="1"/>
      <w:marLeft w:val="0"/>
      <w:marRight w:val="0"/>
      <w:marTop w:val="0"/>
      <w:marBottom w:val="0"/>
      <w:divBdr>
        <w:top w:val="none" w:sz="0" w:space="0" w:color="auto"/>
        <w:left w:val="none" w:sz="0" w:space="0" w:color="auto"/>
        <w:bottom w:val="none" w:sz="0" w:space="0" w:color="auto"/>
        <w:right w:val="none" w:sz="0" w:space="0" w:color="auto"/>
      </w:divBdr>
    </w:div>
    <w:div w:id="1608200750">
      <w:bodyDiv w:val="1"/>
      <w:marLeft w:val="0"/>
      <w:marRight w:val="0"/>
      <w:marTop w:val="0"/>
      <w:marBottom w:val="0"/>
      <w:divBdr>
        <w:top w:val="none" w:sz="0" w:space="0" w:color="auto"/>
        <w:left w:val="none" w:sz="0" w:space="0" w:color="auto"/>
        <w:bottom w:val="none" w:sz="0" w:space="0" w:color="auto"/>
        <w:right w:val="none" w:sz="0" w:space="0" w:color="auto"/>
      </w:divBdr>
    </w:div>
    <w:div w:id="1632979155">
      <w:bodyDiv w:val="1"/>
      <w:marLeft w:val="0"/>
      <w:marRight w:val="0"/>
      <w:marTop w:val="0"/>
      <w:marBottom w:val="0"/>
      <w:divBdr>
        <w:top w:val="none" w:sz="0" w:space="0" w:color="auto"/>
        <w:left w:val="none" w:sz="0" w:space="0" w:color="auto"/>
        <w:bottom w:val="none" w:sz="0" w:space="0" w:color="auto"/>
        <w:right w:val="none" w:sz="0" w:space="0" w:color="auto"/>
      </w:divBdr>
    </w:div>
    <w:div w:id="1649282793">
      <w:bodyDiv w:val="1"/>
      <w:marLeft w:val="0"/>
      <w:marRight w:val="0"/>
      <w:marTop w:val="0"/>
      <w:marBottom w:val="0"/>
      <w:divBdr>
        <w:top w:val="none" w:sz="0" w:space="0" w:color="auto"/>
        <w:left w:val="none" w:sz="0" w:space="0" w:color="auto"/>
        <w:bottom w:val="none" w:sz="0" w:space="0" w:color="auto"/>
        <w:right w:val="none" w:sz="0" w:space="0" w:color="auto"/>
      </w:divBdr>
    </w:div>
    <w:div w:id="1673753422">
      <w:bodyDiv w:val="1"/>
      <w:marLeft w:val="0"/>
      <w:marRight w:val="0"/>
      <w:marTop w:val="0"/>
      <w:marBottom w:val="0"/>
      <w:divBdr>
        <w:top w:val="none" w:sz="0" w:space="0" w:color="auto"/>
        <w:left w:val="none" w:sz="0" w:space="0" w:color="auto"/>
        <w:bottom w:val="none" w:sz="0" w:space="0" w:color="auto"/>
        <w:right w:val="none" w:sz="0" w:space="0" w:color="auto"/>
      </w:divBdr>
    </w:div>
    <w:div w:id="1691569535">
      <w:bodyDiv w:val="1"/>
      <w:marLeft w:val="0"/>
      <w:marRight w:val="0"/>
      <w:marTop w:val="0"/>
      <w:marBottom w:val="0"/>
      <w:divBdr>
        <w:top w:val="none" w:sz="0" w:space="0" w:color="auto"/>
        <w:left w:val="none" w:sz="0" w:space="0" w:color="auto"/>
        <w:bottom w:val="none" w:sz="0" w:space="0" w:color="auto"/>
        <w:right w:val="none" w:sz="0" w:space="0" w:color="auto"/>
      </w:divBdr>
    </w:div>
    <w:div w:id="1700205002">
      <w:bodyDiv w:val="1"/>
      <w:marLeft w:val="0"/>
      <w:marRight w:val="0"/>
      <w:marTop w:val="0"/>
      <w:marBottom w:val="0"/>
      <w:divBdr>
        <w:top w:val="none" w:sz="0" w:space="0" w:color="auto"/>
        <w:left w:val="none" w:sz="0" w:space="0" w:color="auto"/>
        <w:bottom w:val="none" w:sz="0" w:space="0" w:color="auto"/>
        <w:right w:val="none" w:sz="0" w:space="0" w:color="auto"/>
      </w:divBdr>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
    <w:div w:id="1725371659">
      <w:bodyDiv w:val="1"/>
      <w:marLeft w:val="0"/>
      <w:marRight w:val="0"/>
      <w:marTop w:val="0"/>
      <w:marBottom w:val="0"/>
      <w:divBdr>
        <w:top w:val="none" w:sz="0" w:space="0" w:color="auto"/>
        <w:left w:val="none" w:sz="0" w:space="0" w:color="auto"/>
        <w:bottom w:val="none" w:sz="0" w:space="0" w:color="auto"/>
        <w:right w:val="none" w:sz="0" w:space="0" w:color="auto"/>
      </w:divBdr>
    </w:div>
    <w:div w:id="1746561331">
      <w:bodyDiv w:val="1"/>
      <w:marLeft w:val="0"/>
      <w:marRight w:val="0"/>
      <w:marTop w:val="0"/>
      <w:marBottom w:val="0"/>
      <w:divBdr>
        <w:top w:val="none" w:sz="0" w:space="0" w:color="auto"/>
        <w:left w:val="none" w:sz="0" w:space="0" w:color="auto"/>
        <w:bottom w:val="none" w:sz="0" w:space="0" w:color="auto"/>
        <w:right w:val="none" w:sz="0" w:space="0" w:color="auto"/>
      </w:divBdr>
    </w:div>
    <w:div w:id="1763988686">
      <w:bodyDiv w:val="1"/>
      <w:marLeft w:val="0"/>
      <w:marRight w:val="0"/>
      <w:marTop w:val="0"/>
      <w:marBottom w:val="0"/>
      <w:divBdr>
        <w:top w:val="none" w:sz="0" w:space="0" w:color="auto"/>
        <w:left w:val="none" w:sz="0" w:space="0" w:color="auto"/>
        <w:bottom w:val="none" w:sz="0" w:space="0" w:color="auto"/>
        <w:right w:val="none" w:sz="0" w:space="0" w:color="auto"/>
      </w:divBdr>
    </w:div>
    <w:div w:id="1811749987">
      <w:bodyDiv w:val="1"/>
      <w:marLeft w:val="0"/>
      <w:marRight w:val="0"/>
      <w:marTop w:val="0"/>
      <w:marBottom w:val="0"/>
      <w:divBdr>
        <w:top w:val="none" w:sz="0" w:space="0" w:color="auto"/>
        <w:left w:val="none" w:sz="0" w:space="0" w:color="auto"/>
        <w:bottom w:val="none" w:sz="0" w:space="0" w:color="auto"/>
        <w:right w:val="none" w:sz="0" w:space="0" w:color="auto"/>
      </w:divBdr>
    </w:div>
    <w:div w:id="1828401436">
      <w:bodyDiv w:val="1"/>
      <w:marLeft w:val="0"/>
      <w:marRight w:val="0"/>
      <w:marTop w:val="0"/>
      <w:marBottom w:val="0"/>
      <w:divBdr>
        <w:top w:val="none" w:sz="0" w:space="0" w:color="auto"/>
        <w:left w:val="none" w:sz="0" w:space="0" w:color="auto"/>
        <w:bottom w:val="none" w:sz="0" w:space="0" w:color="auto"/>
        <w:right w:val="none" w:sz="0" w:space="0" w:color="auto"/>
      </w:divBdr>
      <w:divsChild>
        <w:div w:id="1862810">
          <w:marLeft w:val="0"/>
          <w:marRight w:val="0"/>
          <w:marTop w:val="0"/>
          <w:marBottom w:val="0"/>
          <w:divBdr>
            <w:top w:val="none" w:sz="0" w:space="0" w:color="auto"/>
            <w:left w:val="none" w:sz="0" w:space="0" w:color="auto"/>
            <w:bottom w:val="none" w:sz="0" w:space="0" w:color="auto"/>
            <w:right w:val="none" w:sz="0" w:space="0" w:color="auto"/>
          </w:divBdr>
        </w:div>
        <w:div w:id="1055196560">
          <w:marLeft w:val="0"/>
          <w:marRight w:val="0"/>
          <w:marTop w:val="0"/>
          <w:marBottom w:val="0"/>
          <w:divBdr>
            <w:top w:val="none" w:sz="0" w:space="0" w:color="auto"/>
            <w:left w:val="none" w:sz="0" w:space="0" w:color="auto"/>
            <w:bottom w:val="none" w:sz="0" w:space="0" w:color="auto"/>
            <w:right w:val="none" w:sz="0" w:space="0" w:color="auto"/>
          </w:divBdr>
        </w:div>
        <w:div w:id="1247300785">
          <w:marLeft w:val="0"/>
          <w:marRight w:val="0"/>
          <w:marTop w:val="0"/>
          <w:marBottom w:val="0"/>
          <w:divBdr>
            <w:top w:val="none" w:sz="0" w:space="0" w:color="auto"/>
            <w:left w:val="none" w:sz="0" w:space="0" w:color="auto"/>
            <w:bottom w:val="none" w:sz="0" w:space="0" w:color="auto"/>
            <w:right w:val="none" w:sz="0" w:space="0" w:color="auto"/>
          </w:divBdr>
        </w:div>
        <w:div w:id="1379278929">
          <w:marLeft w:val="0"/>
          <w:marRight w:val="0"/>
          <w:marTop w:val="0"/>
          <w:marBottom w:val="0"/>
          <w:divBdr>
            <w:top w:val="none" w:sz="0" w:space="0" w:color="auto"/>
            <w:left w:val="none" w:sz="0" w:space="0" w:color="auto"/>
            <w:bottom w:val="none" w:sz="0" w:space="0" w:color="auto"/>
            <w:right w:val="none" w:sz="0" w:space="0" w:color="auto"/>
          </w:divBdr>
        </w:div>
        <w:div w:id="1548957324">
          <w:marLeft w:val="0"/>
          <w:marRight w:val="0"/>
          <w:marTop w:val="0"/>
          <w:marBottom w:val="0"/>
          <w:divBdr>
            <w:top w:val="none" w:sz="0" w:space="0" w:color="auto"/>
            <w:left w:val="none" w:sz="0" w:space="0" w:color="auto"/>
            <w:bottom w:val="none" w:sz="0" w:space="0" w:color="auto"/>
            <w:right w:val="none" w:sz="0" w:space="0" w:color="auto"/>
          </w:divBdr>
        </w:div>
        <w:div w:id="1824202677">
          <w:marLeft w:val="0"/>
          <w:marRight w:val="0"/>
          <w:marTop w:val="0"/>
          <w:marBottom w:val="0"/>
          <w:divBdr>
            <w:top w:val="none" w:sz="0" w:space="0" w:color="auto"/>
            <w:left w:val="none" w:sz="0" w:space="0" w:color="auto"/>
            <w:bottom w:val="none" w:sz="0" w:space="0" w:color="auto"/>
            <w:right w:val="none" w:sz="0" w:space="0" w:color="auto"/>
          </w:divBdr>
        </w:div>
        <w:div w:id="1837455081">
          <w:marLeft w:val="0"/>
          <w:marRight w:val="0"/>
          <w:marTop w:val="0"/>
          <w:marBottom w:val="0"/>
          <w:divBdr>
            <w:top w:val="none" w:sz="0" w:space="0" w:color="auto"/>
            <w:left w:val="none" w:sz="0" w:space="0" w:color="auto"/>
            <w:bottom w:val="none" w:sz="0" w:space="0" w:color="auto"/>
            <w:right w:val="none" w:sz="0" w:space="0" w:color="auto"/>
          </w:divBdr>
        </w:div>
      </w:divsChild>
    </w:div>
    <w:div w:id="1836874899">
      <w:bodyDiv w:val="1"/>
      <w:marLeft w:val="0"/>
      <w:marRight w:val="0"/>
      <w:marTop w:val="0"/>
      <w:marBottom w:val="0"/>
      <w:divBdr>
        <w:top w:val="none" w:sz="0" w:space="0" w:color="auto"/>
        <w:left w:val="none" w:sz="0" w:space="0" w:color="auto"/>
        <w:bottom w:val="none" w:sz="0" w:space="0" w:color="auto"/>
        <w:right w:val="none" w:sz="0" w:space="0" w:color="auto"/>
      </w:divBdr>
    </w:div>
    <w:div w:id="1850217519">
      <w:bodyDiv w:val="1"/>
      <w:marLeft w:val="0"/>
      <w:marRight w:val="0"/>
      <w:marTop w:val="0"/>
      <w:marBottom w:val="0"/>
      <w:divBdr>
        <w:top w:val="none" w:sz="0" w:space="0" w:color="auto"/>
        <w:left w:val="none" w:sz="0" w:space="0" w:color="auto"/>
        <w:bottom w:val="none" w:sz="0" w:space="0" w:color="auto"/>
        <w:right w:val="none" w:sz="0" w:space="0" w:color="auto"/>
      </w:divBdr>
    </w:div>
    <w:div w:id="1858806028">
      <w:bodyDiv w:val="1"/>
      <w:marLeft w:val="0"/>
      <w:marRight w:val="0"/>
      <w:marTop w:val="0"/>
      <w:marBottom w:val="0"/>
      <w:divBdr>
        <w:top w:val="none" w:sz="0" w:space="0" w:color="auto"/>
        <w:left w:val="none" w:sz="0" w:space="0" w:color="auto"/>
        <w:bottom w:val="none" w:sz="0" w:space="0" w:color="auto"/>
        <w:right w:val="none" w:sz="0" w:space="0" w:color="auto"/>
      </w:divBdr>
    </w:div>
    <w:div w:id="1887792168">
      <w:bodyDiv w:val="1"/>
      <w:marLeft w:val="0"/>
      <w:marRight w:val="0"/>
      <w:marTop w:val="0"/>
      <w:marBottom w:val="0"/>
      <w:divBdr>
        <w:top w:val="none" w:sz="0" w:space="0" w:color="auto"/>
        <w:left w:val="none" w:sz="0" w:space="0" w:color="auto"/>
        <w:bottom w:val="none" w:sz="0" w:space="0" w:color="auto"/>
        <w:right w:val="none" w:sz="0" w:space="0" w:color="auto"/>
      </w:divBdr>
    </w:div>
    <w:div w:id="1891183859">
      <w:bodyDiv w:val="1"/>
      <w:marLeft w:val="0"/>
      <w:marRight w:val="0"/>
      <w:marTop w:val="0"/>
      <w:marBottom w:val="0"/>
      <w:divBdr>
        <w:top w:val="none" w:sz="0" w:space="0" w:color="auto"/>
        <w:left w:val="none" w:sz="0" w:space="0" w:color="auto"/>
        <w:bottom w:val="none" w:sz="0" w:space="0" w:color="auto"/>
        <w:right w:val="none" w:sz="0" w:space="0" w:color="auto"/>
      </w:divBdr>
    </w:div>
    <w:div w:id="1902711643">
      <w:bodyDiv w:val="1"/>
      <w:marLeft w:val="0"/>
      <w:marRight w:val="0"/>
      <w:marTop w:val="0"/>
      <w:marBottom w:val="0"/>
      <w:divBdr>
        <w:top w:val="none" w:sz="0" w:space="0" w:color="auto"/>
        <w:left w:val="none" w:sz="0" w:space="0" w:color="auto"/>
        <w:bottom w:val="none" w:sz="0" w:space="0" w:color="auto"/>
        <w:right w:val="none" w:sz="0" w:space="0" w:color="auto"/>
      </w:divBdr>
    </w:div>
    <w:div w:id="1903058207">
      <w:bodyDiv w:val="1"/>
      <w:marLeft w:val="0"/>
      <w:marRight w:val="0"/>
      <w:marTop w:val="0"/>
      <w:marBottom w:val="0"/>
      <w:divBdr>
        <w:top w:val="none" w:sz="0" w:space="0" w:color="auto"/>
        <w:left w:val="none" w:sz="0" w:space="0" w:color="auto"/>
        <w:bottom w:val="none" w:sz="0" w:space="0" w:color="auto"/>
        <w:right w:val="none" w:sz="0" w:space="0" w:color="auto"/>
      </w:divBdr>
    </w:div>
    <w:div w:id="1910723905">
      <w:bodyDiv w:val="1"/>
      <w:marLeft w:val="0"/>
      <w:marRight w:val="0"/>
      <w:marTop w:val="0"/>
      <w:marBottom w:val="0"/>
      <w:divBdr>
        <w:top w:val="none" w:sz="0" w:space="0" w:color="auto"/>
        <w:left w:val="none" w:sz="0" w:space="0" w:color="auto"/>
        <w:bottom w:val="none" w:sz="0" w:space="0" w:color="auto"/>
        <w:right w:val="none" w:sz="0" w:space="0" w:color="auto"/>
      </w:divBdr>
    </w:div>
    <w:div w:id="1919752577">
      <w:bodyDiv w:val="1"/>
      <w:marLeft w:val="0"/>
      <w:marRight w:val="0"/>
      <w:marTop w:val="0"/>
      <w:marBottom w:val="0"/>
      <w:divBdr>
        <w:top w:val="none" w:sz="0" w:space="0" w:color="auto"/>
        <w:left w:val="none" w:sz="0" w:space="0" w:color="auto"/>
        <w:bottom w:val="none" w:sz="0" w:space="0" w:color="auto"/>
        <w:right w:val="none" w:sz="0" w:space="0" w:color="auto"/>
      </w:divBdr>
    </w:div>
    <w:div w:id="1949584699">
      <w:bodyDiv w:val="1"/>
      <w:marLeft w:val="0"/>
      <w:marRight w:val="0"/>
      <w:marTop w:val="0"/>
      <w:marBottom w:val="0"/>
      <w:divBdr>
        <w:top w:val="none" w:sz="0" w:space="0" w:color="auto"/>
        <w:left w:val="none" w:sz="0" w:space="0" w:color="auto"/>
        <w:bottom w:val="none" w:sz="0" w:space="0" w:color="auto"/>
        <w:right w:val="none" w:sz="0" w:space="0" w:color="auto"/>
      </w:divBdr>
    </w:div>
    <w:div w:id="1991977564">
      <w:bodyDiv w:val="1"/>
      <w:marLeft w:val="0"/>
      <w:marRight w:val="0"/>
      <w:marTop w:val="0"/>
      <w:marBottom w:val="0"/>
      <w:divBdr>
        <w:top w:val="none" w:sz="0" w:space="0" w:color="auto"/>
        <w:left w:val="none" w:sz="0" w:space="0" w:color="auto"/>
        <w:bottom w:val="none" w:sz="0" w:space="0" w:color="auto"/>
        <w:right w:val="none" w:sz="0" w:space="0" w:color="auto"/>
      </w:divBdr>
    </w:div>
    <w:div w:id="2015111626">
      <w:bodyDiv w:val="1"/>
      <w:marLeft w:val="0"/>
      <w:marRight w:val="0"/>
      <w:marTop w:val="0"/>
      <w:marBottom w:val="0"/>
      <w:divBdr>
        <w:top w:val="none" w:sz="0" w:space="0" w:color="auto"/>
        <w:left w:val="none" w:sz="0" w:space="0" w:color="auto"/>
        <w:bottom w:val="none" w:sz="0" w:space="0" w:color="auto"/>
        <w:right w:val="none" w:sz="0" w:space="0" w:color="auto"/>
      </w:divBdr>
    </w:div>
    <w:div w:id="2017922510">
      <w:bodyDiv w:val="1"/>
      <w:marLeft w:val="0"/>
      <w:marRight w:val="0"/>
      <w:marTop w:val="0"/>
      <w:marBottom w:val="0"/>
      <w:divBdr>
        <w:top w:val="none" w:sz="0" w:space="0" w:color="auto"/>
        <w:left w:val="none" w:sz="0" w:space="0" w:color="auto"/>
        <w:bottom w:val="none" w:sz="0" w:space="0" w:color="auto"/>
        <w:right w:val="none" w:sz="0" w:space="0" w:color="auto"/>
      </w:divBdr>
    </w:div>
    <w:div w:id="2024669993">
      <w:bodyDiv w:val="1"/>
      <w:marLeft w:val="0"/>
      <w:marRight w:val="0"/>
      <w:marTop w:val="0"/>
      <w:marBottom w:val="0"/>
      <w:divBdr>
        <w:top w:val="none" w:sz="0" w:space="0" w:color="auto"/>
        <w:left w:val="none" w:sz="0" w:space="0" w:color="auto"/>
        <w:bottom w:val="none" w:sz="0" w:space="0" w:color="auto"/>
        <w:right w:val="none" w:sz="0" w:space="0" w:color="auto"/>
      </w:divBdr>
    </w:div>
    <w:div w:id="2026707773">
      <w:bodyDiv w:val="1"/>
      <w:marLeft w:val="0"/>
      <w:marRight w:val="0"/>
      <w:marTop w:val="0"/>
      <w:marBottom w:val="0"/>
      <w:divBdr>
        <w:top w:val="none" w:sz="0" w:space="0" w:color="auto"/>
        <w:left w:val="none" w:sz="0" w:space="0" w:color="auto"/>
        <w:bottom w:val="none" w:sz="0" w:space="0" w:color="auto"/>
        <w:right w:val="none" w:sz="0" w:space="0" w:color="auto"/>
      </w:divBdr>
    </w:div>
    <w:div w:id="2071223280">
      <w:bodyDiv w:val="1"/>
      <w:marLeft w:val="0"/>
      <w:marRight w:val="0"/>
      <w:marTop w:val="0"/>
      <w:marBottom w:val="0"/>
      <w:divBdr>
        <w:top w:val="none" w:sz="0" w:space="0" w:color="auto"/>
        <w:left w:val="none" w:sz="0" w:space="0" w:color="auto"/>
        <w:bottom w:val="none" w:sz="0" w:space="0" w:color="auto"/>
        <w:right w:val="none" w:sz="0" w:space="0" w:color="auto"/>
      </w:divBdr>
    </w:div>
    <w:div w:id="2091808289">
      <w:bodyDiv w:val="1"/>
      <w:marLeft w:val="0"/>
      <w:marRight w:val="0"/>
      <w:marTop w:val="0"/>
      <w:marBottom w:val="0"/>
      <w:divBdr>
        <w:top w:val="none" w:sz="0" w:space="0" w:color="auto"/>
        <w:left w:val="none" w:sz="0" w:space="0" w:color="auto"/>
        <w:bottom w:val="none" w:sz="0" w:space="0" w:color="auto"/>
        <w:right w:val="none" w:sz="0" w:space="0" w:color="auto"/>
      </w:divBdr>
    </w:div>
    <w:div w:id="2140876842">
      <w:bodyDiv w:val="1"/>
      <w:marLeft w:val="0"/>
      <w:marRight w:val="0"/>
      <w:marTop w:val="0"/>
      <w:marBottom w:val="0"/>
      <w:divBdr>
        <w:top w:val="none" w:sz="0" w:space="0" w:color="auto"/>
        <w:left w:val="none" w:sz="0" w:space="0" w:color="auto"/>
        <w:bottom w:val="none" w:sz="0" w:space="0" w:color="auto"/>
        <w:right w:val="none" w:sz="0" w:space="0" w:color="auto"/>
      </w:divBdr>
    </w:div>
    <w:div w:id="2143383860">
      <w:bodyDiv w:val="1"/>
      <w:marLeft w:val="0"/>
      <w:marRight w:val="0"/>
      <w:marTop w:val="0"/>
      <w:marBottom w:val="0"/>
      <w:divBdr>
        <w:top w:val="none" w:sz="0" w:space="0" w:color="auto"/>
        <w:left w:val="none" w:sz="0" w:space="0" w:color="auto"/>
        <w:bottom w:val="none" w:sz="0" w:space="0" w:color="auto"/>
        <w:right w:val="none" w:sz="0" w:space="0" w:color="auto"/>
      </w:divBdr>
    </w:div>
    <w:div w:id="214461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84" Type="http://schemas.openxmlformats.org/officeDocument/2006/relationships/image" Target="media/image73.png"/><Relationship Id="rId89" Type="http://schemas.openxmlformats.org/officeDocument/2006/relationships/image" Target="media/image78.svg"/><Relationship Id="rId16" Type="http://schemas.openxmlformats.org/officeDocument/2006/relationships/image" Target="media/image6.svg"/><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2.sv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svg"/><Relationship Id="rId69" Type="http://schemas.openxmlformats.org/officeDocument/2006/relationships/image" Target="media/image59.png"/><Relationship Id="rId80" Type="http://schemas.openxmlformats.org/officeDocument/2006/relationships/image" Target="media/image70.svg"/><Relationship Id="rId85" Type="http://schemas.openxmlformats.org/officeDocument/2006/relationships/image" Target="media/image74.svg"/><Relationship Id="rId3" Type="http://schemas.openxmlformats.org/officeDocument/2006/relationships/styles" Target="styl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image" Target="media/image65.png"/><Relationship Id="rId83" Type="http://schemas.openxmlformats.org/officeDocument/2006/relationships/image" Target="media/image72.svg"/><Relationship Id="rId88" Type="http://schemas.openxmlformats.org/officeDocument/2006/relationships/image" Target="media/image77.png"/><Relationship Id="rId91" Type="http://schemas.openxmlformats.org/officeDocument/2006/relationships/image" Target="media/image80.sv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svg"/><Relationship Id="rId81" Type="http://schemas.microsoft.com/office/2016/09/relationships/commentsIds" Target="commentsIds.xml"/><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sv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6.svg"/><Relationship Id="rId87" Type="http://schemas.openxmlformats.org/officeDocument/2006/relationships/image" Target="media/image76.sv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svg"/><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6.sv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svg"/><Relationship Id="rId93" Type="http://schemas.openxmlformats.org/officeDocument/2006/relationships/image" Target="media/image82.svg"/><Relationship Id="rId98"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Shi93</b:Tag>
    <b:SourceType>Book</b:SourceType>
    <b:Guid>{B83DAD53-A9AF-4177-8A1C-6C8461F10FCB}</b:Guid>
    <b:Author>
      <b:Author>
        <b:NameList>
          <b:Person>
            <b:Last>Nishisato</b:Last>
            <b:First>Shizuhiko</b:First>
          </b:Person>
        </b:NameList>
      </b:Author>
    </b:Author>
    <b:Title>Elements of Dual Scaling: An Introduction To Practical Data Analysis</b:Title>
    <b:Year>1993</b:Year>
    <b:Publisher>Psychology Press</b:Publisher>
    <b:RefOrder>1</b:RefOrder>
  </b:Source>
  <b:Source>
    <b:Tag>Nis03</b:Tag>
    <b:SourceType>ArticleInAPeriodical</b:SourceType>
    <b:Guid>{5D96B5A7-347B-4076-9D9A-1B720A54AC60}</b:Guid>
    <b:Author>
      <b:Author>
        <b:NameList>
          <b:Person>
            <b:Last>Nishisato</b:Last>
            <b:First>Shizuhiko</b:First>
          </b:Person>
          <b:Person>
            <b:Last>Garcia</b:Last>
            <b:First>Jose</b:First>
          </b:Person>
        </b:NameList>
      </b:Author>
    </b:Author>
    <b:Title>A NOTE ON BETWEEN-SET DISTANCES IN DUAL SCALING AND CORRESPONDENCE ANALYSIS</b:Title>
    <b:PeriodicalTitle>Behaviormetrika</b:PeriodicalTitle>
    <b:Year>2003</b:Year>
    <b:RefOrder>2</b:RefOrder>
  </b:Source>
</b:Sources>
</file>

<file path=customXml/itemProps1.xml><?xml version="1.0" encoding="utf-8"?>
<ds:datastoreItem xmlns:ds="http://schemas.openxmlformats.org/officeDocument/2006/customXml" ds:itemID="{4EBC4B97-FC74-4807-9EF4-A7457F19F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Template>
  <TotalTime>1202</TotalTime>
  <Pages>70</Pages>
  <Words>12292</Words>
  <Characters>66378</Characters>
  <Application>Microsoft Office Word</Application>
  <DocSecurity>0</DocSecurity>
  <Lines>553</Lines>
  <Paragraphs>157</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78513</CharactersWithSpaces>
  <SharedDoc>false</SharedDoc>
  <HLinks>
    <vt:vector size="120" baseType="variant">
      <vt:variant>
        <vt:i4>1376305</vt:i4>
      </vt:variant>
      <vt:variant>
        <vt:i4>125</vt:i4>
      </vt:variant>
      <vt:variant>
        <vt:i4>0</vt:i4>
      </vt:variant>
      <vt:variant>
        <vt:i4>5</vt:i4>
      </vt:variant>
      <vt:variant>
        <vt:lpwstr/>
      </vt:variant>
      <vt:variant>
        <vt:lpwstr>_Toc378694376</vt:lpwstr>
      </vt:variant>
      <vt:variant>
        <vt:i4>1376305</vt:i4>
      </vt:variant>
      <vt:variant>
        <vt:i4>119</vt:i4>
      </vt:variant>
      <vt:variant>
        <vt:i4>0</vt:i4>
      </vt:variant>
      <vt:variant>
        <vt:i4>5</vt:i4>
      </vt:variant>
      <vt:variant>
        <vt:lpwstr/>
      </vt:variant>
      <vt:variant>
        <vt:lpwstr>_Toc378694375</vt:lpwstr>
      </vt:variant>
      <vt:variant>
        <vt:i4>1376305</vt:i4>
      </vt:variant>
      <vt:variant>
        <vt:i4>113</vt:i4>
      </vt:variant>
      <vt:variant>
        <vt:i4>0</vt:i4>
      </vt:variant>
      <vt:variant>
        <vt:i4>5</vt:i4>
      </vt:variant>
      <vt:variant>
        <vt:lpwstr/>
      </vt:variant>
      <vt:variant>
        <vt:lpwstr>_Toc378694374</vt:lpwstr>
      </vt:variant>
      <vt:variant>
        <vt:i4>1376305</vt:i4>
      </vt:variant>
      <vt:variant>
        <vt:i4>107</vt:i4>
      </vt:variant>
      <vt:variant>
        <vt:i4>0</vt:i4>
      </vt:variant>
      <vt:variant>
        <vt:i4>5</vt:i4>
      </vt:variant>
      <vt:variant>
        <vt:lpwstr/>
      </vt:variant>
      <vt:variant>
        <vt:lpwstr>_Toc378694373</vt:lpwstr>
      </vt:variant>
      <vt:variant>
        <vt:i4>1376305</vt:i4>
      </vt:variant>
      <vt:variant>
        <vt:i4>101</vt:i4>
      </vt:variant>
      <vt:variant>
        <vt:i4>0</vt:i4>
      </vt:variant>
      <vt:variant>
        <vt:i4>5</vt:i4>
      </vt:variant>
      <vt:variant>
        <vt:lpwstr/>
      </vt:variant>
      <vt:variant>
        <vt:lpwstr>_Toc378694372</vt:lpwstr>
      </vt:variant>
      <vt:variant>
        <vt:i4>1376305</vt:i4>
      </vt:variant>
      <vt:variant>
        <vt:i4>95</vt:i4>
      </vt:variant>
      <vt:variant>
        <vt:i4>0</vt:i4>
      </vt:variant>
      <vt:variant>
        <vt:i4>5</vt:i4>
      </vt:variant>
      <vt:variant>
        <vt:lpwstr/>
      </vt:variant>
      <vt:variant>
        <vt:lpwstr>_Toc378694371</vt:lpwstr>
      </vt:variant>
      <vt:variant>
        <vt:i4>1376305</vt:i4>
      </vt:variant>
      <vt:variant>
        <vt:i4>89</vt:i4>
      </vt:variant>
      <vt:variant>
        <vt:i4>0</vt:i4>
      </vt:variant>
      <vt:variant>
        <vt:i4>5</vt:i4>
      </vt:variant>
      <vt:variant>
        <vt:lpwstr/>
      </vt:variant>
      <vt:variant>
        <vt:lpwstr>_Toc378694370</vt:lpwstr>
      </vt:variant>
      <vt:variant>
        <vt:i4>1310769</vt:i4>
      </vt:variant>
      <vt:variant>
        <vt:i4>83</vt:i4>
      </vt:variant>
      <vt:variant>
        <vt:i4>0</vt:i4>
      </vt:variant>
      <vt:variant>
        <vt:i4>5</vt:i4>
      </vt:variant>
      <vt:variant>
        <vt:lpwstr/>
      </vt:variant>
      <vt:variant>
        <vt:lpwstr>_Toc378694369</vt:lpwstr>
      </vt:variant>
      <vt:variant>
        <vt:i4>1310769</vt:i4>
      </vt:variant>
      <vt:variant>
        <vt:i4>77</vt:i4>
      </vt:variant>
      <vt:variant>
        <vt:i4>0</vt:i4>
      </vt:variant>
      <vt:variant>
        <vt:i4>5</vt:i4>
      </vt:variant>
      <vt:variant>
        <vt:lpwstr/>
      </vt:variant>
      <vt:variant>
        <vt:lpwstr>_Toc378694368</vt:lpwstr>
      </vt:variant>
      <vt:variant>
        <vt:i4>1310769</vt:i4>
      </vt:variant>
      <vt:variant>
        <vt:i4>71</vt:i4>
      </vt:variant>
      <vt:variant>
        <vt:i4>0</vt:i4>
      </vt:variant>
      <vt:variant>
        <vt:i4>5</vt:i4>
      </vt:variant>
      <vt:variant>
        <vt:lpwstr/>
      </vt:variant>
      <vt:variant>
        <vt:lpwstr>_Toc378694367</vt:lpwstr>
      </vt:variant>
      <vt:variant>
        <vt:i4>1310769</vt:i4>
      </vt:variant>
      <vt:variant>
        <vt:i4>65</vt:i4>
      </vt:variant>
      <vt:variant>
        <vt:i4>0</vt:i4>
      </vt:variant>
      <vt:variant>
        <vt:i4>5</vt:i4>
      </vt:variant>
      <vt:variant>
        <vt:lpwstr/>
      </vt:variant>
      <vt:variant>
        <vt:lpwstr>_Toc378694366</vt:lpwstr>
      </vt:variant>
      <vt:variant>
        <vt:i4>1310769</vt:i4>
      </vt:variant>
      <vt:variant>
        <vt:i4>59</vt:i4>
      </vt:variant>
      <vt:variant>
        <vt:i4>0</vt:i4>
      </vt:variant>
      <vt:variant>
        <vt:i4>5</vt:i4>
      </vt:variant>
      <vt:variant>
        <vt:lpwstr/>
      </vt:variant>
      <vt:variant>
        <vt:lpwstr>_Toc378694365</vt:lpwstr>
      </vt:variant>
      <vt:variant>
        <vt:i4>1310769</vt:i4>
      </vt:variant>
      <vt:variant>
        <vt:i4>53</vt:i4>
      </vt:variant>
      <vt:variant>
        <vt:i4>0</vt:i4>
      </vt:variant>
      <vt:variant>
        <vt:i4>5</vt:i4>
      </vt:variant>
      <vt:variant>
        <vt:lpwstr/>
      </vt:variant>
      <vt:variant>
        <vt:lpwstr>_Toc378694364</vt:lpwstr>
      </vt:variant>
      <vt:variant>
        <vt:i4>1310769</vt:i4>
      </vt:variant>
      <vt:variant>
        <vt:i4>47</vt:i4>
      </vt:variant>
      <vt:variant>
        <vt:i4>0</vt:i4>
      </vt:variant>
      <vt:variant>
        <vt:i4>5</vt:i4>
      </vt:variant>
      <vt:variant>
        <vt:lpwstr/>
      </vt:variant>
      <vt:variant>
        <vt:lpwstr>_Toc378694363</vt:lpwstr>
      </vt:variant>
      <vt:variant>
        <vt:i4>1310769</vt:i4>
      </vt:variant>
      <vt:variant>
        <vt:i4>41</vt:i4>
      </vt:variant>
      <vt:variant>
        <vt:i4>0</vt:i4>
      </vt:variant>
      <vt:variant>
        <vt:i4>5</vt:i4>
      </vt:variant>
      <vt:variant>
        <vt:lpwstr/>
      </vt:variant>
      <vt:variant>
        <vt:lpwstr>_Toc378694361</vt:lpwstr>
      </vt:variant>
      <vt:variant>
        <vt:i4>1310769</vt:i4>
      </vt:variant>
      <vt:variant>
        <vt:i4>35</vt:i4>
      </vt:variant>
      <vt:variant>
        <vt:i4>0</vt:i4>
      </vt:variant>
      <vt:variant>
        <vt:i4>5</vt:i4>
      </vt:variant>
      <vt:variant>
        <vt:lpwstr/>
      </vt:variant>
      <vt:variant>
        <vt:lpwstr>_Toc378694360</vt:lpwstr>
      </vt:variant>
      <vt:variant>
        <vt:i4>1507377</vt:i4>
      </vt:variant>
      <vt:variant>
        <vt:i4>29</vt:i4>
      </vt:variant>
      <vt:variant>
        <vt:i4>0</vt:i4>
      </vt:variant>
      <vt:variant>
        <vt:i4>5</vt:i4>
      </vt:variant>
      <vt:variant>
        <vt:lpwstr/>
      </vt:variant>
      <vt:variant>
        <vt:lpwstr>_Toc378694359</vt:lpwstr>
      </vt:variant>
      <vt:variant>
        <vt:i4>1245233</vt:i4>
      </vt:variant>
      <vt:variant>
        <vt:i4>20</vt:i4>
      </vt:variant>
      <vt:variant>
        <vt:i4>0</vt:i4>
      </vt:variant>
      <vt:variant>
        <vt:i4>5</vt:i4>
      </vt:variant>
      <vt:variant>
        <vt:lpwstr/>
      </vt:variant>
      <vt:variant>
        <vt:lpwstr>_Toc378694318</vt:lpwstr>
      </vt:variant>
      <vt:variant>
        <vt:i4>1245233</vt:i4>
      </vt:variant>
      <vt:variant>
        <vt:i4>11</vt:i4>
      </vt:variant>
      <vt:variant>
        <vt:i4>0</vt:i4>
      </vt:variant>
      <vt:variant>
        <vt:i4>5</vt:i4>
      </vt:variant>
      <vt:variant>
        <vt:lpwstr/>
      </vt:variant>
      <vt:variant>
        <vt:lpwstr>_Toc378694310</vt:lpwstr>
      </vt:variant>
      <vt:variant>
        <vt:i4>1179697</vt:i4>
      </vt:variant>
      <vt:variant>
        <vt:i4>2</vt:i4>
      </vt:variant>
      <vt:variant>
        <vt:i4>0</vt:i4>
      </vt:variant>
      <vt:variant>
        <vt:i4>5</vt:i4>
      </vt:variant>
      <vt:variant>
        <vt:lpwstr/>
      </vt:variant>
      <vt:variant>
        <vt:lpwstr>_Toc378694305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cp:keywords/>
  <cp:lastModifiedBy>alto</cp:lastModifiedBy>
  <cp:revision>399</cp:revision>
  <cp:lastPrinted>1999-07-09T11:15:00Z</cp:lastPrinted>
  <dcterms:created xsi:type="dcterms:W3CDTF">2018-04-08T13:54:00Z</dcterms:created>
  <dcterms:modified xsi:type="dcterms:W3CDTF">2018-04-16T19:24:00Z</dcterms:modified>
</cp:coreProperties>
</file>